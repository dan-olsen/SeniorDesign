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ECAB00" w14:textId="77777777" w:rsidR="00DC5CE2" w:rsidRDefault="00DC5CE2">
      <w:bookmarkStart w:id="0" w:name="_Toc385422265"/>
    </w:p>
    <w:p w14:paraId="0368EF7A" w14:textId="77777777" w:rsidR="00DC5CE2" w:rsidRDefault="00DC5CE2">
      <w:r>
        <w:rPr>
          <w:noProof/>
          <w:lang w:bidi="ar-SA"/>
        </w:rPr>
        <w:drawing>
          <wp:anchor distT="0" distB="0" distL="114300" distR="114300" simplePos="0" relativeHeight="252088320" behindDoc="0" locked="0" layoutInCell="1" allowOverlap="1" wp14:anchorId="3F92A4E1" wp14:editId="77CC1E75">
            <wp:simplePos x="0" y="0"/>
            <wp:positionH relativeFrom="margin">
              <wp:posOffset>1597025</wp:posOffset>
            </wp:positionH>
            <wp:positionV relativeFrom="paragraph">
              <wp:posOffset>215265</wp:posOffset>
            </wp:positionV>
            <wp:extent cx="3797300" cy="3299460"/>
            <wp:effectExtent l="19050" t="0" r="0" b="0"/>
            <wp:wrapSquare wrapText="bothSides"/>
            <wp:docPr id="315426838" name="Picture 315426837"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cstate="print"/>
                    <a:srcRect l="25458" t="8660" r="19128" b="5773"/>
                    <a:stretch>
                      <a:fillRect/>
                    </a:stretch>
                  </pic:blipFill>
                  <pic:spPr>
                    <a:xfrm>
                      <a:off x="0" y="0"/>
                      <a:ext cx="3797300" cy="3299460"/>
                    </a:xfrm>
                    <a:prstGeom prst="rect">
                      <a:avLst/>
                    </a:prstGeom>
                  </pic:spPr>
                </pic:pic>
              </a:graphicData>
            </a:graphic>
          </wp:anchor>
        </w:drawing>
      </w:r>
    </w:p>
    <w:p w14:paraId="6BB7D1F1" w14:textId="77777777" w:rsidR="00DC5CE2" w:rsidRDefault="00DC5CE2"/>
    <w:p w14:paraId="05FDF45A" w14:textId="77777777" w:rsidR="00DC5CE2" w:rsidRDefault="00DC5CE2"/>
    <w:p w14:paraId="7A93E673" w14:textId="77777777" w:rsidR="00DC5CE2" w:rsidRDefault="00DC5CE2"/>
    <w:p w14:paraId="16FCCE1B" w14:textId="77777777" w:rsidR="00DC03C1" w:rsidRDefault="00DC03C1"/>
    <w:p w14:paraId="7B7B8CE4" w14:textId="77777777" w:rsidR="00DC03C1" w:rsidRDefault="00DC03C1"/>
    <w:p w14:paraId="4DD8F1AD" w14:textId="77777777" w:rsidR="00DC5CE2" w:rsidRDefault="00DC5CE2"/>
    <w:p w14:paraId="16BC5497" w14:textId="77777777" w:rsidR="00DC5CE2" w:rsidRDefault="00DC5CE2"/>
    <w:p w14:paraId="5205D70F" w14:textId="77777777" w:rsidR="00DC5CE2" w:rsidRDefault="00DC5CE2"/>
    <w:p w14:paraId="451828C0" w14:textId="77777777" w:rsidR="00DC5CE2" w:rsidRDefault="00DC5CE2"/>
    <w:p w14:paraId="4AE02078" w14:textId="77777777" w:rsidR="00DC5CE2" w:rsidRDefault="00DC5CE2"/>
    <w:p w14:paraId="134A89D1" w14:textId="77777777" w:rsidR="00DC03C1" w:rsidRDefault="00DC03C1"/>
    <w:p w14:paraId="2D95D1D2" w14:textId="77777777" w:rsidR="00DC03C1" w:rsidRDefault="00DC03C1"/>
    <w:tbl>
      <w:tblPr>
        <w:tblStyle w:val="TableGrid"/>
        <w:tblW w:w="0" w:type="auto"/>
        <w:jc w:val="center"/>
        <w:tblLook w:val="04A0" w:firstRow="1" w:lastRow="0" w:firstColumn="1" w:lastColumn="0" w:noHBand="0" w:noVBand="1"/>
      </w:tblPr>
      <w:tblGrid>
        <w:gridCol w:w="4876"/>
        <w:gridCol w:w="4876"/>
      </w:tblGrid>
      <w:tr w:rsidR="00DC5CE2" w:rsidRPr="00860339" w14:paraId="06CD7BA7" w14:textId="77777777" w:rsidTr="00DC5CE2">
        <w:trPr>
          <w:trHeight w:val="1751"/>
          <w:jc w:val="center"/>
        </w:trPr>
        <w:tc>
          <w:tcPr>
            <w:tcW w:w="4876" w:type="dxa"/>
            <w:tcBorders>
              <w:top w:val="nil"/>
              <w:left w:val="nil"/>
              <w:bottom w:val="nil"/>
            </w:tcBorders>
            <w:vAlign w:val="center"/>
          </w:tcPr>
          <w:p w14:paraId="679F3649" w14:textId="77777777" w:rsidR="00DC5CE2" w:rsidRPr="00860339" w:rsidRDefault="00DC5CE2" w:rsidP="00DD4456">
            <w:pPr>
              <w:jc w:val="right"/>
              <w:rPr>
                <w:rStyle w:val="SubtleEmphasis"/>
                <w:i w:val="0"/>
                <w:sz w:val="24"/>
                <w:lang w:val="de-DE"/>
              </w:rPr>
            </w:pPr>
            <w:r w:rsidRPr="00860339">
              <w:rPr>
                <w:rStyle w:val="SubtleEmphasis"/>
                <w:i w:val="0"/>
                <w:sz w:val="24"/>
                <w:lang w:val="de-DE"/>
              </w:rPr>
              <w:t>Peter Zamiska (P</w:t>
            </w:r>
            <w:r>
              <w:rPr>
                <w:rStyle w:val="SubtleEmphasis"/>
                <w:i w:val="0"/>
                <w:sz w:val="24"/>
                <w:lang w:val="de-DE"/>
              </w:rPr>
              <w:t>roject Manager</w:t>
            </w:r>
            <w:r w:rsidRPr="00860339">
              <w:rPr>
                <w:rStyle w:val="SubtleEmphasis"/>
                <w:i w:val="0"/>
                <w:sz w:val="24"/>
                <w:lang w:val="de-DE"/>
              </w:rPr>
              <w:t>)</w:t>
            </w:r>
          </w:p>
          <w:p w14:paraId="61F275EB" w14:textId="77777777" w:rsidR="00DC5CE2" w:rsidRPr="00860339" w:rsidRDefault="00DC5CE2" w:rsidP="00DD4456">
            <w:pPr>
              <w:jc w:val="right"/>
              <w:rPr>
                <w:rStyle w:val="SubtleEmphasis"/>
                <w:i w:val="0"/>
                <w:sz w:val="24"/>
                <w:lang w:val="de-DE"/>
              </w:rPr>
            </w:pPr>
            <w:r w:rsidRPr="00860339">
              <w:rPr>
                <w:rStyle w:val="SubtleEmphasis"/>
                <w:i w:val="0"/>
                <w:sz w:val="24"/>
                <w:lang w:val="de-DE"/>
              </w:rPr>
              <w:t>Jordan Cole</w:t>
            </w:r>
          </w:p>
          <w:p w14:paraId="2DA2ABB0" w14:textId="77777777" w:rsidR="00DC5CE2" w:rsidRPr="00860339" w:rsidRDefault="00DC5CE2" w:rsidP="00DD4456">
            <w:pPr>
              <w:jc w:val="right"/>
              <w:rPr>
                <w:rStyle w:val="SubtleEmphasis"/>
                <w:i w:val="0"/>
                <w:sz w:val="24"/>
                <w:lang w:val="de-DE"/>
              </w:rPr>
            </w:pPr>
            <w:r w:rsidRPr="00860339">
              <w:rPr>
                <w:rStyle w:val="SubtleEmphasis"/>
                <w:i w:val="0"/>
                <w:sz w:val="24"/>
                <w:lang w:val="de-DE"/>
              </w:rPr>
              <w:t>Haohui Lu</w:t>
            </w:r>
          </w:p>
          <w:p w14:paraId="54A14751" w14:textId="77777777" w:rsidR="00DC5CE2" w:rsidRDefault="00DC5CE2" w:rsidP="00DD4456">
            <w:pPr>
              <w:jc w:val="right"/>
              <w:rPr>
                <w:rStyle w:val="SubtleEmphasis"/>
                <w:i w:val="0"/>
                <w:sz w:val="24"/>
                <w:lang w:val="de-DE"/>
              </w:rPr>
            </w:pPr>
            <w:r w:rsidRPr="00860339">
              <w:rPr>
                <w:rStyle w:val="SubtleEmphasis"/>
                <w:i w:val="0"/>
                <w:sz w:val="24"/>
                <w:lang w:val="de-DE"/>
              </w:rPr>
              <w:t>Wheeler Weise</w:t>
            </w:r>
          </w:p>
          <w:p w14:paraId="4A39DA19" w14:textId="77777777" w:rsidR="00DC5CE2" w:rsidRPr="00860339" w:rsidRDefault="00DC5CE2" w:rsidP="00DD4456">
            <w:pPr>
              <w:jc w:val="right"/>
              <w:rPr>
                <w:rStyle w:val="SubtleEmphasis"/>
                <w:i w:val="0"/>
                <w:sz w:val="24"/>
                <w:lang w:val="de-DE"/>
              </w:rPr>
            </w:pPr>
            <w:r>
              <w:rPr>
                <w:rStyle w:val="SubtleEmphasis"/>
                <w:i w:val="0"/>
                <w:sz w:val="24"/>
                <w:lang w:val="de-DE"/>
              </w:rPr>
              <w:t>Shaalan Alqarni</w:t>
            </w:r>
          </w:p>
        </w:tc>
        <w:tc>
          <w:tcPr>
            <w:tcW w:w="4876" w:type="dxa"/>
            <w:tcBorders>
              <w:top w:val="nil"/>
              <w:bottom w:val="nil"/>
              <w:right w:val="nil"/>
            </w:tcBorders>
            <w:vAlign w:val="center"/>
          </w:tcPr>
          <w:p w14:paraId="2870CB99" w14:textId="77777777" w:rsidR="00DC5CE2" w:rsidRPr="00860339" w:rsidRDefault="00DC5CE2" w:rsidP="00DD4456">
            <w:pPr>
              <w:rPr>
                <w:rStyle w:val="SubtleEmphasis"/>
                <w:i w:val="0"/>
                <w:sz w:val="24"/>
                <w:lang w:val="de-DE"/>
              </w:rPr>
            </w:pPr>
            <w:r w:rsidRPr="00860339">
              <w:rPr>
                <w:rStyle w:val="SubtleEmphasis"/>
                <w:i w:val="0"/>
                <w:sz w:val="24"/>
                <w:lang w:val="de-DE"/>
              </w:rPr>
              <w:t>peteyz28@siu.edu</w:t>
            </w:r>
          </w:p>
          <w:p w14:paraId="0A3F703F" w14:textId="77777777" w:rsidR="00DC5CE2" w:rsidRPr="00860339" w:rsidRDefault="00DC5CE2" w:rsidP="00DD4456">
            <w:pPr>
              <w:rPr>
                <w:rStyle w:val="SubtleEmphasis"/>
                <w:i w:val="0"/>
                <w:sz w:val="24"/>
                <w:lang w:val="de-DE"/>
              </w:rPr>
            </w:pPr>
            <w:r w:rsidRPr="00860339">
              <w:rPr>
                <w:rStyle w:val="SubtleEmphasis"/>
                <w:i w:val="0"/>
                <w:sz w:val="24"/>
                <w:lang w:val="de-DE"/>
              </w:rPr>
              <w:t>jory@siu.edu</w:t>
            </w:r>
          </w:p>
          <w:p w14:paraId="3EC1D530" w14:textId="77777777" w:rsidR="00DC5CE2" w:rsidRPr="00860339" w:rsidRDefault="00DC5CE2" w:rsidP="00DD4456">
            <w:pPr>
              <w:rPr>
                <w:rStyle w:val="SubtleEmphasis"/>
                <w:i w:val="0"/>
                <w:sz w:val="24"/>
                <w:lang w:val="de-DE"/>
              </w:rPr>
            </w:pPr>
            <w:r w:rsidRPr="00860339">
              <w:rPr>
                <w:rStyle w:val="SubtleEmphasis"/>
                <w:i w:val="0"/>
                <w:sz w:val="24"/>
                <w:lang w:val="de-DE"/>
              </w:rPr>
              <w:t>scofield0308@siu.edu</w:t>
            </w:r>
          </w:p>
          <w:p w14:paraId="2D1C6409" w14:textId="77777777" w:rsidR="00DC5CE2" w:rsidRDefault="00DC5CE2" w:rsidP="00DD4456">
            <w:pPr>
              <w:rPr>
                <w:rStyle w:val="SubtleEmphasis"/>
                <w:i w:val="0"/>
                <w:sz w:val="24"/>
                <w:lang w:val="de-DE"/>
              </w:rPr>
            </w:pPr>
            <w:r w:rsidRPr="00860339">
              <w:rPr>
                <w:rStyle w:val="SubtleEmphasis"/>
                <w:i w:val="0"/>
                <w:sz w:val="24"/>
                <w:lang w:val="de-DE"/>
              </w:rPr>
              <w:t>wheeler.weise@siu.edu</w:t>
            </w:r>
          </w:p>
          <w:p w14:paraId="35367FB1" w14:textId="77777777" w:rsidR="00DC5CE2" w:rsidRPr="00860339" w:rsidRDefault="00DC5CE2" w:rsidP="00DD4456">
            <w:pPr>
              <w:rPr>
                <w:rStyle w:val="SubtleEmphasis"/>
                <w:i w:val="0"/>
                <w:sz w:val="24"/>
                <w:lang w:val="de-DE"/>
              </w:rPr>
            </w:pPr>
            <w:r>
              <w:rPr>
                <w:rStyle w:val="SubtleEmphasis"/>
                <w:i w:val="0"/>
                <w:sz w:val="24"/>
                <w:lang w:val="de-DE"/>
              </w:rPr>
              <w:t>alqarni.shaalan@gmail.com</w:t>
            </w:r>
          </w:p>
        </w:tc>
      </w:tr>
    </w:tbl>
    <w:p w14:paraId="140D5AB0" w14:textId="77777777" w:rsidR="00DC5CE2" w:rsidRDefault="00DC5CE2"/>
    <w:p w14:paraId="5F5CBB12" w14:textId="77777777" w:rsidR="00DC03C1" w:rsidRDefault="00DC03C1"/>
    <w:p w14:paraId="03819708" w14:textId="77777777" w:rsidR="00DC03C1" w:rsidRDefault="00DC03C1"/>
    <w:p w14:paraId="1D8BBA31" w14:textId="77777777" w:rsidR="00DC5CE2" w:rsidRPr="00DC5CE2" w:rsidRDefault="00DC03C1">
      <w:r>
        <w:br w:type="page"/>
      </w:r>
    </w:p>
    <w:p w14:paraId="1472AAB1" w14:textId="77777777" w:rsidR="00A7248F" w:rsidRDefault="00A7248F" w:rsidP="00A7248F">
      <w:pPr>
        <w:pStyle w:val="Heading1"/>
      </w:pPr>
      <w:bookmarkStart w:id="1" w:name="_Toc385424851"/>
      <w:r>
        <w:lastRenderedPageBreak/>
        <w:t>Table of Contents</w:t>
      </w:r>
      <w:bookmarkEnd w:id="0"/>
      <w:r w:rsidR="00933426">
        <w:t xml:space="preserve"> (WW)</w:t>
      </w:r>
      <w:bookmarkEnd w:id="1"/>
    </w:p>
    <w:p w14:paraId="0E0B0752" w14:textId="77777777" w:rsidR="00E94A5E" w:rsidRDefault="00E94A5E" w:rsidP="00E94A5E">
      <w:pPr>
        <w:pStyle w:val="TOC1"/>
        <w:tabs>
          <w:tab w:val="right" w:pos="10790"/>
        </w:tabs>
        <w:spacing w:before="0" w:after="0" w:line="240" w:lineRule="auto"/>
        <w:rPr>
          <w:b/>
          <w:bCs/>
          <w:caps/>
        </w:rPr>
        <w:sectPr w:rsidR="00E94A5E" w:rsidSect="00E94A5E">
          <w:headerReference w:type="default" r:id="rId9"/>
          <w:type w:val="continuous"/>
          <w:pgSz w:w="12240" w:h="15840"/>
          <w:pgMar w:top="720" w:right="720" w:bottom="720" w:left="720" w:header="432" w:footer="720" w:gutter="0"/>
          <w:cols w:space="720"/>
          <w:docGrid w:linePitch="360"/>
        </w:sectPr>
      </w:pPr>
      <w:bookmarkStart w:id="2" w:name="_Toc385422266"/>
    </w:p>
    <w:p w14:paraId="58247F0C" w14:textId="77777777" w:rsidR="00DC5CE2" w:rsidRDefault="00805111" w:rsidP="00DC5CE2">
      <w:pPr>
        <w:pStyle w:val="TOC1"/>
        <w:tabs>
          <w:tab w:val="right" w:leader="dot" w:pos="5030"/>
        </w:tabs>
        <w:spacing w:before="0" w:after="0" w:line="240" w:lineRule="auto"/>
        <w:rPr>
          <w:noProof/>
          <w:sz w:val="22"/>
          <w:szCs w:val="22"/>
          <w:lang w:bidi="ar-SA"/>
        </w:rPr>
      </w:pPr>
      <w:r>
        <w:rPr>
          <w:b/>
          <w:bCs/>
          <w:caps/>
        </w:rPr>
        <w:lastRenderedPageBreak/>
        <w:fldChar w:fldCharType="begin"/>
      </w:r>
      <w:r w:rsidR="00E94A5E">
        <w:rPr>
          <w:b/>
          <w:bCs/>
          <w:caps/>
        </w:rPr>
        <w:instrText xml:space="preserve"> TOC \o "1-3" \h \z \u </w:instrText>
      </w:r>
      <w:r>
        <w:rPr>
          <w:b/>
          <w:bCs/>
          <w:caps/>
        </w:rPr>
        <w:fldChar w:fldCharType="separate"/>
      </w:r>
      <w:hyperlink w:anchor="_Toc385424851" w:history="1">
        <w:r w:rsidR="00DC5CE2" w:rsidRPr="002E1AB3">
          <w:rPr>
            <w:rStyle w:val="Hyperlink"/>
            <w:noProof/>
          </w:rPr>
          <w:t>Table of Contents (WW)</w:t>
        </w:r>
        <w:r w:rsidR="00DC5CE2">
          <w:rPr>
            <w:noProof/>
            <w:webHidden/>
          </w:rPr>
          <w:tab/>
        </w:r>
        <w:r>
          <w:rPr>
            <w:noProof/>
            <w:webHidden/>
          </w:rPr>
          <w:fldChar w:fldCharType="begin"/>
        </w:r>
        <w:r w:rsidR="00DC5CE2">
          <w:rPr>
            <w:noProof/>
            <w:webHidden/>
          </w:rPr>
          <w:instrText xml:space="preserve"> PAGEREF _Toc385424851 \h </w:instrText>
        </w:r>
        <w:r>
          <w:rPr>
            <w:noProof/>
            <w:webHidden/>
          </w:rPr>
        </w:r>
        <w:r>
          <w:rPr>
            <w:noProof/>
            <w:webHidden/>
          </w:rPr>
          <w:fldChar w:fldCharType="separate"/>
        </w:r>
        <w:r w:rsidR="00DC5CE2">
          <w:rPr>
            <w:noProof/>
            <w:webHidden/>
          </w:rPr>
          <w:t>2</w:t>
        </w:r>
        <w:r>
          <w:rPr>
            <w:noProof/>
            <w:webHidden/>
          </w:rPr>
          <w:fldChar w:fldCharType="end"/>
        </w:r>
      </w:hyperlink>
    </w:p>
    <w:p w14:paraId="0B2ADA49"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52" w:history="1">
        <w:r w:rsidR="00DC5CE2" w:rsidRPr="002E1AB3">
          <w:rPr>
            <w:rStyle w:val="Hyperlink"/>
            <w:noProof/>
          </w:rPr>
          <w:t>Table of Figures (WW)</w:t>
        </w:r>
        <w:r w:rsidR="00DC5CE2">
          <w:rPr>
            <w:noProof/>
            <w:webHidden/>
          </w:rPr>
          <w:tab/>
        </w:r>
        <w:r w:rsidR="00805111">
          <w:rPr>
            <w:noProof/>
            <w:webHidden/>
          </w:rPr>
          <w:fldChar w:fldCharType="begin"/>
        </w:r>
        <w:r w:rsidR="00DC5CE2">
          <w:rPr>
            <w:noProof/>
            <w:webHidden/>
          </w:rPr>
          <w:instrText xml:space="preserve"> PAGEREF _Toc385424852 \h </w:instrText>
        </w:r>
        <w:r w:rsidR="00805111">
          <w:rPr>
            <w:noProof/>
            <w:webHidden/>
          </w:rPr>
        </w:r>
        <w:r w:rsidR="00805111">
          <w:rPr>
            <w:noProof/>
            <w:webHidden/>
          </w:rPr>
          <w:fldChar w:fldCharType="separate"/>
        </w:r>
        <w:r w:rsidR="00DC5CE2">
          <w:rPr>
            <w:noProof/>
            <w:webHidden/>
          </w:rPr>
          <w:t>2</w:t>
        </w:r>
        <w:r w:rsidR="00805111">
          <w:rPr>
            <w:noProof/>
            <w:webHidden/>
          </w:rPr>
          <w:fldChar w:fldCharType="end"/>
        </w:r>
      </w:hyperlink>
    </w:p>
    <w:p w14:paraId="0604DDB7"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53" w:history="1">
        <w:r w:rsidR="00DC5CE2" w:rsidRPr="002E1AB3">
          <w:rPr>
            <w:rStyle w:val="Hyperlink"/>
            <w:noProof/>
          </w:rPr>
          <w:t>Table of Tables (WW)</w:t>
        </w:r>
        <w:r w:rsidR="00DC5CE2">
          <w:rPr>
            <w:noProof/>
            <w:webHidden/>
          </w:rPr>
          <w:tab/>
        </w:r>
        <w:r w:rsidR="00805111">
          <w:rPr>
            <w:noProof/>
            <w:webHidden/>
          </w:rPr>
          <w:fldChar w:fldCharType="begin"/>
        </w:r>
        <w:r w:rsidR="00DC5CE2">
          <w:rPr>
            <w:noProof/>
            <w:webHidden/>
          </w:rPr>
          <w:instrText xml:space="preserve"> PAGEREF _Toc385424853 \h </w:instrText>
        </w:r>
        <w:r w:rsidR="00805111">
          <w:rPr>
            <w:noProof/>
            <w:webHidden/>
          </w:rPr>
        </w:r>
        <w:r w:rsidR="00805111">
          <w:rPr>
            <w:noProof/>
            <w:webHidden/>
          </w:rPr>
          <w:fldChar w:fldCharType="separate"/>
        </w:r>
        <w:r w:rsidR="00DC5CE2">
          <w:rPr>
            <w:noProof/>
            <w:webHidden/>
          </w:rPr>
          <w:t>3</w:t>
        </w:r>
        <w:r w:rsidR="00805111">
          <w:rPr>
            <w:noProof/>
            <w:webHidden/>
          </w:rPr>
          <w:fldChar w:fldCharType="end"/>
        </w:r>
      </w:hyperlink>
    </w:p>
    <w:p w14:paraId="03BA7BFE"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54" w:history="1">
        <w:r w:rsidR="00DC5CE2" w:rsidRPr="002E1AB3">
          <w:rPr>
            <w:rStyle w:val="Hyperlink"/>
            <w:noProof/>
          </w:rPr>
          <w:t>Table of Drawings (WW)</w:t>
        </w:r>
        <w:r w:rsidR="00DC5CE2">
          <w:rPr>
            <w:noProof/>
            <w:webHidden/>
          </w:rPr>
          <w:tab/>
        </w:r>
        <w:r w:rsidR="00805111">
          <w:rPr>
            <w:noProof/>
            <w:webHidden/>
          </w:rPr>
          <w:fldChar w:fldCharType="begin"/>
        </w:r>
        <w:r w:rsidR="00DC5CE2">
          <w:rPr>
            <w:noProof/>
            <w:webHidden/>
          </w:rPr>
          <w:instrText xml:space="preserve"> PAGEREF _Toc385424854 \h </w:instrText>
        </w:r>
        <w:r w:rsidR="00805111">
          <w:rPr>
            <w:noProof/>
            <w:webHidden/>
          </w:rPr>
        </w:r>
        <w:r w:rsidR="00805111">
          <w:rPr>
            <w:noProof/>
            <w:webHidden/>
          </w:rPr>
          <w:fldChar w:fldCharType="separate"/>
        </w:r>
        <w:r w:rsidR="00DC5CE2">
          <w:rPr>
            <w:noProof/>
            <w:webHidden/>
          </w:rPr>
          <w:t>4</w:t>
        </w:r>
        <w:r w:rsidR="00805111">
          <w:rPr>
            <w:noProof/>
            <w:webHidden/>
          </w:rPr>
          <w:fldChar w:fldCharType="end"/>
        </w:r>
      </w:hyperlink>
    </w:p>
    <w:p w14:paraId="24336FD4"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55" w:history="1">
        <w:r w:rsidR="00DC5CE2" w:rsidRPr="002E1AB3">
          <w:rPr>
            <w:rStyle w:val="Hyperlink"/>
            <w:noProof/>
          </w:rPr>
          <w:t>Acknowledgements (PZ)</w:t>
        </w:r>
        <w:r w:rsidR="00DC5CE2">
          <w:rPr>
            <w:noProof/>
            <w:webHidden/>
          </w:rPr>
          <w:tab/>
        </w:r>
        <w:r w:rsidR="00805111">
          <w:rPr>
            <w:noProof/>
            <w:webHidden/>
          </w:rPr>
          <w:fldChar w:fldCharType="begin"/>
        </w:r>
        <w:r w:rsidR="00DC5CE2">
          <w:rPr>
            <w:noProof/>
            <w:webHidden/>
          </w:rPr>
          <w:instrText xml:space="preserve"> PAGEREF _Toc385424855 \h </w:instrText>
        </w:r>
        <w:r w:rsidR="00805111">
          <w:rPr>
            <w:noProof/>
            <w:webHidden/>
          </w:rPr>
        </w:r>
        <w:r w:rsidR="00805111">
          <w:rPr>
            <w:noProof/>
            <w:webHidden/>
          </w:rPr>
          <w:fldChar w:fldCharType="separate"/>
        </w:r>
        <w:r w:rsidR="00DC5CE2">
          <w:rPr>
            <w:noProof/>
            <w:webHidden/>
          </w:rPr>
          <w:t>5</w:t>
        </w:r>
        <w:r w:rsidR="00805111">
          <w:rPr>
            <w:noProof/>
            <w:webHidden/>
          </w:rPr>
          <w:fldChar w:fldCharType="end"/>
        </w:r>
      </w:hyperlink>
    </w:p>
    <w:p w14:paraId="6455E677"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56" w:history="1">
        <w:r w:rsidR="00DC5CE2" w:rsidRPr="002E1AB3">
          <w:rPr>
            <w:rStyle w:val="Hyperlink"/>
            <w:noProof/>
          </w:rPr>
          <w:t>Transmittal Letter (PZ)</w:t>
        </w:r>
        <w:r w:rsidR="00DC5CE2">
          <w:rPr>
            <w:noProof/>
            <w:webHidden/>
          </w:rPr>
          <w:tab/>
        </w:r>
        <w:r w:rsidR="00805111">
          <w:rPr>
            <w:noProof/>
            <w:webHidden/>
          </w:rPr>
          <w:fldChar w:fldCharType="begin"/>
        </w:r>
        <w:r w:rsidR="00DC5CE2">
          <w:rPr>
            <w:noProof/>
            <w:webHidden/>
          </w:rPr>
          <w:instrText xml:space="preserve"> PAGEREF _Toc385424856 \h </w:instrText>
        </w:r>
        <w:r w:rsidR="00805111">
          <w:rPr>
            <w:noProof/>
            <w:webHidden/>
          </w:rPr>
        </w:r>
        <w:r w:rsidR="00805111">
          <w:rPr>
            <w:noProof/>
            <w:webHidden/>
          </w:rPr>
          <w:fldChar w:fldCharType="separate"/>
        </w:r>
        <w:r w:rsidR="00DC5CE2">
          <w:rPr>
            <w:noProof/>
            <w:webHidden/>
          </w:rPr>
          <w:t>6</w:t>
        </w:r>
        <w:r w:rsidR="00805111">
          <w:rPr>
            <w:noProof/>
            <w:webHidden/>
          </w:rPr>
          <w:fldChar w:fldCharType="end"/>
        </w:r>
      </w:hyperlink>
    </w:p>
    <w:p w14:paraId="4E7743E3"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57" w:history="1">
        <w:r w:rsidR="00DC5CE2" w:rsidRPr="002E1AB3">
          <w:rPr>
            <w:rStyle w:val="Hyperlink"/>
            <w:noProof/>
          </w:rPr>
          <w:t>Executive Summary (PZ)</w:t>
        </w:r>
        <w:r w:rsidR="00DC5CE2">
          <w:rPr>
            <w:noProof/>
            <w:webHidden/>
          </w:rPr>
          <w:tab/>
        </w:r>
        <w:r w:rsidR="00805111">
          <w:rPr>
            <w:noProof/>
            <w:webHidden/>
          </w:rPr>
          <w:fldChar w:fldCharType="begin"/>
        </w:r>
        <w:r w:rsidR="00DC5CE2">
          <w:rPr>
            <w:noProof/>
            <w:webHidden/>
          </w:rPr>
          <w:instrText xml:space="preserve"> PAGEREF _Toc385424857 \h </w:instrText>
        </w:r>
        <w:r w:rsidR="00805111">
          <w:rPr>
            <w:noProof/>
            <w:webHidden/>
          </w:rPr>
        </w:r>
        <w:r w:rsidR="00805111">
          <w:rPr>
            <w:noProof/>
            <w:webHidden/>
          </w:rPr>
          <w:fldChar w:fldCharType="separate"/>
        </w:r>
        <w:r w:rsidR="00DC5CE2">
          <w:rPr>
            <w:noProof/>
            <w:webHidden/>
          </w:rPr>
          <w:t>7</w:t>
        </w:r>
        <w:r w:rsidR="00805111">
          <w:rPr>
            <w:noProof/>
            <w:webHidden/>
          </w:rPr>
          <w:fldChar w:fldCharType="end"/>
        </w:r>
      </w:hyperlink>
    </w:p>
    <w:p w14:paraId="50744171"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58" w:history="1">
        <w:r w:rsidR="00DC5CE2" w:rsidRPr="002E1AB3">
          <w:rPr>
            <w:rStyle w:val="Hyperlink"/>
            <w:noProof/>
          </w:rPr>
          <w:t>Introduction (PZ)</w:t>
        </w:r>
        <w:r w:rsidR="00DC5CE2">
          <w:rPr>
            <w:noProof/>
            <w:webHidden/>
          </w:rPr>
          <w:tab/>
        </w:r>
        <w:r w:rsidR="00805111">
          <w:rPr>
            <w:noProof/>
            <w:webHidden/>
          </w:rPr>
          <w:fldChar w:fldCharType="begin"/>
        </w:r>
        <w:r w:rsidR="00DC5CE2">
          <w:rPr>
            <w:noProof/>
            <w:webHidden/>
          </w:rPr>
          <w:instrText xml:space="preserve"> PAGEREF _Toc385424858 \h </w:instrText>
        </w:r>
        <w:r w:rsidR="00805111">
          <w:rPr>
            <w:noProof/>
            <w:webHidden/>
          </w:rPr>
        </w:r>
        <w:r w:rsidR="00805111">
          <w:rPr>
            <w:noProof/>
            <w:webHidden/>
          </w:rPr>
          <w:fldChar w:fldCharType="separate"/>
        </w:r>
        <w:r w:rsidR="00DC5CE2">
          <w:rPr>
            <w:noProof/>
            <w:webHidden/>
          </w:rPr>
          <w:t>7</w:t>
        </w:r>
        <w:r w:rsidR="00805111">
          <w:rPr>
            <w:noProof/>
            <w:webHidden/>
          </w:rPr>
          <w:fldChar w:fldCharType="end"/>
        </w:r>
      </w:hyperlink>
    </w:p>
    <w:p w14:paraId="16FF6E0F"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59" w:history="1">
        <w:r w:rsidR="00DC5CE2" w:rsidRPr="002E1AB3">
          <w:rPr>
            <w:rStyle w:val="Hyperlink"/>
            <w:noProof/>
          </w:rPr>
          <w:t>Project Description (PZ)</w:t>
        </w:r>
        <w:r w:rsidR="00DC5CE2">
          <w:rPr>
            <w:noProof/>
            <w:webHidden/>
          </w:rPr>
          <w:tab/>
        </w:r>
        <w:r w:rsidR="00805111">
          <w:rPr>
            <w:noProof/>
            <w:webHidden/>
          </w:rPr>
          <w:fldChar w:fldCharType="begin"/>
        </w:r>
        <w:r w:rsidR="00DC5CE2">
          <w:rPr>
            <w:noProof/>
            <w:webHidden/>
          </w:rPr>
          <w:instrText xml:space="preserve"> PAGEREF _Toc385424859 \h </w:instrText>
        </w:r>
        <w:r w:rsidR="00805111">
          <w:rPr>
            <w:noProof/>
            <w:webHidden/>
          </w:rPr>
        </w:r>
        <w:r w:rsidR="00805111">
          <w:rPr>
            <w:noProof/>
            <w:webHidden/>
          </w:rPr>
          <w:fldChar w:fldCharType="separate"/>
        </w:r>
        <w:r w:rsidR="00DC5CE2">
          <w:rPr>
            <w:noProof/>
            <w:webHidden/>
          </w:rPr>
          <w:t>8</w:t>
        </w:r>
        <w:r w:rsidR="00805111">
          <w:rPr>
            <w:noProof/>
            <w:webHidden/>
          </w:rPr>
          <w:fldChar w:fldCharType="end"/>
        </w:r>
      </w:hyperlink>
    </w:p>
    <w:p w14:paraId="602DFF67"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860" w:history="1">
        <w:r w:rsidR="00DC5CE2" w:rsidRPr="002E1AB3">
          <w:rPr>
            <w:rStyle w:val="Hyperlink"/>
            <w:noProof/>
          </w:rPr>
          <w:t>Overall Printer Diagram (WW)</w:t>
        </w:r>
        <w:r w:rsidR="00DC5CE2">
          <w:rPr>
            <w:noProof/>
            <w:webHidden/>
          </w:rPr>
          <w:tab/>
        </w:r>
        <w:r w:rsidR="00805111">
          <w:rPr>
            <w:noProof/>
            <w:webHidden/>
          </w:rPr>
          <w:fldChar w:fldCharType="begin"/>
        </w:r>
        <w:r w:rsidR="00DC5CE2">
          <w:rPr>
            <w:noProof/>
            <w:webHidden/>
          </w:rPr>
          <w:instrText xml:space="preserve"> PAGEREF _Toc385424860 \h </w:instrText>
        </w:r>
        <w:r w:rsidR="00805111">
          <w:rPr>
            <w:noProof/>
            <w:webHidden/>
          </w:rPr>
        </w:r>
        <w:r w:rsidR="00805111">
          <w:rPr>
            <w:noProof/>
            <w:webHidden/>
          </w:rPr>
          <w:fldChar w:fldCharType="separate"/>
        </w:r>
        <w:r w:rsidR="00DC5CE2">
          <w:rPr>
            <w:noProof/>
            <w:webHidden/>
          </w:rPr>
          <w:t>10</w:t>
        </w:r>
        <w:r w:rsidR="00805111">
          <w:rPr>
            <w:noProof/>
            <w:webHidden/>
          </w:rPr>
          <w:fldChar w:fldCharType="end"/>
        </w:r>
      </w:hyperlink>
    </w:p>
    <w:p w14:paraId="5FABF6F8"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61" w:history="1">
        <w:r w:rsidR="00DC5CE2" w:rsidRPr="002E1AB3">
          <w:rPr>
            <w:rStyle w:val="Hyperlink"/>
            <w:noProof/>
          </w:rPr>
          <w:t>Costs (ALL)</w:t>
        </w:r>
        <w:r w:rsidR="00DC5CE2">
          <w:rPr>
            <w:noProof/>
            <w:webHidden/>
          </w:rPr>
          <w:tab/>
        </w:r>
        <w:r w:rsidR="00805111">
          <w:rPr>
            <w:noProof/>
            <w:webHidden/>
          </w:rPr>
          <w:fldChar w:fldCharType="begin"/>
        </w:r>
        <w:r w:rsidR="00DC5CE2">
          <w:rPr>
            <w:noProof/>
            <w:webHidden/>
          </w:rPr>
          <w:instrText xml:space="preserve"> PAGEREF _Toc385424861 \h </w:instrText>
        </w:r>
        <w:r w:rsidR="00805111">
          <w:rPr>
            <w:noProof/>
            <w:webHidden/>
          </w:rPr>
        </w:r>
        <w:r w:rsidR="00805111">
          <w:rPr>
            <w:noProof/>
            <w:webHidden/>
          </w:rPr>
          <w:fldChar w:fldCharType="separate"/>
        </w:r>
        <w:r w:rsidR="00DC5CE2">
          <w:rPr>
            <w:noProof/>
            <w:webHidden/>
          </w:rPr>
          <w:t>11</w:t>
        </w:r>
        <w:r w:rsidR="00805111">
          <w:rPr>
            <w:noProof/>
            <w:webHidden/>
          </w:rPr>
          <w:fldChar w:fldCharType="end"/>
        </w:r>
      </w:hyperlink>
    </w:p>
    <w:p w14:paraId="632E7F27"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62" w:history="1">
        <w:r w:rsidR="00DC5CE2" w:rsidRPr="002E1AB3">
          <w:rPr>
            <w:rStyle w:val="Hyperlink"/>
            <w:noProof/>
          </w:rPr>
          <w:t>Schedules (PZ)</w:t>
        </w:r>
        <w:r w:rsidR="00DC5CE2">
          <w:rPr>
            <w:noProof/>
            <w:webHidden/>
          </w:rPr>
          <w:tab/>
        </w:r>
        <w:r w:rsidR="00805111">
          <w:rPr>
            <w:noProof/>
            <w:webHidden/>
          </w:rPr>
          <w:fldChar w:fldCharType="begin"/>
        </w:r>
        <w:r w:rsidR="00DC5CE2">
          <w:rPr>
            <w:noProof/>
            <w:webHidden/>
          </w:rPr>
          <w:instrText xml:space="preserve"> PAGEREF _Toc385424862 \h </w:instrText>
        </w:r>
        <w:r w:rsidR="00805111">
          <w:rPr>
            <w:noProof/>
            <w:webHidden/>
          </w:rPr>
        </w:r>
        <w:r w:rsidR="00805111">
          <w:rPr>
            <w:noProof/>
            <w:webHidden/>
          </w:rPr>
          <w:fldChar w:fldCharType="separate"/>
        </w:r>
        <w:r w:rsidR="00DC5CE2">
          <w:rPr>
            <w:noProof/>
            <w:webHidden/>
          </w:rPr>
          <w:t>11</w:t>
        </w:r>
        <w:r w:rsidR="00805111">
          <w:rPr>
            <w:noProof/>
            <w:webHidden/>
          </w:rPr>
          <w:fldChar w:fldCharType="end"/>
        </w:r>
      </w:hyperlink>
    </w:p>
    <w:p w14:paraId="09D0ED10"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863" w:history="1">
        <w:r w:rsidR="00DC5CE2" w:rsidRPr="002E1AB3">
          <w:rPr>
            <w:rStyle w:val="Hyperlink"/>
            <w:noProof/>
          </w:rPr>
          <w:t>Subsystem Descriptions</w:t>
        </w:r>
        <w:r w:rsidR="00DC5CE2">
          <w:rPr>
            <w:noProof/>
            <w:webHidden/>
          </w:rPr>
          <w:tab/>
        </w:r>
        <w:r w:rsidR="00805111">
          <w:rPr>
            <w:noProof/>
            <w:webHidden/>
          </w:rPr>
          <w:fldChar w:fldCharType="begin"/>
        </w:r>
        <w:r w:rsidR="00DC5CE2">
          <w:rPr>
            <w:noProof/>
            <w:webHidden/>
          </w:rPr>
          <w:instrText xml:space="preserve"> PAGEREF _Toc385424863 \h </w:instrText>
        </w:r>
        <w:r w:rsidR="00805111">
          <w:rPr>
            <w:noProof/>
            <w:webHidden/>
          </w:rPr>
        </w:r>
        <w:r w:rsidR="00805111">
          <w:rPr>
            <w:noProof/>
            <w:webHidden/>
          </w:rPr>
          <w:fldChar w:fldCharType="separate"/>
        </w:r>
        <w:r w:rsidR="00DC5CE2">
          <w:rPr>
            <w:noProof/>
            <w:webHidden/>
          </w:rPr>
          <w:t>14</w:t>
        </w:r>
        <w:r w:rsidR="00805111">
          <w:rPr>
            <w:noProof/>
            <w:webHidden/>
          </w:rPr>
          <w:fldChar w:fldCharType="end"/>
        </w:r>
      </w:hyperlink>
    </w:p>
    <w:p w14:paraId="2F2335E3"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864" w:history="1">
        <w:r w:rsidR="00DC5CE2" w:rsidRPr="002E1AB3">
          <w:rPr>
            <w:rStyle w:val="Hyperlink"/>
            <w:noProof/>
          </w:rPr>
          <w:t>Frame (HL)</w:t>
        </w:r>
        <w:r w:rsidR="00DC5CE2">
          <w:rPr>
            <w:noProof/>
            <w:webHidden/>
          </w:rPr>
          <w:tab/>
        </w:r>
        <w:r w:rsidR="00805111">
          <w:rPr>
            <w:noProof/>
            <w:webHidden/>
          </w:rPr>
          <w:fldChar w:fldCharType="begin"/>
        </w:r>
        <w:r w:rsidR="00DC5CE2">
          <w:rPr>
            <w:noProof/>
            <w:webHidden/>
          </w:rPr>
          <w:instrText xml:space="preserve"> PAGEREF _Toc385424864 \h </w:instrText>
        </w:r>
        <w:r w:rsidR="00805111">
          <w:rPr>
            <w:noProof/>
            <w:webHidden/>
          </w:rPr>
        </w:r>
        <w:r w:rsidR="00805111">
          <w:rPr>
            <w:noProof/>
            <w:webHidden/>
          </w:rPr>
          <w:fldChar w:fldCharType="separate"/>
        </w:r>
        <w:r w:rsidR="00DC5CE2">
          <w:rPr>
            <w:noProof/>
            <w:webHidden/>
          </w:rPr>
          <w:t>14</w:t>
        </w:r>
        <w:r w:rsidR="00805111">
          <w:rPr>
            <w:noProof/>
            <w:webHidden/>
          </w:rPr>
          <w:fldChar w:fldCharType="end"/>
        </w:r>
      </w:hyperlink>
    </w:p>
    <w:p w14:paraId="74D70C58"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65" w:history="1">
        <w:r w:rsidR="00DC5CE2" w:rsidRPr="002E1AB3">
          <w:rPr>
            <w:rStyle w:val="Hyperlink"/>
            <w:noProof/>
          </w:rPr>
          <w:t>Process of Design</w:t>
        </w:r>
        <w:r w:rsidR="00DC5CE2">
          <w:rPr>
            <w:noProof/>
            <w:webHidden/>
          </w:rPr>
          <w:tab/>
        </w:r>
        <w:r w:rsidR="00805111">
          <w:rPr>
            <w:noProof/>
            <w:webHidden/>
          </w:rPr>
          <w:fldChar w:fldCharType="begin"/>
        </w:r>
        <w:r w:rsidR="00DC5CE2">
          <w:rPr>
            <w:noProof/>
            <w:webHidden/>
          </w:rPr>
          <w:instrText xml:space="preserve"> PAGEREF _Toc385424865 \h </w:instrText>
        </w:r>
        <w:r w:rsidR="00805111">
          <w:rPr>
            <w:noProof/>
            <w:webHidden/>
          </w:rPr>
        </w:r>
        <w:r w:rsidR="00805111">
          <w:rPr>
            <w:noProof/>
            <w:webHidden/>
          </w:rPr>
          <w:fldChar w:fldCharType="separate"/>
        </w:r>
        <w:r w:rsidR="00DC5CE2">
          <w:rPr>
            <w:noProof/>
            <w:webHidden/>
          </w:rPr>
          <w:t>16</w:t>
        </w:r>
        <w:r w:rsidR="00805111">
          <w:rPr>
            <w:noProof/>
            <w:webHidden/>
          </w:rPr>
          <w:fldChar w:fldCharType="end"/>
        </w:r>
      </w:hyperlink>
    </w:p>
    <w:p w14:paraId="790185B9"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66" w:history="1">
        <w:r w:rsidR="00DC5CE2" w:rsidRPr="002E1AB3">
          <w:rPr>
            <w:rStyle w:val="Hyperlink"/>
            <w:noProof/>
          </w:rPr>
          <w:t>Process of Assembling</w:t>
        </w:r>
        <w:r w:rsidR="00DC5CE2">
          <w:rPr>
            <w:noProof/>
            <w:webHidden/>
          </w:rPr>
          <w:tab/>
        </w:r>
        <w:r w:rsidR="00805111">
          <w:rPr>
            <w:noProof/>
            <w:webHidden/>
          </w:rPr>
          <w:fldChar w:fldCharType="begin"/>
        </w:r>
        <w:r w:rsidR="00DC5CE2">
          <w:rPr>
            <w:noProof/>
            <w:webHidden/>
          </w:rPr>
          <w:instrText xml:space="preserve"> PAGEREF _Toc385424866 \h </w:instrText>
        </w:r>
        <w:r w:rsidR="00805111">
          <w:rPr>
            <w:noProof/>
            <w:webHidden/>
          </w:rPr>
        </w:r>
        <w:r w:rsidR="00805111">
          <w:rPr>
            <w:noProof/>
            <w:webHidden/>
          </w:rPr>
          <w:fldChar w:fldCharType="separate"/>
        </w:r>
        <w:r w:rsidR="00DC5CE2">
          <w:rPr>
            <w:noProof/>
            <w:webHidden/>
          </w:rPr>
          <w:t>21</w:t>
        </w:r>
        <w:r w:rsidR="00805111">
          <w:rPr>
            <w:noProof/>
            <w:webHidden/>
          </w:rPr>
          <w:fldChar w:fldCharType="end"/>
        </w:r>
      </w:hyperlink>
    </w:p>
    <w:p w14:paraId="4A7410DA"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67" w:history="1">
        <w:r w:rsidR="00DC5CE2" w:rsidRPr="002E1AB3">
          <w:rPr>
            <w:rStyle w:val="Hyperlink"/>
            <w:noProof/>
          </w:rPr>
          <w:t>Excess Powder Removal System</w:t>
        </w:r>
        <w:r w:rsidR="00DC5CE2">
          <w:rPr>
            <w:noProof/>
            <w:webHidden/>
          </w:rPr>
          <w:tab/>
        </w:r>
        <w:r w:rsidR="00805111">
          <w:rPr>
            <w:noProof/>
            <w:webHidden/>
          </w:rPr>
          <w:fldChar w:fldCharType="begin"/>
        </w:r>
        <w:r w:rsidR="00DC5CE2">
          <w:rPr>
            <w:noProof/>
            <w:webHidden/>
          </w:rPr>
          <w:instrText xml:space="preserve"> PAGEREF _Toc385424867 \h </w:instrText>
        </w:r>
        <w:r w:rsidR="00805111">
          <w:rPr>
            <w:noProof/>
            <w:webHidden/>
          </w:rPr>
        </w:r>
        <w:r w:rsidR="00805111">
          <w:rPr>
            <w:noProof/>
            <w:webHidden/>
          </w:rPr>
          <w:fldChar w:fldCharType="separate"/>
        </w:r>
        <w:r w:rsidR="00DC5CE2">
          <w:rPr>
            <w:noProof/>
            <w:webHidden/>
          </w:rPr>
          <w:t>22</w:t>
        </w:r>
        <w:r w:rsidR="00805111">
          <w:rPr>
            <w:noProof/>
            <w:webHidden/>
          </w:rPr>
          <w:fldChar w:fldCharType="end"/>
        </w:r>
      </w:hyperlink>
    </w:p>
    <w:p w14:paraId="61B764C4"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68" w:history="1">
        <w:r w:rsidR="00DC5CE2" w:rsidRPr="002E1AB3">
          <w:rPr>
            <w:rStyle w:val="Hyperlink"/>
            <w:noProof/>
          </w:rPr>
          <w:t>Implementation Schedule</w:t>
        </w:r>
        <w:r w:rsidR="00DC5CE2">
          <w:rPr>
            <w:noProof/>
            <w:webHidden/>
          </w:rPr>
          <w:tab/>
        </w:r>
        <w:r w:rsidR="00805111">
          <w:rPr>
            <w:noProof/>
            <w:webHidden/>
          </w:rPr>
          <w:fldChar w:fldCharType="begin"/>
        </w:r>
        <w:r w:rsidR="00DC5CE2">
          <w:rPr>
            <w:noProof/>
            <w:webHidden/>
          </w:rPr>
          <w:instrText xml:space="preserve"> PAGEREF _Toc385424868 \h </w:instrText>
        </w:r>
        <w:r w:rsidR="00805111">
          <w:rPr>
            <w:noProof/>
            <w:webHidden/>
          </w:rPr>
        </w:r>
        <w:r w:rsidR="00805111">
          <w:rPr>
            <w:noProof/>
            <w:webHidden/>
          </w:rPr>
          <w:fldChar w:fldCharType="separate"/>
        </w:r>
        <w:r w:rsidR="00DC5CE2">
          <w:rPr>
            <w:noProof/>
            <w:webHidden/>
          </w:rPr>
          <w:t>23</w:t>
        </w:r>
        <w:r w:rsidR="00805111">
          <w:rPr>
            <w:noProof/>
            <w:webHidden/>
          </w:rPr>
          <w:fldChar w:fldCharType="end"/>
        </w:r>
      </w:hyperlink>
    </w:p>
    <w:p w14:paraId="53A1B0C8"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69" w:history="1">
        <w:r w:rsidR="00DC5CE2" w:rsidRPr="002E1AB3">
          <w:rPr>
            <w:rStyle w:val="Hyperlink"/>
            <w:noProof/>
          </w:rPr>
          <w:t>Equipment Needed</w:t>
        </w:r>
        <w:r w:rsidR="00DC5CE2">
          <w:rPr>
            <w:noProof/>
            <w:webHidden/>
          </w:rPr>
          <w:tab/>
        </w:r>
        <w:r w:rsidR="00805111">
          <w:rPr>
            <w:noProof/>
            <w:webHidden/>
          </w:rPr>
          <w:fldChar w:fldCharType="begin"/>
        </w:r>
        <w:r w:rsidR="00DC5CE2">
          <w:rPr>
            <w:noProof/>
            <w:webHidden/>
          </w:rPr>
          <w:instrText xml:space="preserve"> PAGEREF _Toc385424869 \h </w:instrText>
        </w:r>
        <w:r w:rsidR="00805111">
          <w:rPr>
            <w:noProof/>
            <w:webHidden/>
          </w:rPr>
        </w:r>
        <w:r w:rsidR="00805111">
          <w:rPr>
            <w:noProof/>
            <w:webHidden/>
          </w:rPr>
          <w:fldChar w:fldCharType="separate"/>
        </w:r>
        <w:r w:rsidR="00DC5CE2">
          <w:rPr>
            <w:noProof/>
            <w:webHidden/>
          </w:rPr>
          <w:t>24</w:t>
        </w:r>
        <w:r w:rsidR="00805111">
          <w:rPr>
            <w:noProof/>
            <w:webHidden/>
          </w:rPr>
          <w:fldChar w:fldCharType="end"/>
        </w:r>
      </w:hyperlink>
    </w:p>
    <w:p w14:paraId="7D07D2FA"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70" w:history="1">
        <w:r w:rsidR="00DC5CE2" w:rsidRPr="002E1AB3">
          <w:rPr>
            <w:rStyle w:val="Hyperlink"/>
            <w:noProof/>
          </w:rPr>
          <w:t>Health, Safety and Environmental Issues</w:t>
        </w:r>
        <w:r w:rsidR="00DC5CE2">
          <w:rPr>
            <w:noProof/>
            <w:webHidden/>
          </w:rPr>
          <w:tab/>
        </w:r>
        <w:r w:rsidR="00805111">
          <w:rPr>
            <w:noProof/>
            <w:webHidden/>
          </w:rPr>
          <w:fldChar w:fldCharType="begin"/>
        </w:r>
        <w:r w:rsidR="00DC5CE2">
          <w:rPr>
            <w:noProof/>
            <w:webHidden/>
          </w:rPr>
          <w:instrText xml:space="preserve"> PAGEREF _Toc385424870 \h </w:instrText>
        </w:r>
        <w:r w:rsidR="00805111">
          <w:rPr>
            <w:noProof/>
            <w:webHidden/>
          </w:rPr>
        </w:r>
        <w:r w:rsidR="00805111">
          <w:rPr>
            <w:noProof/>
            <w:webHidden/>
          </w:rPr>
          <w:fldChar w:fldCharType="separate"/>
        </w:r>
        <w:r w:rsidR="00DC5CE2">
          <w:rPr>
            <w:noProof/>
            <w:webHidden/>
          </w:rPr>
          <w:t>25</w:t>
        </w:r>
        <w:r w:rsidR="00805111">
          <w:rPr>
            <w:noProof/>
            <w:webHidden/>
          </w:rPr>
          <w:fldChar w:fldCharType="end"/>
        </w:r>
      </w:hyperlink>
    </w:p>
    <w:p w14:paraId="3035B75C"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71" w:history="1">
        <w:r w:rsidR="00DC5CE2" w:rsidRPr="002E1AB3">
          <w:rPr>
            <w:rStyle w:val="Hyperlink"/>
            <w:noProof/>
          </w:rPr>
          <w:t>Fault Analysis</w:t>
        </w:r>
        <w:r w:rsidR="00DC5CE2">
          <w:rPr>
            <w:noProof/>
            <w:webHidden/>
          </w:rPr>
          <w:tab/>
        </w:r>
        <w:r w:rsidR="00805111">
          <w:rPr>
            <w:noProof/>
            <w:webHidden/>
          </w:rPr>
          <w:fldChar w:fldCharType="begin"/>
        </w:r>
        <w:r w:rsidR="00DC5CE2">
          <w:rPr>
            <w:noProof/>
            <w:webHidden/>
          </w:rPr>
          <w:instrText xml:space="preserve"> PAGEREF _Toc385424871 \h </w:instrText>
        </w:r>
        <w:r w:rsidR="00805111">
          <w:rPr>
            <w:noProof/>
            <w:webHidden/>
          </w:rPr>
        </w:r>
        <w:r w:rsidR="00805111">
          <w:rPr>
            <w:noProof/>
            <w:webHidden/>
          </w:rPr>
          <w:fldChar w:fldCharType="separate"/>
        </w:r>
        <w:r w:rsidR="00DC5CE2">
          <w:rPr>
            <w:noProof/>
            <w:webHidden/>
          </w:rPr>
          <w:t>25</w:t>
        </w:r>
        <w:r w:rsidR="00805111">
          <w:rPr>
            <w:noProof/>
            <w:webHidden/>
          </w:rPr>
          <w:fldChar w:fldCharType="end"/>
        </w:r>
      </w:hyperlink>
    </w:p>
    <w:p w14:paraId="17C805B0"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72" w:history="1">
        <w:r w:rsidR="00DC5CE2" w:rsidRPr="002E1AB3">
          <w:rPr>
            <w:rStyle w:val="Hyperlink"/>
            <w:noProof/>
          </w:rPr>
          <w:t>Subsystem costs</w:t>
        </w:r>
        <w:r w:rsidR="00DC5CE2">
          <w:rPr>
            <w:noProof/>
            <w:webHidden/>
          </w:rPr>
          <w:tab/>
        </w:r>
        <w:r w:rsidR="00805111">
          <w:rPr>
            <w:noProof/>
            <w:webHidden/>
          </w:rPr>
          <w:fldChar w:fldCharType="begin"/>
        </w:r>
        <w:r w:rsidR="00DC5CE2">
          <w:rPr>
            <w:noProof/>
            <w:webHidden/>
          </w:rPr>
          <w:instrText xml:space="preserve"> PAGEREF _Toc385424872 \h </w:instrText>
        </w:r>
        <w:r w:rsidR="00805111">
          <w:rPr>
            <w:noProof/>
            <w:webHidden/>
          </w:rPr>
        </w:r>
        <w:r w:rsidR="00805111">
          <w:rPr>
            <w:noProof/>
            <w:webHidden/>
          </w:rPr>
          <w:fldChar w:fldCharType="separate"/>
        </w:r>
        <w:r w:rsidR="00DC5CE2">
          <w:rPr>
            <w:noProof/>
            <w:webHidden/>
          </w:rPr>
          <w:t>25</w:t>
        </w:r>
        <w:r w:rsidR="00805111">
          <w:rPr>
            <w:noProof/>
            <w:webHidden/>
          </w:rPr>
          <w:fldChar w:fldCharType="end"/>
        </w:r>
      </w:hyperlink>
    </w:p>
    <w:p w14:paraId="6F8EEC6E"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73" w:history="1">
        <w:r w:rsidR="00DC5CE2" w:rsidRPr="002E1AB3">
          <w:rPr>
            <w:rStyle w:val="Hyperlink"/>
            <w:noProof/>
          </w:rPr>
          <w:t>Conclusions and Recommendations</w:t>
        </w:r>
        <w:r w:rsidR="00DC5CE2">
          <w:rPr>
            <w:noProof/>
            <w:webHidden/>
          </w:rPr>
          <w:tab/>
        </w:r>
        <w:r w:rsidR="00805111">
          <w:rPr>
            <w:noProof/>
            <w:webHidden/>
          </w:rPr>
          <w:fldChar w:fldCharType="begin"/>
        </w:r>
        <w:r w:rsidR="00DC5CE2">
          <w:rPr>
            <w:noProof/>
            <w:webHidden/>
          </w:rPr>
          <w:instrText xml:space="preserve"> PAGEREF _Toc385424873 \h </w:instrText>
        </w:r>
        <w:r w:rsidR="00805111">
          <w:rPr>
            <w:noProof/>
            <w:webHidden/>
          </w:rPr>
        </w:r>
        <w:r w:rsidR="00805111">
          <w:rPr>
            <w:noProof/>
            <w:webHidden/>
          </w:rPr>
          <w:fldChar w:fldCharType="separate"/>
        </w:r>
        <w:r w:rsidR="00DC5CE2">
          <w:rPr>
            <w:noProof/>
            <w:webHidden/>
          </w:rPr>
          <w:t>26</w:t>
        </w:r>
        <w:r w:rsidR="00805111">
          <w:rPr>
            <w:noProof/>
            <w:webHidden/>
          </w:rPr>
          <w:fldChar w:fldCharType="end"/>
        </w:r>
      </w:hyperlink>
    </w:p>
    <w:p w14:paraId="59111A57"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874" w:history="1">
        <w:r w:rsidR="00DC5CE2" w:rsidRPr="002E1AB3">
          <w:rPr>
            <w:rStyle w:val="Hyperlink"/>
            <w:noProof/>
          </w:rPr>
          <w:t>X/Y Translation (JC)</w:t>
        </w:r>
        <w:r w:rsidR="00DC5CE2">
          <w:rPr>
            <w:noProof/>
            <w:webHidden/>
          </w:rPr>
          <w:tab/>
        </w:r>
        <w:r w:rsidR="00805111">
          <w:rPr>
            <w:noProof/>
            <w:webHidden/>
          </w:rPr>
          <w:fldChar w:fldCharType="begin"/>
        </w:r>
        <w:r w:rsidR="00DC5CE2">
          <w:rPr>
            <w:noProof/>
            <w:webHidden/>
          </w:rPr>
          <w:instrText xml:space="preserve"> PAGEREF _Toc385424874 \h </w:instrText>
        </w:r>
        <w:r w:rsidR="00805111">
          <w:rPr>
            <w:noProof/>
            <w:webHidden/>
          </w:rPr>
        </w:r>
        <w:r w:rsidR="00805111">
          <w:rPr>
            <w:noProof/>
            <w:webHidden/>
          </w:rPr>
          <w:fldChar w:fldCharType="separate"/>
        </w:r>
        <w:r w:rsidR="00DC5CE2">
          <w:rPr>
            <w:noProof/>
            <w:webHidden/>
          </w:rPr>
          <w:t>26</w:t>
        </w:r>
        <w:r w:rsidR="00805111">
          <w:rPr>
            <w:noProof/>
            <w:webHidden/>
          </w:rPr>
          <w:fldChar w:fldCharType="end"/>
        </w:r>
      </w:hyperlink>
    </w:p>
    <w:p w14:paraId="002C687B"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75" w:history="1">
        <w:r w:rsidR="00DC5CE2" w:rsidRPr="002E1AB3">
          <w:rPr>
            <w:rStyle w:val="Hyperlink"/>
            <w:noProof/>
          </w:rPr>
          <w:t>Overview</w:t>
        </w:r>
        <w:r w:rsidR="00DC5CE2">
          <w:rPr>
            <w:noProof/>
            <w:webHidden/>
          </w:rPr>
          <w:tab/>
        </w:r>
        <w:r w:rsidR="00805111">
          <w:rPr>
            <w:noProof/>
            <w:webHidden/>
          </w:rPr>
          <w:fldChar w:fldCharType="begin"/>
        </w:r>
        <w:r w:rsidR="00DC5CE2">
          <w:rPr>
            <w:noProof/>
            <w:webHidden/>
          </w:rPr>
          <w:instrText xml:space="preserve"> PAGEREF _Toc385424875 \h </w:instrText>
        </w:r>
        <w:r w:rsidR="00805111">
          <w:rPr>
            <w:noProof/>
            <w:webHidden/>
          </w:rPr>
        </w:r>
        <w:r w:rsidR="00805111">
          <w:rPr>
            <w:noProof/>
            <w:webHidden/>
          </w:rPr>
          <w:fldChar w:fldCharType="separate"/>
        </w:r>
        <w:r w:rsidR="00DC5CE2">
          <w:rPr>
            <w:noProof/>
            <w:webHidden/>
          </w:rPr>
          <w:t>26</w:t>
        </w:r>
        <w:r w:rsidR="00805111">
          <w:rPr>
            <w:noProof/>
            <w:webHidden/>
          </w:rPr>
          <w:fldChar w:fldCharType="end"/>
        </w:r>
      </w:hyperlink>
    </w:p>
    <w:p w14:paraId="42B0E73D"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76" w:history="1">
        <w:r w:rsidR="00DC5CE2" w:rsidRPr="002E1AB3">
          <w:rPr>
            <w:rStyle w:val="Hyperlink"/>
            <w:noProof/>
          </w:rPr>
          <w:t>Makerslide Aluminum Rails</w:t>
        </w:r>
        <w:r w:rsidR="00DC5CE2">
          <w:rPr>
            <w:noProof/>
            <w:webHidden/>
          </w:rPr>
          <w:tab/>
        </w:r>
        <w:r w:rsidR="00805111">
          <w:rPr>
            <w:noProof/>
            <w:webHidden/>
          </w:rPr>
          <w:fldChar w:fldCharType="begin"/>
        </w:r>
        <w:r w:rsidR="00DC5CE2">
          <w:rPr>
            <w:noProof/>
            <w:webHidden/>
          </w:rPr>
          <w:instrText xml:space="preserve"> PAGEREF _Toc385424876 \h </w:instrText>
        </w:r>
        <w:r w:rsidR="00805111">
          <w:rPr>
            <w:noProof/>
            <w:webHidden/>
          </w:rPr>
        </w:r>
        <w:r w:rsidR="00805111">
          <w:rPr>
            <w:noProof/>
            <w:webHidden/>
          </w:rPr>
          <w:fldChar w:fldCharType="separate"/>
        </w:r>
        <w:r w:rsidR="00DC5CE2">
          <w:rPr>
            <w:noProof/>
            <w:webHidden/>
          </w:rPr>
          <w:t>27</w:t>
        </w:r>
        <w:r w:rsidR="00805111">
          <w:rPr>
            <w:noProof/>
            <w:webHidden/>
          </w:rPr>
          <w:fldChar w:fldCharType="end"/>
        </w:r>
      </w:hyperlink>
    </w:p>
    <w:p w14:paraId="17A3DD9D"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77" w:history="1">
        <w:r w:rsidR="00DC5CE2" w:rsidRPr="002E1AB3">
          <w:rPr>
            <w:rStyle w:val="Hyperlink"/>
            <w:noProof/>
          </w:rPr>
          <w:t>X/Y Carriages</w:t>
        </w:r>
        <w:r w:rsidR="00DC5CE2">
          <w:rPr>
            <w:noProof/>
            <w:webHidden/>
          </w:rPr>
          <w:tab/>
        </w:r>
        <w:r w:rsidR="00805111">
          <w:rPr>
            <w:noProof/>
            <w:webHidden/>
          </w:rPr>
          <w:fldChar w:fldCharType="begin"/>
        </w:r>
        <w:r w:rsidR="00DC5CE2">
          <w:rPr>
            <w:noProof/>
            <w:webHidden/>
          </w:rPr>
          <w:instrText xml:space="preserve"> PAGEREF _Toc385424877 \h </w:instrText>
        </w:r>
        <w:r w:rsidR="00805111">
          <w:rPr>
            <w:noProof/>
            <w:webHidden/>
          </w:rPr>
        </w:r>
        <w:r w:rsidR="00805111">
          <w:rPr>
            <w:noProof/>
            <w:webHidden/>
          </w:rPr>
          <w:fldChar w:fldCharType="separate"/>
        </w:r>
        <w:r w:rsidR="00DC5CE2">
          <w:rPr>
            <w:noProof/>
            <w:webHidden/>
          </w:rPr>
          <w:t>28</w:t>
        </w:r>
        <w:r w:rsidR="00805111">
          <w:rPr>
            <w:noProof/>
            <w:webHidden/>
          </w:rPr>
          <w:fldChar w:fldCharType="end"/>
        </w:r>
      </w:hyperlink>
    </w:p>
    <w:p w14:paraId="047998B8"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78" w:history="1">
        <w:r w:rsidR="00DC5CE2" w:rsidRPr="002E1AB3">
          <w:rPr>
            <w:rStyle w:val="Hyperlink"/>
            <w:noProof/>
          </w:rPr>
          <w:t>Costs</w:t>
        </w:r>
        <w:r w:rsidR="00DC5CE2">
          <w:rPr>
            <w:noProof/>
            <w:webHidden/>
          </w:rPr>
          <w:tab/>
        </w:r>
        <w:r w:rsidR="00805111">
          <w:rPr>
            <w:noProof/>
            <w:webHidden/>
          </w:rPr>
          <w:fldChar w:fldCharType="begin"/>
        </w:r>
        <w:r w:rsidR="00DC5CE2">
          <w:rPr>
            <w:noProof/>
            <w:webHidden/>
          </w:rPr>
          <w:instrText xml:space="preserve"> PAGEREF _Toc385424878 \h </w:instrText>
        </w:r>
        <w:r w:rsidR="00805111">
          <w:rPr>
            <w:noProof/>
            <w:webHidden/>
          </w:rPr>
        </w:r>
        <w:r w:rsidR="00805111">
          <w:rPr>
            <w:noProof/>
            <w:webHidden/>
          </w:rPr>
          <w:fldChar w:fldCharType="separate"/>
        </w:r>
        <w:r w:rsidR="00DC5CE2">
          <w:rPr>
            <w:noProof/>
            <w:webHidden/>
          </w:rPr>
          <w:t>31</w:t>
        </w:r>
        <w:r w:rsidR="00805111">
          <w:rPr>
            <w:noProof/>
            <w:webHidden/>
          </w:rPr>
          <w:fldChar w:fldCharType="end"/>
        </w:r>
      </w:hyperlink>
    </w:p>
    <w:p w14:paraId="47E485AA"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879" w:history="1">
        <w:r w:rsidR="00DC5CE2" w:rsidRPr="002E1AB3">
          <w:rPr>
            <w:rStyle w:val="Hyperlink"/>
            <w:noProof/>
          </w:rPr>
          <w:t>Roller Mechanism (JC)</w:t>
        </w:r>
        <w:r w:rsidR="00DC5CE2">
          <w:rPr>
            <w:noProof/>
            <w:webHidden/>
          </w:rPr>
          <w:tab/>
        </w:r>
        <w:r w:rsidR="00805111">
          <w:rPr>
            <w:noProof/>
            <w:webHidden/>
          </w:rPr>
          <w:fldChar w:fldCharType="begin"/>
        </w:r>
        <w:r w:rsidR="00DC5CE2">
          <w:rPr>
            <w:noProof/>
            <w:webHidden/>
          </w:rPr>
          <w:instrText xml:space="preserve"> PAGEREF _Toc385424879 \h </w:instrText>
        </w:r>
        <w:r w:rsidR="00805111">
          <w:rPr>
            <w:noProof/>
            <w:webHidden/>
          </w:rPr>
        </w:r>
        <w:r w:rsidR="00805111">
          <w:rPr>
            <w:noProof/>
            <w:webHidden/>
          </w:rPr>
          <w:fldChar w:fldCharType="separate"/>
        </w:r>
        <w:r w:rsidR="00DC5CE2">
          <w:rPr>
            <w:noProof/>
            <w:webHidden/>
          </w:rPr>
          <w:t>31</w:t>
        </w:r>
        <w:r w:rsidR="00805111">
          <w:rPr>
            <w:noProof/>
            <w:webHidden/>
          </w:rPr>
          <w:fldChar w:fldCharType="end"/>
        </w:r>
      </w:hyperlink>
    </w:p>
    <w:p w14:paraId="24E894CA"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80" w:history="1">
        <w:r w:rsidR="00DC5CE2" w:rsidRPr="002E1AB3">
          <w:rPr>
            <w:rStyle w:val="Hyperlink"/>
            <w:noProof/>
          </w:rPr>
          <w:t>Costs</w:t>
        </w:r>
        <w:r w:rsidR="00DC5CE2">
          <w:rPr>
            <w:noProof/>
            <w:webHidden/>
          </w:rPr>
          <w:tab/>
        </w:r>
        <w:r w:rsidR="00805111">
          <w:rPr>
            <w:noProof/>
            <w:webHidden/>
          </w:rPr>
          <w:fldChar w:fldCharType="begin"/>
        </w:r>
        <w:r w:rsidR="00DC5CE2">
          <w:rPr>
            <w:noProof/>
            <w:webHidden/>
          </w:rPr>
          <w:instrText xml:space="preserve"> PAGEREF _Toc385424880 \h </w:instrText>
        </w:r>
        <w:r w:rsidR="00805111">
          <w:rPr>
            <w:noProof/>
            <w:webHidden/>
          </w:rPr>
        </w:r>
        <w:r w:rsidR="00805111">
          <w:rPr>
            <w:noProof/>
            <w:webHidden/>
          </w:rPr>
          <w:fldChar w:fldCharType="separate"/>
        </w:r>
        <w:r w:rsidR="00DC5CE2">
          <w:rPr>
            <w:noProof/>
            <w:webHidden/>
          </w:rPr>
          <w:t>34</w:t>
        </w:r>
        <w:r w:rsidR="00805111">
          <w:rPr>
            <w:noProof/>
            <w:webHidden/>
          </w:rPr>
          <w:fldChar w:fldCharType="end"/>
        </w:r>
      </w:hyperlink>
    </w:p>
    <w:p w14:paraId="09A0CE8C"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881" w:history="1">
        <w:r w:rsidR="00DC5CE2" w:rsidRPr="002E1AB3">
          <w:rPr>
            <w:rStyle w:val="Hyperlink"/>
            <w:noProof/>
          </w:rPr>
          <w:t>Powder Platforms (PZ)</w:t>
        </w:r>
        <w:r w:rsidR="00DC5CE2">
          <w:rPr>
            <w:noProof/>
            <w:webHidden/>
          </w:rPr>
          <w:tab/>
        </w:r>
        <w:r w:rsidR="00805111">
          <w:rPr>
            <w:noProof/>
            <w:webHidden/>
          </w:rPr>
          <w:fldChar w:fldCharType="begin"/>
        </w:r>
        <w:r w:rsidR="00DC5CE2">
          <w:rPr>
            <w:noProof/>
            <w:webHidden/>
          </w:rPr>
          <w:instrText xml:space="preserve"> PAGEREF _Toc385424881 \h </w:instrText>
        </w:r>
        <w:r w:rsidR="00805111">
          <w:rPr>
            <w:noProof/>
            <w:webHidden/>
          </w:rPr>
        </w:r>
        <w:r w:rsidR="00805111">
          <w:rPr>
            <w:noProof/>
            <w:webHidden/>
          </w:rPr>
          <w:fldChar w:fldCharType="separate"/>
        </w:r>
        <w:r w:rsidR="00DC5CE2">
          <w:rPr>
            <w:noProof/>
            <w:webHidden/>
          </w:rPr>
          <w:t>35</w:t>
        </w:r>
        <w:r w:rsidR="00805111">
          <w:rPr>
            <w:noProof/>
            <w:webHidden/>
          </w:rPr>
          <w:fldChar w:fldCharType="end"/>
        </w:r>
      </w:hyperlink>
    </w:p>
    <w:p w14:paraId="79207712"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82" w:history="1">
        <w:r w:rsidR="00DC5CE2" w:rsidRPr="002E1AB3">
          <w:rPr>
            <w:rStyle w:val="Hyperlink"/>
            <w:noProof/>
          </w:rPr>
          <w:t>Description</w:t>
        </w:r>
        <w:r w:rsidR="00DC5CE2">
          <w:rPr>
            <w:noProof/>
            <w:webHidden/>
          </w:rPr>
          <w:tab/>
        </w:r>
        <w:r w:rsidR="00805111">
          <w:rPr>
            <w:noProof/>
            <w:webHidden/>
          </w:rPr>
          <w:fldChar w:fldCharType="begin"/>
        </w:r>
        <w:r w:rsidR="00DC5CE2">
          <w:rPr>
            <w:noProof/>
            <w:webHidden/>
          </w:rPr>
          <w:instrText xml:space="preserve"> PAGEREF _Toc385424882 \h </w:instrText>
        </w:r>
        <w:r w:rsidR="00805111">
          <w:rPr>
            <w:noProof/>
            <w:webHidden/>
          </w:rPr>
        </w:r>
        <w:r w:rsidR="00805111">
          <w:rPr>
            <w:noProof/>
            <w:webHidden/>
          </w:rPr>
          <w:fldChar w:fldCharType="separate"/>
        </w:r>
        <w:r w:rsidR="00DC5CE2">
          <w:rPr>
            <w:noProof/>
            <w:webHidden/>
          </w:rPr>
          <w:t>35</w:t>
        </w:r>
        <w:r w:rsidR="00805111">
          <w:rPr>
            <w:noProof/>
            <w:webHidden/>
          </w:rPr>
          <w:fldChar w:fldCharType="end"/>
        </w:r>
      </w:hyperlink>
    </w:p>
    <w:p w14:paraId="6D84DFCD"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83" w:history="1">
        <w:r w:rsidR="00DC5CE2" w:rsidRPr="002E1AB3">
          <w:rPr>
            <w:rStyle w:val="Hyperlink"/>
            <w:noProof/>
          </w:rPr>
          <w:t>Design</w:t>
        </w:r>
        <w:r w:rsidR="00DC5CE2">
          <w:rPr>
            <w:noProof/>
            <w:webHidden/>
          </w:rPr>
          <w:tab/>
        </w:r>
        <w:r w:rsidR="00805111">
          <w:rPr>
            <w:noProof/>
            <w:webHidden/>
          </w:rPr>
          <w:fldChar w:fldCharType="begin"/>
        </w:r>
        <w:r w:rsidR="00DC5CE2">
          <w:rPr>
            <w:noProof/>
            <w:webHidden/>
          </w:rPr>
          <w:instrText xml:space="preserve"> PAGEREF _Toc385424883 \h </w:instrText>
        </w:r>
        <w:r w:rsidR="00805111">
          <w:rPr>
            <w:noProof/>
            <w:webHidden/>
          </w:rPr>
        </w:r>
        <w:r w:rsidR="00805111">
          <w:rPr>
            <w:noProof/>
            <w:webHidden/>
          </w:rPr>
          <w:fldChar w:fldCharType="separate"/>
        </w:r>
        <w:r w:rsidR="00DC5CE2">
          <w:rPr>
            <w:noProof/>
            <w:webHidden/>
          </w:rPr>
          <w:t>37</w:t>
        </w:r>
        <w:r w:rsidR="00805111">
          <w:rPr>
            <w:noProof/>
            <w:webHidden/>
          </w:rPr>
          <w:fldChar w:fldCharType="end"/>
        </w:r>
      </w:hyperlink>
    </w:p>
    <w:p w14:paraId="1D8ABBD4"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84" w:history="1">
        <w:r w:rsidR="00DC5CE2" w:rsidRPr="002E1AB3">
          <w:rPr>
            <w:rStyle w:val="Hyperlink"/>
            <w:noProof/>
          </w:rPr>
          <w:t>Costs</w:t>
        </w:r>
        <w:r w:rsidR="00DC5CE2">
          <w:rPr>
            <w:noProof/>
            <w:webHidden/>
          </w:rPr>
          <w:tab/>
        </w:r>
        <w:r w:rsidR="00805111">
          <w:rPr>
            <w:noProof/>
            <w:webHidden/>
          </w:rPr>
          <w:fldChar w:fldCharType="begin"/>
        </w:r>
        <w:r w:rsidR="00DC5CE2">
          <w:rPr>
            <w:noProof/>
            <w:webHidden/>
          </w:rPr>
          <w:instrText xml:space="preserve"> PAGEREF _Toc385424884 \h </w:instrText>
        </w:r>
        <w:r w:rsidR="00805111">
          <w:rPr>
            <w:noProof/>
            <w:webHidden/>
          </w:rPr>
        </w:r>
        <w:r w:rsidR="00805111">
          <w:rPr>
            <w:noProof/>
            <w:webHidden/>
          </w:rPr>
          <w:fldChar w:fldCharType="separate"/>
        </w:r>
        <w:r w:rsidR="00DC5CE2">
          <w:rPr>
            <w:noProof/>
            <w:webHidden/>
          </w:rPr>
          <w:t>41</w:t>
        </w:r>
        <w:r w:rsidR="00805111">
          <w:rPr>
            <w:noProof/>
            <w:webHidden/>
          </w:rPr>
          <w:fldChar w:fldCharType="end"/>
        </w:r>
      </w:hyperlink>
    </w:p>
    <w:p w14:paraId="6E546D55"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85" w:history="1">
        <w:r w:rsidR="00DC5CE2" w:rsidRPr="002E1AB3">
          <w:rPr>
            <w:rStyle w:val="Hyperlink"/>
            <w:noProof/>
          </w:rPr>
          <w:t>Implementation Schedule</w:t>
        </w:r>
        <w:r w:rsidR="00DC5CE2">
          <w:rPr>
            <w:noProof/>
            <w:webHidden/>
          </w:rPr>
          <w:tab/>
        </w:r>
        <w:r w:rsidR="00805111">
          <w:rPr>
            <w:noProof/>
            <w:webHidden/>
          </w:rPr>
          <w:fldChar w:fldCharType="begin"/>
        </w:r>
        <w:r w:rsidR="00DC5CE2">
          <w:rPr>
            <w:noProof/>
            <w:webHidden/>
          </w:rPr>
          <w:instrText xml:space="preserve"> PAGEREF _Toc385424885 \h </w:instrText>
        </w:r>
        <w:r w:rsidR="00805111">
          <w:rPr>
            <w:noProof/>
            <w:webHidden/>
          </w:rPr>
        </w:r>
        <w:r w:rsidR="00805111">
          <w:rPr>
            <w:noProof/>
            <w:webHidden/>
          </w:rPr>
          <w:fldChar w:fldCharType="separate"/>
        </w:r>
        <w:r w:rsidR="00DC5CE2">
          <w:rPr>
            <w:noProof/>
            <w:webHidden/>
          </w:rPr>
          <w:t>42</w:t>
        </w:r>
        <w:r w:rsidR="00805111">
          <w:rPr>
            <w:noProof/>
            <w:webHidden/>
          </w:rPr>
          <w:fldChar w:fldCharType="end"/>
        </w:r>
      </w:hyperlink>
    </w:p>
    <w:p w14:paraId="37F3545C"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86" w:history="1">
        <w:r w:rsidR="00DC5CE2" w:rsidRPr="002E1AB3">
          <w:rPr>
            <w:rStyle w:val="Hyperlink"/>
            <w:noProof/>
          </w:rPr>
          <w:t>Health and Safety Issues</w:t>
        </w:r>
        <w:r w:rsidR="00DC5CE2">
          <w:rPr>
            <w:noProof/>
            <w:webHidden/>
          </w:rPr>
          <w:tab/>
        </w:r>
        <w:r w:rsidR="00805111">
          <w:rPr>
            <w:noProof/>
            <w:webHidden/>
          </w:rPr>
          <w:fldChar w:fldCharType="begin"/>
        </w:r>
        <w:r w:rsidR="00DC5CE2">
          <w:rPr>
            <w:noProof/>
            <w:webHidden/>
          </w:rPr>
          <w:instrText xml:space="preserve"> PAGEREF _Toc385424886 \h </w:instrText>
        </w:r>
        <w:r w:rsidR="00805111">
          <w:rPr>
            <w:noProof/>
            <w:webHidden/>
          </w:rPr>
        </w:r>
        <w:r w:rsidR="00805111">
          <w:rPr>
            <w:noProof/>
            <w:webHidden/>
          </w:rPr>
          <w:fldChar w:fldCharType="separate"/>
        </w:r>
        <w:r w:rsidR="00DC5CE2">
          <w:rPr>
            <w:noProof/>
            <w:webHidden/>
          </w:rPr>
          <w:t>43</w:t>
        </w:r>
        <w:r w:rsidR="00805111">
          <w:rPr>
            <w:noProof/>
            <w:webHidden/>
          </w:rPr>
          <w:fldChar w:fldCharType="end"/>
        </w:r>
      </w:hyperlink>
    </w:p>
    <w:p w14:paraId="0CF81847"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87" w:history="1">
        <w:r w:rsidR="00DC5CE2" w:rsidRPr="002E1AB3">
          <w:rPr>
            <w:rStyle w:val="Hyperlink"/>
            <w:noProof/>
          </w:rPr>
          <w:t>Fault Analysis</w:t>
        </w:r>
        <w:r w:rsidR="00DC5CE2">
          <w:rPr>
            <w:noProof/>
            <w:webHidden/>
          </w:rPr>
          <w:tab/>
        </w:r>
        <w:r w:rsidR="00805111">
          <w:rPr>
            <w:noProof/>
            <w:webHidden/>
          </w:rPr>
          <w:fldChar w:fldCharType="begin"/>
        </w:r>
        <w:r w:rsidR="00DC5CE2">
          <w:rPr>
            <w:noProof/>
            <w:webHidden/>
          </w:rPr>
          <w:instrText xml:space="preserve"> PAGEREF _Toc385424887 \h </w:instrText>
        </w:r>
        <w:r w:rsidR="00805111">
          <w:rPr>
            <w:noProof/>
            <w:webHidden/>
          </w:rPr>
        </w:r>
        <w:r w:rsidR="00805111">
          <w:rPr>
            <w:noProof/>
            <w:webHidden/>
          </w:rPr>
          <w:fldChar w:fldCharType="separate"/>
        </w:r>
        <w:r w:rsidR="00DC5CE2">
          <w:rPr>
            <w:noProof/>
            <w:webHidden/>
          </w:rPr>
          <w:t>43</w:t>
        </w:r>
        <w:r w:rsidR="00805111">
          <w:rPr>
            <w:noProof/>
            <w:webHidden/>
          </w:rPr>
          <w:fldChar w:fldCharType="end"/>
        </w:r>
      </w:hyperlink>
    </w:p>
    <w:p w14:paraId="24C820E1"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88" w:history="1">
        <w:r w:rsidR="00DC5CE2" w:rsidRPr="002E1AB3">
          <w:rPr>
            <w:rStyle w:val="Hyperlink"/>
            <w:noProof/>
          </w:rPr>
          <w:t>Conclusions and Recommendations</w:t>
        </w:r>
        <w:r w:rsidR="00DC5CE2">
          <w:rPr>
            <w:noProof/>
            <w:webHidden/>
          </w:rPr>
          <w:tab/>
        </w:r>
        <w:r w:rsidR="00805111">
          <w:rPr>
            <w:noProof/>
            <w:webHidden/>
          </w:rPr>
          <w:fldChar w:fldCharType="begin"/>
        </w:r>
        <w:r w:rsidR="00DC5CE2">
          <w:rPr>
            <w:noProof/>
            <w:webHidden/>
          </w:rPr>
          <w:instrText xml:space="preserve"> PAGEREF _Toc385424888 \h </w:instrText>
        </w:r>
        <w:r w:rsidR="00805111">
          <w:rPr>
            <w:noProof/>
            <w:webHidden/>
          </w:rPr>
        </w:r>
        <w:r w:rsidR="00805111">
          <w:rPr>
            <w:noProof/>
            <w:webHidden/>
          </w:rPr>
          <w:fldChar w:fldCharType="separate"/>
        </w:r>
        <w:r w:rsidR="00DC5CE2">
          <w:rPr>
            <w:noProof/>
            <w:webHidden/>
          </w:rPr>
          <w:t>43</w:t>
        </w:r>
        <w:r w:rsidR="00805111">
          <w:rPr>
            <w:noProof/>
            <w:webHidden/>
          </w:rPr>
          <w:fldChar w:fldCharType="end"/>
        </w:r>
      </w:hyperlink>
    </w:p>
    <w:p w14:paraId="2CA21D59"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889" w:history="1">
        <w:r w:rsidR="00DC5CE2" w:rsidRPr="002E1AB3">
          <w:rPr>
            <w:rStyle w:val="Hyperlink"/>
            <w:noProof/>
          </w:rPr>
          <w:t>Powder and Binding Agents (HL)</w:t>
        </w:r>
        <w:r w:rsidR="00DC5CE2">
          <w:rPr>
            <w:noProof/>
            <w:webHidden/>
          </w:rPr>
          <w:tab/>
        </w:r>
        <w:r w:rsidR="00805111">
          <w:rPr>
            <w:noProof/>
            <w:webHidden/>
          </w:rPr>
          <w:fldChar w:fldCharType="begin"/>
        </w:r>
        <w:r w:rsidR="00DC5CE2">
          <w:rPr>
            <w:noProof/>
            <w:webHidden/>
          </w:rPr>
          <w:instrText xml:space="preserve"> PAGEREF _Toc385424889 \h </w:instrText>
        </w:r>
        <w:r w:rsidR="00805111">
          <w:rPr>
            <w:noProof/>
            <w:webHidden/>
          </w:rPr>
        </w:r>
        <w:r w:rsidR="00805111">
          <w:rPr>
            <w:noProof/>
            <w:webHidden/>
          </w:rPr>
          <w:fldChar w:fldCharType="separate"/>
        </w:r>
        <w:r w:rsidR="00DC5CE2">
          <w:rPr>
            <w:noProof/>
            <w:webHidden/>
          </w:rPr>
          <w:t>44</w:t>
        </w:r>
        <w:r w:rsidR="00805111">
          <w:rPr>
            <w:noProof/>
            <w:webHidden/>
          </w:rPr>
          <w:fldChar w:fldCharType="end"/>
        </w:r>
      </w:hyperlink>
    </w:p>
    <w:p w14:paraId="624CAF5B"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90" w:history="1">
        <w:r w:rsidR="00DC5CE2" w:rsidRPr="002E1AB3">
          <w:rPr>
            <w:rStyle w:val="Hyperlink"/>
            <w:noProof/>
          </w:rPr>
          <w:t>Printing Powder Recipe</w:t>
        </w:r>
        <w:r w:rsidR="00DC5CE2">
          <w:rPr>
            <w:noProof/>
            <w:webHidden/>
          </w:rPr>
          <w:tab/>
        </w:r>
        <w:r w:rsidR="00805111">
          <w:rPr>
            <w:noProof/>
            <w:webHidden/>
          </w:rPr>
          <w:fldChar w:fldCharType="begin"/>
        </w:r>
        <w:r w:rsidR="00DC5CE2">
          <w:rPr>
            <w:noProof/>
            <w:webHidden/>
          </w:rPr>
          <w:instrText xml:space="preserve"> PAGEREF _Toc385424890 \h </w:instrText>
        </w:r>
        <w:r w:rsidR="00805111">
          <w:rPr>
            <w:noProof/>
            <w:webHidden/>
          </w:rPr>
        </w:r>
        <w:r w:rsidR="00805111">
          <w:rPr>
            <w:noProof/>
            <w:webHidden/>
          </w:rPr>
          <w:fldChar w:fldCharType="separate"/>
        </w:r>
        <w:r w:rsidR="00DC5CE2">
          <w:rPr>
            <w:noProof/>
            <w:webHidden/>
          </w:rPr>
          <w:t>44</w:t>
        </w:r>
        <w:r w:rsidR="00805111">
          <w:rPr>
            <w:noProof/>
            <w:webHidden/>
          </w:rPr>
          <w:fldChar w:fldCharType="end"/>
        </w:r>
      </w:hyperlink>
    </w:p>
    <w:p w14:paraId="32F00F99"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91" w:history="1">
        <w:r w:rsidR="00DC5CE2" w:rsidRPr="002E1AB3">
          <w:rPr>
            <w:rStyle w:val="Hyperlink"/>
            <w:noProof/>
          </w:rPr>
          <w:t>Particulate Mixture Adhesive</w:t>
        </w:r>
        <w:r w:rsidR="00DC5CE2">
          <w:rPr>
            <w:noProof/>
            <w:webHidden/>
          </w:rPr>
          <w:tab/>
        </w:r>
        <w:r w:rsidR="00805111">
          <w:rPr>
            <w:noProof/>
            <w:webHidden/>
          </w:rPr>
          <w:fldChar w:fldCharType="begin"/>
        </w:r>
        <w:r w:rsidR="00DC5CE2">
          <w:rPr>
            <w:noProof/>
            <w:webHidden/>
          </w:rPr>
          <w:instrText xml:space="preserve"> PAGEREF _Toc385424891 \h </w:instrText>
        </w:r>
        <w:r w:rsidR="00805111">
          <w:rPr>
            <w:noProof/>
            <w:webHidden/>
          </w:rPr>
        </w:r>
        <w:r w:rsidR="00805111">
          <w:rPr>
            <w:noProof/>
            <w:webHidden/>
          </w:rPr>
          <w:fldChar w:fldCharType="separate"/>
        </w:r>
        <w:r w:rsidR="00DC5CE2">
          <w:rPr>
            <w:noProof/>
            <w:webHidden/>
          </w:rPr>
          <w:t>45</w:t>
        </w:r>
        <w:r w:rsidR="00805111">
          <w:rPr>
            <w:noProof/>
            <w:webHidden/>
          </w:rPr>
          <w:fldChar w:fldCharType="end"/>
        </w:r>
      </w:hyperlink>
    </w:p>
    <w:p w14:paraId="3E933CBF"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92" w:history="1">
        <w:r w:rsidR="00DC5CE2" w:rsidRPr="002E1AB3">
          <w:rPr>
            <w:rStyle w:val="Hyperlink"/>
            <w:noProof/>
          </w:rPr>
          <w:t>Binding Agent Liquid Recipe</w:t>
        </w:r>
        <w:r w:rsidR="00DC5CE2">
          <w:rPr>
            <w:noProof/>
            <w:webHidden/>
          </w:rPr>
          <w:tab/>
        </w:r>
        <w:r w:rsidR="00805111">
          <w:rPr>
            <w:noProof/>
            <w:webHidden/>
          </w:rPr>
          <w:fldChar w:fldCharType="begin"/>
        </w:r>
        <w:r w:rsidR="00DC5CE2">
          <w:rPr>
            <w:noProof/>
            <w:webHidden/>
          </w:rPr>
          <w:instrText xml:space="preserve"> PAGEREF _Toc385424892 \h </w:instrText>
        </w:r>
        <w:r w:rsidR="00805111">
          <w:rPr>
            <w:noProof/>
            <w:webHidden/>
          </w:rPr>
        </w:r>
        <w:r w:rsidR="00805111">
          <w:rPr>
            <w:noProof/>
            <w:webHidden/>
          </w:rPr>
          <w:fldChar w:fldCharType="separate"/>
        </w:r>
        <w:r w:rsidR="00DC5CE2">
          <w:rPr>
            <w:noProof/>
            <w:webHidden/>
          </w:rPr>
          <w:t>48</w:t>
        </w:r>
        <w:r w:rsidR="00805111">
          <w:rPr>
            <w:noProof/>
            <w:webHidden/>
          </w:rPr>
          <w:fldChar w:fldCharType="end"/>
        </w:r>
      </w:hyperlink>
    </w:p>
    <w:p w14:paraId="318E2EE6"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93" w:history="1">
        <w:r w:rsidR="00DC5CE2" w:rsidRPr="002E1AB3">
          <w:rPr>
            <w:rStyle w:val="Hyperlink"/>
            <w:noProof/>
          </w:rPr>
          <w:t>Ingredients &amp; materials</w:t>
        </w:r>
        <w:r w:rsidR="00DC5CE2">
          <w:rPr>
            <w:noProof/>
            <w:webHidden/>
          </w:rPr>
          <w:tab/>
        </w:r>
        <w:r w:rsidR="00805111">
          <w:rPr>
            <w:noProof/>
            <w:webHidden/>
          </w:rPr>
          <w:fldChar w:fldCharType="begin"/>
        </w:r>
        <w:r w:rsidR="00DC5CE2">
          <w:rPr>
            <w:noProof/>
            <w:webHidden/>
          </w:rPr>
          <w:instrText xml:space="preserve"> PAGEREF _Toc385424893 \h </w:instrText>
        </w:r>
        <w:r w:rsidR="00805111">
          <w:rPr>
            <w:noProof/>
            <w:webHidden/>
          </w:rPr>
        </w:r>
        <w:r w:rsidR="00805111">
          <w:rPr>
            <w:noProof/>
            <w:webHidden/>
          </w:rPr>
          <w:fldChar w:fldCharType="separate"/>
        </w:r>
        <w:r w:rsidR="00DC5CE2">
          <w:rPr>
            <w:noProof/>
            <w:webHidden/>
          </w:rPr>
          <w:t>50</w:t>
        </w:r>
        <w:r w:rsidR="00805111">
          <w:rPr>
            <w:noProof/>
            <w:webHidden/>
          </w:rPr>
          <w:fldChar w:fldCharType="end"/>
        </w:r>
      </w:hyperlink>
    </w:p>
    <w:p w14:paraId="36A9FA48"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94" w:history="1">
        <w:r w:rsidR="00DC5CE2" w:rsidRPr="002E1AB3">
          <w:rPr>
            <w:rStyle w:val="Hyperlink"/>
            <w:noProof/>
          </w:rPr>
          <w:t>Equipment Needed</w:t>
        </w:r>
        <w:r w:rsidR="00DC5CE2">
          <w:rPr>
            <w:noProof/>
            <w:webHidden/>
          </w:rPr>
          <w:tab/>
        </w:r>
        <w:r w:rsidR="00805111">
          <w:rPr>
            <w:noProof/>
            <w:webHidden/>
          </w:rPr>
          <w:fldChar w:fldCharType="begin"/>
        </w:r>
        <w:r w:rsidR="00DC5CE2">
          <w:rPr>
            <w:noProof/>
            <w:webHidden/>
          </w:rPr>
          <w:instrText xml:space="preserve"> PAGEREF _Toc385424894 \h </w:instrText>
        </w:r>
        <w:r w:rsidR="00805111">
          <w:rPr>
            <w:noProof/>
            <w:webHidden/>
          </w:rPr>
        </w:r>
        <w:r w:rsidR="00805111">
          <w:rPr>
            <w:noProof/>
            <w:webHidden/>
          </w:rPr>
          <w:fldChar w:fldCharType="separate"/>
        </w:r>
        <w:r w:rsidR="00DC5CE2">
          <w:rPr>
            <w:noProof/>
            <w:webHidden/>
          </w:rPr>
          <w:t>51</w:t>
        </w:r>
        <w:r w:rsidR="00805111">
          <w:rPr>
            <w:noProof/>
            <w:webHidden/>
          </w:rPr>
          <w:fldChar w:fldCharType="end"/>
        </w:r>
      </w:hyperlink>
    </w:p>
    <w:p w14:paraId="31F375FF"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95" w:history="1">
        <w:r w:rsidR="00DC5CE2" w:rsidRPr="002E1AB3">
          <w:rPr>
            <w:rStyle w:val="Hyperlink"/>
            <w:noProof/>
          </w:rPr>
          <w:t>Implementation Schedule</w:t>
        </w:r>
        <w:r w:rsidR="00DC5CE2">
          <w:rPr>
            <w:noProof/>
            <w:webHidden/>
          </w:rPr>
          <w:tab/>
        </w:r>
        <w:r w:rsidR="00805111">
          <w:rPr>
            <w:noProof/>
            <w:webHidden/>
          </w:rPr>
          <w:fldChar w:fldCharType="begin"/>
        </w:r>
        <w:r w:rsidR="00DC5CE2">
          <w:rPr>
            <w:noProof/>
            <w:webHidden/>
          </w:rPr>
          <w:instrText xml:space="preserve"> PAGEREF _Toc385424895 \h </w:instrText>
        </w:r>
        <w:r w:rsidR="00805111">
          <w:rPr>
            <w:noProof/>
            <w:webHidden/>
          </w:rPr>
        </w:r>
        <w:r w:rsidR="00805111">
          <w:rPr>
            <w:noProof/>
            <w:webHidden/>
          </w:rPr>
          <w:fldChar w:fldCharType="separate"/>
        </w:r>
        <w:r w:rsidR="00DC5CE2">
          <w:rPr>
            <w:noProof/>
            <w:webHidden/>
          </w:rPr>
          <w:t>51</w:t>
        </w:r>
        <w:r w:rsidR="00805111">
          <w:rPr>
            <w:noProof/>
            <w:webHidden/>
          </w:rPr>
          <w:fldChar w:fldCharType="end"/>
        </w:r>
      </w:hyperlink>
    </w:p>
    <w:p w14:paraId="6402894F"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96" w:history="1">
        <w:r w:rsidR="00DC5CE2" w:rsidRPr="002E1AB3">
          <w:rPr>
            <w:rStyle w:val="Hyperlink"/>
            <w:noProof/>
          </w:rPr>
          <w:t>Health, Safety and Environmental Issues</w:t>
        </w:r>
        <w:r w:rsidR="00DC5CE2">
          <w:rPr>
            <w:noProof/>
            <w:webHidden/>
          </w:rPr>
          <w:tab/>
        </w:r>
        <w:r w:rsidR="00805111">
          <w:rPr>
            <w:noProof/>
            <w:webHidden/>
          </w:rPr>
          <w:fldChar w:fldCharType="begin"/>
        </w:r>
        <w:r w:rsidR="00DC5CE2">
          <w:rPr>
            <w:noProof/>
            <w:webHidden/>
          </w:rPr>
          <w:instrText xml:space="preserve"> PAGEREF _Toc385424896 \h </w:instrText>
        </w:r>
        <w:r w:rsidR="00805111">
          <w:rPr>
            <w:noProof/>
            <w:webHidden/>
          </w:rPr>
        </w:r>
        <w:r w:rsidR="00805111">
          <w:rPr>
            <w:noProof/>
            <w:webHidden/>
          </w:rPr>
          <w:fldChar w:fldCharType="separate"/>
        </w:r>
        <w:r w:rsidR="00DC5CE2">
          <w:rPr>
            <w:noProof/>
            <w:webHidden/>
          </w:rPr>
          <w:t>52</w:t>
        </w:r>
        <w:r w:rsidR="00805111">
          <w:rPr>
            <w:noProof/>
            <w:webHidden/>
          </w:rPr>
          <w:fldChar w:fldCharType="end"/>
        </w:r>
      </w:hyperlink>
    </w:p>
    <w:p w14:paraId="505A7517"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97" w:history="1">
        <w:r w:rsidR="00DC5CE2" w:rsidRPr="002E1AB3">
          <w:rPr>
            <w:rStyle w:val="Hyperlink"/>
            <w:noProof/>
          </w:rPr>
          <w:t>Costs</w:t>
        </w:r>
        <w:r w:rsidR="00DC5CE2">
          <w:rPr>
            <w:noProof/>
            <w:webHidden/>
          </w:rPr>
          <w:tab/>
        </w:r>
        <w:r w:rsidR="00805111">
          <w:rPr>
            <w:noProof/>
            <w:webHidden/>
          </w:rPr>
          <w:fldChar w:fldCharType="begin"/>
        </w:r>
        <w:r w:rsidR="00DC5CE2">
          <w:rPr>
            <w:noProof/>
            <w:webHidden/>
          </w:rPr>
          <w:instrText xml:space="preserve"> PAGEREF _Toc385424897 \h </w:instrText>
        </w:r>
        <w:r w:rsidR="00805111">
          <w:rPr>
            <w:noProof/>
            <w:webHidden/>
          </w:rPr>
        </w:r>
        <w:r w:rsidR="00805111">
          <w:rPr>
            <w:noProof/>
            <w:webHidden/>
          </w:rPr>
          <w:fldChar w:fldCharType="separate"/>
        </w:r>
        <w:r w:rsidR="00DC5CE2">
          <w:rPr>
            <w:noProof/>
            <w:webHidden/>
          </w:rPr>
          <w:t>52</w:t>
        </w:r>
        <w:r w:rsidR="00805111">
          <w:rPr>
            <w:noProof/>
            <w:webHidden/>
          </w:rPr>
          <w:fldChar w:fldCharType="end"/>
        </w:r>
      </w:hyperlink>
    </w:p>
    <w:p w14:paraId="394AC195"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898" w:history="1">
        <w:r w:rsidR="00DC5CE2" w:rsidRPr="002E1AB3">
          <w:rPr>
            <w:rStyle w:val="Hyperlink"/>
            <w:noProof/>
          </w:rPr>
          <w:t>Conclusions and Recommendations</w:t>
        </w:r>
        <w:r w:rsidR="00DC5CE2">
          <w:rPr>
            <w:noProof/>
            <w:webHidden/>
          </w:rPr>
          <w:tab/>
        </w:r>
        <w:r w:rsidR="00805111">
          <w:rPr>
            <w:noProof/>
            <w:webHidden/>
          </w:rPr>
          <w:fldChar w:fldCharType="begin"/>
        </w:r>
        <w:r w:rsidR="00DC5CE2">
          <w:rPr>
            <w:noProof/>
            <w:webHidden/>
          </w:rPr>
          <w:instrText xml:space="preserve"> PAGEREF _Toc385424898 \h </w:instrText>
        </w:r>
        <w:r w:rsidR="00805111">
          <w:rPr>
            <w:noProof/>
            <w:webHidden/>
          </w:rPr>
        </w:r>
        <w:r w:rsidR="00805111">
          <w:rPr>
            <w:noProof/>
            <w:webHidden/>
          </w:rPr>
          <w:fldChar w:fldCharType="separate"/>
        </w:r>
        <w:r w:rsidR="00DC5CE2">
          <w:rPr>
            <w:noProof/>
            <w:webHidden/>
          </w:rPr>
          <w:t>53</w:t>
        </w:r>
        <w:r w:rsidR="00805111">
          <w:rPr>
            <w:noProof/>
            <w:webHidden/>
          </w:rPr>
          <w:fldChar w:fldCharType="end"/>
        </w:r>
      </w:hyperlink>
    </w:p>
    <w:p w14:paraId="03F13CE3"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899" w:history="1">
        <w:r w:rsidR="00DC5CE2" w:rsidRPr="002E1AB3">
          <w:rPr>
            <w:rStyle w:val="Hyperlink"/>
            <w:noProof/>
          </w:rPr>
          <w:t>Computer Host Software (WW)</w:t>
        </w:r>
        <w:r w:rsidR="00DC5CE2">
          <w:rPr>
            <w:noProof/>
            <w:webHidden/>
          </w:rPr>
          <w:tab/>
        </w:r>
        <w:r w:rsidR="00805111">
          <w:rPr>
            <w:noProof/>
            <w:webHidden/>
          </w:rPr>
          <w:fldChar w:fldCharType="begin"/>
        </w:r>
        <w:r w:rsidR="00DC5CE2">
          <w:rPr>
            <w:noProof/>
            <w:webHidden/>
          </w:rPr>
          <w:instrText xml:space="preserve"> PAGEREF _Toc385424899 \h </w:instrText>
        </w:r>
        <w:r w:rsidR="00805111">
          <w:rPr>
            <w:noProof/>
            <w:webHidden/>
          </w:rPr>
        </w:r>
        <w:r w:rsidR="00805111">
          <w:rPr>
            <w:noProof/>
            <w:webHidden/>
          </w:rPr>
          <w:fldChar w:fldCharType="separate"/>
        </w:r>
        <w:r w:rsidR="00DC5CE2">
          <w:rPr>
            <w:noProof/>
            <w:webHidden/>
          </w:rPr>
          <w:t>54</w:t>
        </w:r>
        <w:r w:rsidR="00805111">
          <w:rPr>
            <w:noProof/>
            <w:webHidden/>
          </w:rPr>
          <w:fldChar w:fldCharType="end"/>
        </w:r>
      </w:hyperlink>
    </w:p>
    <w:p w14:paraId="58B97614"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0" w:history="1">
        <w:r w:rsidR="00DC5CE2" w:rsidRPr="002E1AB3">
          <w:rPr>
            <w:rStyle w:val="Hyperlink"/>
            <w:noProof/>
          </w:rPr>
          <w:t>Overall Functional Description</w:t>
        </w:r>
        <w:r w:rsidR="00DC5CE2">
          <w:rPr>
            <w:noProof/>
            <w:webHidden/>
          </w:rPr>
          <w:tab/>
        </w:r>
        <w:r w:rsidR="00805111">
          <w:rPr>
            <w:noProof/>
            <w:webHidden/>
          </w:rPr>
          <w:fldChar w:fldCharType="begin"/>
        </w:r>
        <w:r w:rsidR="00DC5CE2">
          <w:rPr>
            <w:noProof/>
            <w:webHidden/>
          </w:rPr>
          <w:instrText xml:space="preserve"> PAGEREF _Toc385424900 \h </w:instrText>
        </w:r>
        <w:r w:rsidR="00805111">
          <w:rPr>
            <w:noProof/>
            <w:webHidden/>
          </w:rPr>
        </w:r>
        <w:r w:rsidR="00805111">
          <w:rPr>
            <w:noProof/>
            <w:webHidden/>
          </w:rPr>
          <w:fldChar w:fldCharType="separate"/>
        </w:r>
        <w:r w:rsidR="00DC5CE2">
          <w:rPr>
            <w:noProof/>
            <w:webHidden/>
          </w:rPr>
          <w:t>54</w:t>
        </w:r>
        <w:r w:rsidR="00805111">
          <w:rPr>
            <w:noProof/>
            <w:webHidden/>
          </w:rPr>
          <w:fldChar w:fldCharType="end"/>
        </w:r>
      </w:hyperlink>
    </w:p>
    <w:p w14:paraId="5DF3BE25"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1" w:history="1">
        <w:r w:rsidR="00DC5CE2" w:rsidRPr="002E1AB3">
          <w:rPr>
            <w:rStyle w:val="Hyperlink"/>
            <w:noProof/>
          </w:rPr>
          <w:t>Design Options</w:t>
        </w:r>
        <w:r w:rsidR="00DC5CE2">
          <w:rPr>
            <w:noProof/>
            <w:webHidden/>
          </w:rPr>
          <w:tab/>
        </w:r>
        <w:r w:rsidR="00805111">
          <w:rPr>
            <w:noProof/>
            <w:webHidden/>
          </w:rPr>
          <w:fldChar w:fldCharType="begin"/>
        </w:r>
        <w:r w:rsidR="00DC5CE2">
          <w:rPr>
            <w:noProof/>
            <w:webHidden/>
          </w:rPr>
          <w:instrText xml:space="preserve"> PAGEREF _Toc385424901 \h </w:instrText>
        </w:r>
        <w:r w:rsidR="00805111">
          <w:rPr>
            <w:noProof/>
            <w:webHidden/>
          </w:rPr>
        </w:r>
        <w:r w:rsidR="00805111">
          <w:rPr>
            <w:noProof/>
            <w:webHidden/>
          </w:rPr>
          <w:fldChar w:fldCharType="separate"/>
        </w:r>
        <w:r w:rsidR="00DC5CE2">
          <w:rPr>
            <w:noProof/>
            <w:webHidden/>
          </w:rPr>
          <w:t>54</w:t>
        </w:r>
        <w:r w:rsidR="00805111">
          <w:rPr>
            <w:noProof/>
            <w:webHidden/>
          </w:rPr>
          <w:fldChar w:fldCharType="end"/>
        </w:r>
      </w:hyperlink>
    </w:p>
    <w:p w14:paraId="6AD28C52"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2" w:history="1">
        <w:r w:rsidR="00DC5CE2" w:rsidRPr="002E1AB3">
          <w:rPr>
            <w:rStyle w:val="Hyperlink"/>
            <w:noProof/>
          </w:rPr>
          <w:t>Main Design Approach</w:t>
        </w:r>
        <w:r w:rsidR="00DC5CE2">
          <w:rPr>
            <w:noProof/>
            <w:webHidden/>
          </w:rPr>
          <w:tab/>
        </w:r>
        <w:r w:rsidR="00805111">
          <w:rPr>
            <w:noProof/>
            <w:webHidden/>
          </w:rPr>
          <w:fldChar w:fldCharType="begin"/>
        </w:r>
        <w:r w:rsidR="00DC5CE2">
          <w:rPr>
            <w:noProof/>
            <w:webHidden/>
          </w:rPr>
          <w:instrText xml:space="preserve"> PAGEREF _Toc385424902 \h </w:instrText>
        </w:r>
        <w:r w:rsidR="00805111">
          <w:rPr>
            <w:noProof/>
            <w:webHidden/>
          </w:rPr>
        </w:r>
        <w:r w:rsidR="00805111">
          <w:rPr>
            <w:noProof/>
            <w:webHidden/>
          </w:rPr>
          <w:fldChar w:fldCharType="separate"/>
        </w:r>
        <w:r w:rsidR="00DC5CE2">
          <w:rPr>
            <w:noProof/>
            <w:webHidden/>
          </w:rPr>
          <w:t>54</w:t>
        </w:r>
        <w:r w:rsidR="00805111">
          <w:rPr>
            <w:noProof/>
            <w:webHidden/>
          </w:rPr>
          <w:fldChar w:fldCharType="end"/>
        </w:r>
      </w:hyperlink>
    </w:p>
    <w:p w14:paraId="2A5E21CC"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3" w:history="1">
        <w:r w:rsidR="00DC5CE2" w:rsidRPr="002E1AB3">
          <w:rPr>
            <w:rStyle w:val="Hyperlink"/>
            <w:noProof/>
          </w:rPr>
          <w:t>Communication Protocol</w:t>
        </w:r>
        <w:r w:rsidR="00DC5CE2">
          <w:rPr>
            <w:noProof/>
            <w:webHidden/>
          </w:rPr>
          <w:tab/>
        </w:r>
        <w:r w:rsidR="00805111">
          <w:rPr>
            <w:noProof/>
            <w:webHidden/>
          </w:rPr>
          <w:fldChar w:fldCharType="begin"/>
        </w:r>
        <w:r w:rsidR="00DC5CE2">
          <w:rPr>
            <w:noProof/>
            <w:webHidden/>
          </w:rPr>
          <w:instrText xml:space="preserve"> PAGEREF _Toc385424903 \h </w:instrText>
        </w:r>
        <w:r w:rsidR="00805111">
          <w:rPr>
            <w:noProof/>
            <w:webHidden/>
          </w:rPr>
        </w:r>
        <w:r w:rsidR="00805111">
          <w:rPr>
            <w:noProof/>
            <w:webHidden/>
          </w:rPr>
          <w:fldChar w:fldCharType="separate"/>
        </w:r>
        <w:r w:rsidR="00DC5CE2">
          <w:rPr>
            <w:noProof/>
            <w:webHidden/>
          </w:rPr>
          <w:t>55</w:t>
        </w:r>
        <w:r w:rsidR="00805111">
          <w:rPr>
            <w:noProof/>
            <w:webHidden/>
          </w:rPr>
          <w:fldChar w:fldCharType="end"/>
        </w:r>
      </w:hyperlink>
    </w:p>
    <w:p w14:paraId="78435A42"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4" w:history="1">
        <w:r w:rsidR="00DC5CE2" w:rsidRPr="002E1AB3">
          <w:rPr>
            <w:rStyle w:val="Hyperlink"/>
            <w:noProof/>
          </w:rPr>
          <w:t>Part Processing</w:t>
        </w:r>
        <w:r w:rsidR="00DC5CE2">
          <w:rPr>
            <w:noProof/>
            <w:webHidden/>
          </w:rPr>
          <w:tab/>
        </w:r>
        <w:r w:rsidR="00805111">
          <w:rPr>
            <w:noProof/>
            <w:webHidden/>
          </w:rPr>
          <w:fldChar w:fldCharType="begin"/>
        </w:r>
        <w:r w:rsidR="00DC5CE2">
          <w:rPr>
            <w:noProof/>
            <w:webHidden/>
          </w:rPr>
          <w:instrText xml:space="preserve"> PAGEREF _Toc385424904 \h </w:instrText>
        </w:r>
        <w:r w:rsidR="00805111">
          <w:rPr>
            <w:noProof/>
            <w:webHidden/>
          </w:rPr>
        </w:r>
        <w:r w:rsidR="00805111">
          <w:rPr>
            <w:noProof/>
            <w:webHidden/>
          </w:rPr>
          <w:fldChar w:fldCharType="separate"/>
        </w:r>
        <w:r w:rsidR="00DC5CE2">
          <w:rPr>
            <w:noProof/>
            <w:webHidden/>
          </w:rPr>
          <w:t>59</w:t>
        </w:r>
        <w:r w:rsidR="00805111">
          <w:rPr>
            <w:noProof/>
            <w:webHidden/>
          </w:rPr>
          <w:fldChar w:fldCharType="end"/>
        </w:r>
      </w:hyperlink>
    </w:p>
    <w:p w14:paraId="4AEA9D4C"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5" w:history="1">
        <w:r w:rsidR="00DC5CE2" w:rsidRPr="002E1AB3">
          <w:rPr>
            <w:rStyle w:val="Hyperlink"/>
            <w:noProof/>
          </w:rPr>
          <w:t>Graphical User Interface</w:t>
        </w:r>
        <w:r w:rsidR="00DC5CE2">
          <w:rPr>
            <w:noProof/>
            <w:webHidden/>
          </w:rPr>
          <w:tab/>
        </w:r>
        <w:r w:rsidR="00805111">
          <w:rPr>
            <w:noProof/>
            <w:webHidden/>
          </w:rPr>
          <w:fldChar w:fldCharType="begin"/>
        </w:r>
        <w:r w:rsidR="00DC5CE2">
          <w:rPr>
            <w:noProof/>
            <w:webHidden/>
          </w:rPr>
          <w:instrText xml:space="preserve"> PAGEREF _Toc385424905 \h </w:instrText>
        </w:r>
        <w:r w:rsidR="00805111">
          <w:rPr>
            <w:noProof/>
            <w:webHidden/>
          </w:rPr>
        </w:r>
        <w:r w:rsidR="00805111">
          <w:rPr>
            <w:noProof/>
            <w:webHidden/>
          </w:rPr>
          <w:fldChar w:fldCharType="separate"/>
        </w:r>
        <w:r w:rsidR="00DC5CE2">
          <w:rPr>
            <w:noProof/>
            <w:webHidden/>
          </w:rPr>
          <w:t>61</w:t>
        </w:r>
        <w:r w:rsidR="00805111">
          <w:rPr>
            <w:noProof/>
            <w:webHidden/>
          </w:rPr>
          <w:fldChar w:fldCharType="end"/>
        </w:r>
      </w:hyperlink>
    </w:p>
    <w:p w14:paraId="25A14840"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6" w:history="1">
        <w:r w:rsidR="00DC5CE2" w:rsidRPr="002E1AB3">
          <w:rPr>
            <w:rStyle w:val="Hyperlink"/>
            <w:noProof/>
          </w:rPr>
          <w:t>Flow of Printing Operation</w:t>
        </w:r>
        <w:r w:rsidR="00DC5CE2">
          <w:rPr>
            <w:noProof/>
            <w:webHidden/>
          </w:rPr>
          <w:tab/>
        </w:r>
        <w:r w:rsidR="00805111">
          <w:rPr>
            <w:noProof/>
            <w:webHidden/>
          </w:rPr>
          <w:fldChar w:fldCharType="begin"/>
        </w:r>
        <w:r w:rsidR="00DC5CE2">
          <w:rPr>
            <w:noProof/>
            <w:webHidden/>
          </w:rPr>
          <w:instrText xml:space="preserve"> PAGEREF _Toc385424906 \h </w:instrText>
        </w:r>
        <w:r w:rsidR="00805111">
          <w:rPr>
            <w:noProof/>
            <w:webHidden/>
          </w:rPr>
        </w:r>
        <w:r w:rsidR="00805111">
          <w:rPr>
            <w:noProof/>
            <w:webHidden/>
          </w:rPr>
          <w:fldChar w:fldCharType="separate"/>
        </w:r>
        <w:r w:rsidR="00DC5CE2">
          <w:rPr>
            <w:noProof/>
            <w:webHidden/>
          </w:rPr>
          <w:t>63</w:t>
        </w:r>
        <w:r w:rsidR="00805111">
          <w:rPr>
            <w:noProof/>
            <w:webHidden/>
          </w:rPr>
          <w:fldChar w:fldCharType="end"/>
        </w:r>
      </w:hyperlink>
    </w:p>
    <w:p w14:paraId="375D7859"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7" w:history="1">
        <w:r w:rsidR="00DC5CE2" w:rsidRPr="002E1AB3">
          <w:rPr>
            <w:rStyle w:val="Hyperlink"/>
            <w:noProof/>
          </w:rPr>
          <w:t>Other Important Classes and Concepts</w:t>
        </w:r>
        <w:r w:rsidR="00DC5CE2">
          <w:rPr>
            <w:noProof/>
            <w:webHidden/>
          </w:rPr>
          <w:tab/>
        </w:r>
        <w:r w:rsidR="00805111">
          <w:rPr>
            <w:noProof/>
            <w:webHidden/>
          </w:rPr>
          <w:fldChar w:fldCharType="begin"/>
        </w:r>
        <w:r w:rsidR="00DC5CE2">
          <w:rPr>
            <w:noProof/>
            <w:webHidden/>
          </w:rPr>
          <w:instrText xml:space="preserve"> PAGEREF _Toc385424907 \h </w:instrText>
        </w:r>
        <w:r w:rsidR="00805111">
          <w:rPr>
            <w:noProof/>
            <w:webHidden/>
          </w:rPr>
        </w:r>
        <w:r w:rsidR="00805111">
          <w:rPr>
            <w:noProof/>
            <w:webHidden/>
          </w:rPr>
          <w:fldChar w:fldCharType="separate"/>
        </w:r>
        <w:r w:rsidR="00DC5CE2">
          <w:rPr>
            <w:noProof/>
            <w:webHidden/>
          </w:rPr>
          <w:t>63</w:t>
        </w:r>
        <w:r w:rsidR="00805111">
          <w:rPr>
            <w:noProof/>
            <w:webHidden/>
          </w:rPr>
          <w:fldChar w:fldCharType="end"/>
        </w:r>
      </w:hyperlink>
    </w:p>
    <w:p w14:paraId="17DEB18C"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8" w:history="1">
        <w:r w:rsidR="00DC5CE2" w:rsidRPr="002E1AB3">
          <w:rPr>
            <w:rStyle w:val="Hyperlink"/>
            <w:noProof/>
          </w:rPr>
          <w:t>Experiments and Performance</w:t>
        </w:r>
        <w:r w:rsidR="00DC5CE2">
          <w:rPr>
            <w:noProof/>
            <w:webHidden/>
          </w:rPr>
          <w:tab/>
        </w:r>
        <w:r w:rsidR="00805111">
          <w:rPr>
            <w:noProof/>
            <w:webHidden/>
          </w:rPr>
          <w:fldChar w:fldCharType="begin"/>
        </w:r>
        <w:r w:rsidR="00DC5CE2">
          <w:rPr>
            <w:noProof/>
            <w:webHidden/>
          </w:rPr>
          <w:instrText xml:space="preserve"> PAGEREF _Toc385424908 \h </w:instrText>
        </w:r>
        <w:r w:rsidR="00805111">
          <w:rPr>
            <w:noProof/>
            <w:webHidden/>
          </w:rPr>
        </w:r>
        <w:r w:rsidR="00805111">
          <w:rPr>
            <w:noProof/>
            <w:webHidden/>
          </w:rPr>
          <w:fldChar w:fldCharType="separate"/>
        </w:r>
        <w:r w:rsidR="00DC5CE2">
          <w:rPr>
            <w:noProof/>
            <w:webHidden/>
          </w:rPr>
          <w:t>65</w:t>
        </w:r>
        <w:r w:rsidR="00805111">
          <w:rPr>
            <w:noProof/>
            <w:webHidden/>
          </w:rPr>
          <w:fldChar w:fldCharType="end"/>
        </w:r>
      </w:hyperlink>
    </w:p>
    <w:p w14:paraId="554DF8B6"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09" w:history="1">
        <w:r w:rsidR="00DC5CE2" w:rsidRPr="002E1AB3">
          <w:rPr>
            <w:rStyle w:val="Hyperlink"/>
            <w:noProof/>
          </w:rPr>
          <w:t>Fault Analysis</w:t>
        </w:r>
        <w:r w:rsidR="00DC5CE2">
          <w:rPr>
            <w:noProof/>
            <w:webHidden/>
          </w:rPr>
          <w:tab/>
        </w:r>
        <w:r w:rsidR="00805111">
          <w:rPr>
            <w:noProof/>
            <w:webHidden/>
          </w:rPr>
          <w:fldChar w:fldCharType="begin"/>
        </w:r>
        <w:r w:rsidR="00DC5CE2">
          <w:rPr>
            <w:noProof/>
            <w:webHidden/>
          </w:rPr>
          <w:instrText xml:space="preserve"> PAGEREF _Toc385424909 \h </w:instrText>
        </w:r>
        <w:r w:rsidR="00805111">
          <w:rPr>
            <w:noProof/>
            <w:webHidden/>
          </w:rPr>
        </w:r>
        <w:r w:rsidR="00805111">
          <w:rPr>
            <w:noProof/>
            <w:webHidden/>
          </w:rPr>
          <w:fldChar w:fldCharType="separate"/>
        </w:r>
        <w:r w:rsidR="00DC5CE2">
          <w:rPr>
            <w:noProof/>
            <w:webHidden/>
          </w:rPr>
          <w:t>68</w:t>
        </w:r>
        <w:r w:rsidR="00805111">
          <w:rPr>
            <w:noProof/>
            <w:webHidden/>
          </w:rPr>
          <w:fldChar w:fldCharType="end"/>
        </w:r>
      </w:hyperlink>
    </w:p>
    <w:p w14:paraId="2B4B4871"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10" w:history="1">
        <w:r w:rsidR="00DC5CE2" w:rsidRPr="002E1AB3">
          <w:rPr>
            <w:rStyle w:val="Hyperlink"/>
            <w:noProof/>
          </w:rPr>
          <w:t>Conclusions and Recommendations</w:t>
        </w:r>
        <w:r w:rsidR="00DC5CE2">
          <w:rPr>
            <w:noProof/>
            <w:webHidden/>
          </w:rPr>
          <w:tab/>
        </w:r>
        <w:r w:rsidR="00805111">
          <w:rPr>
            <w:noProof/>
            <w:webHidden/>
          </w:rPr>
          <w:fldChar w:fldCharType="begin"/>
        </w:r>
        <w:r w:rsidR="00DC5CE2">
          <w:rPr>
            <w:noProof/>
            <w:webHidden/>
          </w:rPr>
          <w:instrText xml:space="preserve"> PAGEREF _Toc385424910 \h </w:instrText>
        </w:r>
        <w:r w:rsidR="00805111">
          <w:rPr>
            <w:noProof/>
            <w:webHidden/>
          </w:rPr>
        </w:r>
        <w:r w:rsidR="00805111">
          <w:rPr>
            <w:noProof/>
            <w:webHidden/>
          </w:rPr>
          <w:fldChar w:fldCharType="separate"/>
        </w:r>
        <w:r w:rsidR="00DC5CE2">
          <w:rPr>
            <w:noProof/>
            <w:webHidden/>
          </w:rPr>
          <w:t>68</w:t>
        </w:r>
        <w:r w:rsidR="00805111">
          <w:rPr>
            <w:noProof/>
            <w:webHidden/>
          </w:rPr>
          <w:fldChar w:fldCharType="end"/>
        </w:r>
      </w:hyperlink>
    </w:p>
    <w:p w14:paraId="0226E73A"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911" w:history="1">
        <w:r w:rsidR="00DC5CE2" w:rsidRPr="002E1AB3">
          <w:rPr>
            <w:rStyle w:val="Hyperlink"/>
            <w:noProof/>
          </w:rPr>
          <w:t>Electronics (WW)</w:t>
        </w:r>
        <w:r w:rsidR="00DC5CE2">
          <w:rPr>
            <w:noProof/>
            <w:webHidden/>
          </w:rPr>
          <w:tab/>
        </w:r>
        <w:r w:rsidR="00805111">
          <w:rPr>
            <w:noProof/>
            <w:webHidden/>
          </w:rPr>
          <w:fldChar w:fldCharType="begin"/>
        </w:r>
        <w:r w:rsidR="00DC5CE2">
          <w:rPr>
            <w:noProof/>
            <w:webHidden/>
          </w:rPr>
          <w:instrText xml:space="preserve"> PAGEREF _Toc385424911 \h </w:instrText>
        </w:r>
        <w:r w:rsidR="00805111">
          <w:rPr>
            <w:noProof/>
            <w:webHidden/>
          </w:rPr>
        </w:r>
        <w:r w:rsidR="00805111">
          <w:rPr>
            <w:noProof/>
            <w:webHidden/>
          </w:rPr>
          <w:fldChar w:fldCharType="separate"/>
        </w:r>
        <w:r w:rsidR="00DC5CE2">
          <w:rPr>
            <w:noProof/>
            <w:webHidden/>
          </w:rPr>
          <w:t>69</w:t>
        </w:r>
        <w:r w:rsidR="00805111">
          <w:rPr>
            <w:noProof/>
            <w:webHidden/>
          </w:rPr>
          <w:fldChar w:fldCharType="end"/>
        </w:r>
      </w:hyperlink>
    </w:p>
    <w:p w14:paraId="29815D2F"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12" w:history="1">
        <w:r w:rsidR="00DC5CE2" w:rsidRPr="002E1AB3">
          <w:rPr>
            <w:rStyle w:val="Hyperlink"/>
            <w:noProof/>
          </w:rPr>
          <w:t>Overall Functional Description</w:t>
        </w:r>
        <w:r w:rsidR="00DC5CE2">
          <w:rPr>
            <w:noProof/>
            <w:webHidden/>
          </w:rPr>
          <w:tab/>
        </w:r>
        <w:r w:rsidR="00805111">
          <w:rPr>
            <w:noProof/>
            <w:webHidden/>
          </w:rPr>
          <w:fldChar w:fldCharType="begin"/>
        </w:r>
        <w:r w:rsidR="00DC5CE2">
          <w:rPr>
            <w:noProof/>
            <w:webHidden/>
          </w:rPr>
          <w:instrText xml:space="preserve"> PAGEREF _Toc385424912 \h </w:instrText>
        </w:r>
        <w:r w:rsidR="00805111">
          <w:rPr>
            <w:noProof/>
            <w:webHidden/>
          </w:rPr>
        </w:r>
        <w:r w:rsidR="00805111">
          <w:rPr>
            <w:noProof/>
            <w:webHidden/>
          </w:rPr>
          <w:fldChar w:fldCharType="separate"/>
        </w:r>
        <w:r w:rsidR="00DC5CE2">
          <w:rPr>
            <w:noProof/>
            <w:webHidden/>
          </w:rPr>
          <w:t>69</w:t>
        </w:r>
        <w:r w:rsidR="00805111">
          <w:rPr>
            <w:noProof/>
            <w:webHidden/>
          </w:rPr>
          <w:fldChar w:fldCharType="end"/>
        </w:r>
      </w:hyperlink>
    </w:p>
    <w:p w14:paraId="62E0A7FF"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13" w:history="1">
        <w:r w:rsidR="00DC5CE2" w:rsidRPr="002E1AB3">
          <w:rPr>
            <w:rStyle w:val="Hyperlink"/>
            <w:noProof/>
          </w:rPr>
          <w:t>Design options</w:t>
        </w:r>
        <w:r w:rsidR="00DC5CE2">
          <w:rPr>
            <w:noProof/>
            <w:webHidden/>
          </w:rPr>
          <w:tab/>
        </w:r>
        <w:r w:rsidR="00805111">
          <w:rPr>
            <w:noProof/>
            <w:webHidden/>
          </w:rPr>
          <w:fldChar w:fldCharType="begin"/>
        </w:r>
        <w:r w:rsidR="00DC5CE2">
          <w:rPr>
            <w:noProof/>
            <w:webHidden/>
          </w:rPr>
          <w:instrText xml:space="preserve"> PAGEREF _Toc385424913 \h </w:instrText>
        </w:r>
        <w:r w:rsidR="00805111">
          <w:rPr>
            <w:noProof/>
            <w:webHidden/>
          </w:rPr>
        </w:r>
        <w:r w:rsidR="00805111">
          <w:rPr>
            <w:noProof/>
            <w:webHidden/>
          </w:rPr>
          <w:fldChar w:fldCharType="separate"/>
        </w:r>
        <w:r w:rsidR="00DC5CE2">
          <w:rPr>
            <w:noProof/>
            <w:webHidden/>
          </w:rPr>
          <w:t>69</w:t>
        </w:r>
        <w:r w:rsidR="00805111">
          <w:rPr>
            <w:noProof/>
            <w:webHidden/>
          </w:rPr>
          <w:fldChar w:fldCharType="end"/>
        </w:r>
      </w:hyperlink>
    </w:p>
    <w:p w14:paraId="5F99BCE6"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14" w:history="1">
        <w:r w:rsidR="00DC5CE2" w:rsidRPr="002E1AB3">
          <w:rPr>
            <w:rStyle w:val="Hyperlink"/>
            <w:noProof/>
          </w:rPr>
          <w:t>Chosen Hardware</w:t>
        </w:r>
        <w:r w:rsidR="00DC5CE2">
          <w:rPr>
            <w:noProof/>
            <w:webHidden/>
          </w:rPr>
          <w:tab/>
        </w:r>
        <w:r w:rsidR="00805111">
          <w:rPr>
            <w:noProof/>
            <w:webHidden/>
          </w:rPr>
          <w:fldChar w:fldCharType="begin"/>
        </w:r>
        <w:r w:rsidR="00DC5CE2">
          <w:rPr>
            <w:noProof/>
            <w:webHidden/>
          </w:rPr>
          <w:instrText xml:space="preserve"> PAGEREF _Toc385424914 \h </w:instrText>
        </w:r>
        <w:r w:rsidR="00805111">
          <w:rPr>
            <w:noProof/>
            <w:webHidden/>
          </w:rPr>
        </w:r>
        <w:r w:rsidR="00805111">
          <w:rPr>
            <w:noProof/>
            <w:webHidden/>
          </w:rPr>
          <w:fldChar w:fldCharType="separate"/>
        </w:r>
        <w:r w:rsidR="00DC5CE2">
          <w:rPr>
            <w:noProof/>
            <w:webHidden/>
          </w:rPr>
          <w:t>69</w:t>
        </w:r>
        <w:r w:rsidR="00805111">
          <w:rPr>
            <w:noProof/>
            <w:webHidden/>
          </w:rPr>
          <w:fldChar w:fldCharType="end"/>
        </w:r>
      </w:hyperlink>
    </w:p>
    <w:p w14:paraId="27F0A689"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15" w:history="1">
        <w:r w:rsidR="00DC5CE2" w:rsidRPr="002E1AB3">
          <w:rPr>
            <w:rStyle w:val="Hyperlink"/>
            <w:noProof/>
            <w:lang w:eastAsia="zh-TW"/>
          </w:rPr>
          <w:t>Costs</w:t>
        </w:r>
        <w:r w:rsidR="00DC5CE2">
          <w:rPr>
            <w:noProof/>
            <w:webHidden/>
          </w:rPr>
          <w:tab/>
        </w:r>
        <w:r w:rsidR="00805111">
          <w:rPr>
            <w:noProof/>
            <w:webHidden/>
          </w:rPr>
          <w:fldChar w:fldCharType="begin"/>
        </w:r>
        <w:r w:rsidR="00DC5CE2">
          <w:rPr>
            <w:noProof/>
            <w:webHidden/>
          </w:rPr>
          <w:instrText xml:space="preserve"> PAGEREF _Toc385424915 \h </w:instrText>
        </w:r>
        <w:r w:rsidR="00805111">
          <w:rPr>
            <w:noProof/>
            <w:webHidden/>
          </w:rPr>
        </w:r>
        <w:r w:rsidR="00805111">
          <w:rPr>
            <w:noProof/>
            <w:webHidden/>
          </w:rPr>
          <w:fldChar w:fldCharType="separate"/>
        </w:r>
        <w:r w:rsidR="00DC5CE2">
          <w:rPr>
            <w:noProof/>
            <w:webHidden/>
          </w:rPr>
          <w:t>71</w:t>
        </w:r>
        <w:r w:rsidR="00805111">
          <w:rPr>
            <w:noProof/>
            <w:webHidden/>
          </w:rPr>
          <w:fldChar w:fldCharType="end"/>
        </w:r>
      </w:hyperlink>
    </w:p>
    <w:p w14:paraId="5631AD96"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16" w:history="1">
        <w:r w:rsidR="00DC5CE2" w:rsidRPr="002E1AB3">
          <w:rPr>
            <w:rStyle w:val="Hyperlink"/>
            <w:noProof/>
          </w:rPr>
          <w:t>Implementation Schedule</w:t>
        </w:r>
        <w:r w:rsidR="00DC5CE2">
          <w:rPr>
            <w:noProof/>
            <w:webHidden/>
          </w:rPr>
          <w:tab/>
        </w:r>
        <w:r w:rsidR="00805111">
          <w:rPr>
            <w:noProof/>
            <w:webHidden/>
          </w:rPr>
          <w:fldChar w:fldCharType="begin"/>
        </w:r>
        <w:r w:rsidR="00DC5CE2">
          <w:rPr>
            <w:noProof/>
            <w:webHidden/>
          </w:rPr>
          <w:instrText xml:space="preserve"> PAGEREF _Toc385424916 \h </w:instrText>
        </w:r>
        <w:r w:rsidR="00805111">
          <w:rPr>
            <w:noProof/>
            <w:webHidden/>
          </w:rPr>
        </w:r>
        <w:r w:rsidR="00805111">
          <w:rPr>
            <w:noProof/>
            <w:webHidden/>
          </w:rPr>
          <w:fldChar w:fldCharType="separate"/>
        </w:r>
        <w:r w:rsidR="00DC5CE2">
          <w:rPr>
            <w:noProof/>
            <w:webHidden/>
          </w:rPr>
          <w:t>72</w:t>
        </w:r>
        <w:r w:rsidR="00805111">
          <w:rPr>
            <w:noProof/>
            <w:webHidden/>
          </w:rPr>
          <w:fldChar w:fldCharType="end"/>
        </w:r>
      </w:hyperlink>
    </w:p>
    <w:p w14:paraId="4ADD28D6"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17" w:history="1">
        <w:r w:rsidR="00DC5CE2" w:rsidRPr="002E1AB3">
          <w:rPr>
            <w:rStyle w:val="Hyperlink"/>
            <w:noProof/>
          </w:rPr>
          <w:t>Fault Analysis</w:t>
        </w:r>
        <w:r w:rsidR="00DC5CE2">
          <w:rPr>
            <w:noProof/>
            <w:webHidden/>
          </w:rPr>
          <w:tab/>
        </w:r>
        <w:r w:rsidR="00805111">
          <w:rPr>
            <w:noProof/>
            <w:webHidden/>
          </w:rPr>
          <w:fldChar w:fldCharType="begin"/>
        </w:r>
        <w:r w:rsidR="00DC5CE2">
          <w:rPr>
            <w:noProof/>
            <w:webHidden/>
          </w:rPr>
          <w:instrText xml:space="preserve"> PAGEREF _Toc385424917 \h </w:instrText>
        </w:r>
        <w:r w:rsidR="00805111">
          <w:rPr>
            <w:noProof/>
            <w:webHidden/>
          </w:rPr>
        </w:r>
        <w:r w:rsidR="00805111">
          <w:rPr>
            <w:noProof/>
            <w:webHidden/>
          </w:rPr>
          <w:fldChar w:fldCharType="separate"/>
        </w:r>
        <w:r w:rsidR="00DC5CE2">
          <w:rPr>
            <w:noProof/>
            <w:webHidden/>
          </w:rPr>
          <w:t>73</w:t>
        </w:r>
        <w:r w:rsidR="00805111">
          <w:rPr>
            <w:noProof/>
            <w:webHidden/>
          </w:rPr>
          <w:fldChar w:fldCharType="end"/>
        </w:r>
      </w:hyperlink>
    </w:p>
    <w:p w14:paraId="21746F50"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18" w:history="1">
        <w:r w:rsidR="00DC5CE2" w:rsidRPr="002E1AB3">
          <w:rPr>
            <w:rStyle w:val="Hyperlink"/>
            <w:noProof/>
          </w:rPr>
          <w:t>Experiments and Performance</w:t>
        </w:r>
        <w:r w:rsidR="00DC5CE2">
          <w:rPr>
            <w:noProof/>
            <w:webHidden/>
          </w:rPr>
          <w:tab/>
        </w:r>
        <w:r w:rsidR="00805111">
          <w:rPr>
            <w:noProof/>
            <w:webHidden/>
          </w:rPr>
          <w:fldChar w:fldCharType="begin"/>
        </w:r>
        <w:r w:rsidR="00DC5CE2">
          <w:rPr>
            <w:noProof/>
            <w:webHidden/>
          </w:rPr>
          <w:instrText xml:space="preserve"> PAGEREF _Toc385424918 \h </w:instrText>
        </w:r>
        <w:r w:rsidR="00805111">
          <w:rPr>
            <w:noProof/>
            <w:webHidden/>
          </w:rPr>
        </w:r>
        <w:r w:rsidR="00805111">
          <w:rPr>
            <w:noProof/>
            <w:webHidden/>
          </w:rPr>
          <w:fldChar w:fldCharType="separate"/>
        </w:r>
        <w:r w:rsidR="00DC5CE2">
          <w:rPr>
            <w:noProof/>
            <w:webHidden/>
          </w:rPr>
          <w:t>73</w:t>
        </w:r>
        <w:r w:rsidR="00805111">
          <w:rPr>
            <w:noProof/>
            <w:webHidden/>
          </w:rPr>
          <w:fldChar w:fldCharType="end"/>
        </w:r>
      </w:hyperlink>
    </w:p>
    <w:p w14:paraId="0ADF142D"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19" w:history="1">
        <w:r w:rsidR="00DC5CE2" w:rsidRPr="002E1AB3">
          <w:rPr>
            <w:rStyle w:val="Hyperlink"/>
            <w:noProof/>
          </w:rPr>
          <w:t>Conclusion and Recommendations</w:t>
        </w:r>
        <w:r w:rsidR="00DC5CE2">
          <w:rPr>
            <w:noProof/>
            <w:webHidden/>
          </w:rPr>
          <w:tab/>
        </w:r>
        <w:r w:rsidR="00805111">
          <w:rPr>
            <w:noProof/>
            <w:webHidden/>
          </w:rPr>
          <w:fldChar w:fldCharType="begin"/>
        </w:r>
        <w:r w:rsidR="00DC5CE2">
          <w:rPr>
            <w:noProof/>
            <w:webHidden/>
          </w:rPr>
          <w:instrText xml:space="preserve"> PAGEREF _Toc385424919 \h </w:instrText>
        </w:r>
        <w:r w:rsidR="00805111">
          <w:rPr>
            <w:noProof/>
            <w:webHidden/>
          </w:rPr>
        </w:r>
        <w:r w:rsidR="00805111">
          <w:rPr>
            <w:noProof/>
            <w:webHidden/>
          </w:rPr>
          <w:fldChar w:fldCharType="separate"/>
        </w:r>
        <w:r w:rsidR="00DC5CE2">
          <w:rPr>
            <w:noProof/>
            <w:webHidden/>
          </w:rPr>
          <w:t>75</w:t>
        </w:r>
        <w:r w:rsidR="00805111">
          <w:rPr>
            <w:noProof/>
            <w:webHidden/>
          </w:rPr>
          <w:fldChar w:fldCharType="end"/>
        </w:r>
      </w:hyperlink>
    </w:p>
    <w:p w14:paraId="2B15BA19"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920" w:history="1">
        <w:r w:rsidR="00DC5CE2" w:rsidRPr="002E1AB3">
          <w:rPr>
            <w:rStyle w:val="Hyperlink"/>
            <w:noProof/>
          </w:rPr>
          <w:t>Microcontroller Software (WW)</w:t>
        </w:r>
        <w:r w:rsidR="00DC5CE2">
          <w:rPr>
            <w:noProof/>
            <w:webHidden/>
          </w:rPr>
          <w:tab/>
        </w:r>
        <w:r w:rsidR="00805111">
          <w:rPr>
            <w:noProof/>
            <w:webHidden/>
          </w:rPr>
          <w:fldChar w:fldCharType="begin"/>
        </w:r>
        <w:r w:rsidR="00DC5CE2">
          <w:rPr>
            <w:noProof/>
            <w:webHidden/>
          </w:rPr>
          <w:instrText xml:space="preserve"> PAGEREF _Toc385424920 \h </w:instrText>
        </w:r>
        <w:r w:rsidR="00805111">
          <w:rPr>
            <w:noProof/>
            <w:webHidden/>
          </w:rPr>
        </w:r>
        <w:r w:rsidR="00805111">
          <w:rPr>
            <w:noProof/>
            <w:webHidden/>
          </w:rPr>
          <w:fldChar w:fldCharType="separate"/>
        </w:r>
        <w:r w:rsidR="00DC5CE2">
          <w:rPr>
            <w:noProof/>
            <w:webHidden/>
          </w:rPr>
          <w:t>76</w:t>
        </w:r>
        <w:r w:rsidR="00805111">
          <w:rPr>
            <w:noProof/>
            <w:webHidden/>
          </w:rPr>
          <w:fldChar w:fldCharType="end"/>
        </w:r>
      </w:hyperlink>
    </w:p>
    <w:p w14:paraId="7B9109F3"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21" w:history="1">
        <w:r w:rsidR="00DC5CE2" w:rsidRPr="002E1AB3">
          <w:rPr>
            <w:rStyle w:val="Hyperlink"/>
            <w:noProof/>
          </w:rPr>
          <w:t>Overall Functional Description</w:t>
        </w:r>
        <w:r w:rsidR="00DC5CE2">
          <w:rPr>
            <w:noProof/>
            <w:webHidden/>
          </w:rPr>
          <w:tab/>
        </w:r>
        <w:r w:rsidR="00805111">
          <w:rPr>
            <w:noProof/>
            <w:webHidden/>
          </w:rPr>
          <w:fldChar w:fldCharType="begin"/>
        </w:r>
        <w:r w:rsidR="00DC5CE2">
          <w:rPr>
            <w:noProof/>
            <w:webHidden/>
          </w:rPr>
          <w:instrText xml:space="preserve"> PAGEREF _Toc385424921 \h </w:instrText>
        </w:r>
        <w:r w:rsidR="00805111">
          <w:rPr>
            <w:noProof/>
            <w:webHidden/>
          </w:rPr>
        </w:r>
        <w:r w:rsidR="00805111">
          <w:rPr>
            <w:noProof/>
            <w:webHidden/>
          </w:rPr>
          <w:fldChar w:fldCharType="separate"/>
        </w:r>
        <w:r w:rsidR="00DC5CE2">
          <w:rPr>
            <w:noProof/>
            <w:webHidden/>
          </w:rPr>
          <w:t>76</w:t>
        </w:r>
        <w:r w:rsidR="00805111">
          <w:rPr>
            <w:noProof/>
            <w:webHidden/>
          </w:rPr>
          <w:fldChar w:fldCharType="end"/>
        </w:r>
      </w:hyperlink>
    </w:p>
    <w:p w14:paraId="0637AA50"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22" w:history="1">
        <w:r w:rsidR="00DC5CE2" w:rsidRPr="002E1AB3">
          <w:rPr>
            <w:rStyle w:val="Hyperlink"/>
            <w:noProof/>
          </w:rPr>
          <w:t>Design Options</w:t>
        </w:r>
        <w:r w:rsidR="00DC5CE2">
          <w:rPr>
            <w:noProof/>
            <w:webHidden/>
          </w:rPr>
          <w:tab/>
        </w:r>
        <w:r w:rsidR="00805111">
          <w:rPr>
            <w:noProof/>
            <w:webHidden/>
          </w:rPr>
          <w:fldChar w:fldCharType="begin"/>
        </w:r>
        <w:r w:rsidR="00DC5CE2">
          <w:rPr>
            <w:noProof/>
            <w:webHidden/>
          </w:rPr>
          <w:instrText xml:space="preserve"> PAGEREF _Toc385424922 \h </w:instrText>
        </w:r>
        <w:r w:rsidR="00805111">
          <w:rPr>
            <w:noProof/>
            <w:webHidden/>
          </w:rPr>
        </w:r>
        <w:r w:rsidR="00805111">
          <w:rPr>
            <w:noProof/>
            <w:webHidden/>
          </w:rPr>
          <w:fldChar w:fldCharType="separate"/>
        </w:r>
        <w:r w:rsidR="00DC5CE2">
          <w:rPr>
            <w:noProof/>
            <w:webHidden/>
          </w:rPr>
          <w:t>76</w:t>
        </w:r>
        <w:r w:rsidR="00805111">
          <w:rPr>
            <w:noProof/>
            <w:webHidden/>
          </w:rPr>
          <w:fldChar w:fldCharType="end"/>
        </w:r>
      </w:hyperlink>
    </w:p>
    <w:p w14:paraId="208D7C6E"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23" w:history="1">
        <w:r w:rsidR="00DC5CE2" w:rsidRPr="002E1AB3">
          <w:rPr>
            <w:rStyle w:val="Hyperlink"/>
            <w:noProof/>
          </w:rPr>
          <w:t>Design Approach</w:t>
        </w:r>
        <w:r w:rsidR="00DC5CE2">
          <w:rPr>
            <w:noProof/>
            <w:webHidden/>
          </w:rPr>
          <w:tab/>
        </w:r>
        <w:r w:rsidR="00805111">
          <w:rPr>
            <w:noProof/>
            <w:webHidden/>
          </w:rPr>
          <w:fldChar w:fldCharType="begin"/>
        </w:r>
        <w:r w:rsidR="00DC5CE2">
          <w:rPr>
            <w:noProof/>
            <w:webHidden/>
          </w:rPr>
          <w:instrText xml:space="preserve"> PAGEREF _Toc385424923 \h </w:instrText>
        </w:r>
        <w:r w:rsidR="00805111">
          <w:rPr>
            <w:noProof/>
            <w:webHidden/>
          </w:rPr>
        </w:r>
        <w:r w:rsidR="00805111">
          <w:rPr>
            <w:noProof/>
            <w:webHidden/>
          </w:rPr>
          <w:fldChar w:fldCharType="separate"/>
        </w:r>
        <w:r w:rsidR="00DC5CE2">
          <w:rPr>
            <w:noProof/>
            <w:webHidden/>
          </w:rPr>
          <w:t>76</w:t>
        </w:r>
        <w:r w:rsidR="00805111">
          <w:rPr>
            <w:noProof/>
            <w:webHidden/>
          </w:rPr>
          <w:fldChar w:fldCharType="end"/>
        </w:r>
      </w:hyperlink>
    </w:p>
    <w:p w14:paraId="6EEB58BB"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924" w:history="1">
        <w:r w:rsidR="00DC5CE2" w:rsidRPr="002E1AB3">
          <w:rPr>
            <w:rStyle w:val="Hyperlink"/>
            <w:noProof/>
          </w:rPr>
          <w:t>Conclusions and Recommendations (PZ)</w:t>
        </w:r>
        <w:r w:rsidR="00DC5CE2">
          <w:rPr>
            <w:noProof/>
            <w:webHidden/>
          </w:rPr>
          <w:tab/>
        </w:r>
        <w:r w:rsidR="00805111">
          <w:rPr>
            <w:noProof/>
            <w:webHidden/>
          </w:rPr>
          <w:fldChar w:fldCharType="begin"/>
        </w:r>
        <w:r w:rsidR="00DC5CE2">
          <w:rPr>
            <w:noProof/>
            <w:webHidden/>
          </w:rPr>
          <w:instrText xml:space="preserve"> PAGEREF _Toc385424924 \h </w:instrText>
        </w:r>
        <w:r w:rsidR="00805111">
          <w:rPr>
            <w:noProof/>
            <w:webHidden/>
          </w:rPr>
        </w:r>
        <w:r w:rsidR="00805111">
          <w:rPr>
            <w:noProof/>
            <w:webHidden/>
          </w:rPr>
          <w:fldChar w:fldCharType="separate"/>
        </w:r>
        <w:r w:rsidR="00DC5CE2">
          <w:rPr>
            <w:noProof/>
            <w:webHidden/>
          </w:rPr>
          <w:t>79</w:t>
        </w:r>
        <w:r w:rsidR="00805111">
          <w:rPr>
            <w:noProof/>
            <w:webHidden/>
          </w:rPr>
          <w:fldChar w:fldCharType="end"/>
        </w:r>
      </w:hyperlink>
    </w:p>
    <w:p w14:paraId="55B7F6CB"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925" w:history="1">
        <w:r w:rsidR="00DC5CE2" w:rsidRPr="002E1AB3">
          <w:rPr>
            <w:rStyle w:val="Hyperlink"/>
            <w:noProof/>
          </w:rPr>
          <w:t>Other Issues (SA)</w:t>
        </w:r>
        <w:r w:rsidR="00DC5CE2">
          <w:rPr>
            <w:noProof/>
            <w:webHidden/>
          </w:rPr>
          <w:tab/>
        </w:r>
        <w:r w:rsidR="00805111">
          <w:rPr>
            <w:noProof/>
            <w:webHidden/>
          </w:rPr>
          <w:fldChar w:fldCharType="begin"/>
        </w:r>
        <w:r w:rsidR="00DC5CE2">
          <w:rPr>
            <w:noProof/>
            <w:webHidden/>
          </w:rPr>
          <w:instrText xml:space="preserve"> PAGEREF _Toc385424925 \h </w:instrText>
        </w:r>
        <w:r w:rsidR="00805111">
          <w:rPr>
            <w:noProof/>
            <w:webHidden/>
          </w:rPr>
        </w:r>
        <w:r w:rsidR="00805111">
          <w:rPr>
            <w:noProof/>
            <w:webHidden/>
          </w:rPr>
          <w:fldChar w:fldCharType="separate"/>
        </w:r>
        <w:r w:rsidR="00DC5CE2">
          <w:rPr>
            <w:noProof/>
            <w:webHidden/>
          </w:rPr>
          <w:t>79</w:t>
        </w:r>
        <w:r w:rsidR="00805111">
          <w:rPr>
            <w:noProof/>
            <w:webHidden/>
          </w:rPr>
          <w:fldChar w:fldCharType="end"/>
        </w:r>
      </w:hyperlink>
    </w:p>
    <w:p w14:paraId="0D83A324"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926" w:history="1">
        <w:r w:rsidR="00DC5CE2" w:rsidRPr="002E1AB3">
          <w:rPr>
            <w:rStyle w:val="Hyperlink"/>
            <w:noProof/>
          </w:rPr>
          <w:t>Health and Safety Consdierations</w:t>
        </w:r>
        <w:r w:rsidR="00DC5CE2">
          <w:rPr>
            <w:noProof/>
            <w:webHidden/>
          </w:rPr>
          <w:tab/>
        </w:r>
        <w:r w:rsidR="00805111">
          <w:rPr>
            <w:noProof/>
            <w:webHidden/>
          </w:rPr>
          <w:fldChar w:fldCharType="begin"/>
        </w:r>
        <w:r w:rsidR="00DC5CE2">
          <w:rPr>
            <w:noProof/>
            <w:webHidden/>
          </w:rPr>
          <w:instrText xml:space="preserve"> PAGEREF _Toc385424926 \h </w:instrText>
        </w:r>
        <w:r w:rsidR="00805111">
          <w:rPr>
            <w:noProof/>
            <w:webHidden/>
          </w:rPr>
        </w:r>
        <w:r w:rsidR="00805111">
          <w:rPr>
            <w:noProof/>
            <w:webHidden/>
          </w:rPr>
          <w:fldChar w:fldCharType="separate"/>
        </w:r>
        <w:r w:rsidR="00DC5CE2">
          <w:rPr>
            <w:noProof/>
            <w:webHidden/>
          </w:rPr>
          <w:t>79</w:t>
        </w:r>
        <w:r w:rsidR="00805111">
          <w:rPr>
            <w:noProof/>
            <w:webHidden/>
          </w:rPr>
          <w:fldChar w:fldCharType="end"/>
        </w:r>
      </w:hyperlink>
    </w:p>
    <w:p w14:paraId="0E1643F1"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927" w:history="1">
        <w:r w:rsidR="00DC5CE2" w:rsidRPr="002E1AB3">
          <w:rPr>
            <w:rStyle w:val="Hyperlink"/>
            <w:noProof/>
          </w:rPr>
          <w:t>Environmental and Societal Issues</w:t>
        </w:r>
        <w:r w:rsidR="00DC5CE2">
          <w:rPr>
            <w:noProof/>
            <w:webHidden/>
          </w:rPr>
          <w:tab/>
        </w:r>
        <w:r w:rsidR="00805111">
          <w:rPr>
            <w:noProof/>
            <w:webHidden/>
          </w:rPr>
          <w:fldChar w:fldCharType="begin"/>
        </w:r>
        <w:r w:rsidR="00DC5CE2">
          <w:rPr>
            <w:noProof/>
            <w:webHidden/>
          </w:rPr>
          <w:instrText xml:space="preserve"> PAGEREF _Toc385424927 \h </w:instrText>
        </w:r>
        <w:r w:rsidR="00805111">
          <w:rPr>
            <w:noProof/>
            <w:webHidden/>
          </w:rPr>
        </w:r>
        <w:r w:rsidR="00805111">
          <w:rPr>
            <w:noProof/>
            <w:webHidden/>
          </w:rPr>
          <w:fldChar w:fldCharType="separate"/>
        </w:r>
        <w:r w:rsidR="00DC5CE2">
          <w:rPr>
            <w:noProof/>
            <w:webHidden/>
          </w:rPr>
          <w:t>80</w:t>
        </w:r>
        <w:r w:rsidR="00805111">
          <w:rPr>
            <w:noProof/>
            <w:webHidden/>
          </w:rPr>
          <w:fldChar w:fldCharType="end"/>
        </w:r>
      </w:hyperlink>
    </w:p>
    <w:p w14:paraId="0739404F"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928" w:history="1">
        <w:r w:rsidR="00DC5CE2" w:rsidRPr="002E1AB3">
          <w:rPr>
            <w:rStyle w:val="Hyperlink"/>
            <w:noProof/>
          </w:rPr>
          <w:t>Conclusions and Recommendations (PZ)</w:t>
        </w:r>
        <w:r w:rsidR="00DC5CE2">
          <w:rPr>
            <w:noProof/>
            <w:webHidden/>
          </w:rPr>
          <w:tab/>
        </w:r>
        <w:r w:rsidR="00805111">
          <w:rPr>
            <w:noProof/>
            <w:webHidden/>
          </w:rPr>
          <w:fldChar w:fldCharType="begin"/>
        </w:r>
        <w:r w:rsidR="00DC5CE2">
          <w:rPr>
            <w:noProof/>
            <w:webHidden/>
          </w:rPr>
          <w:instrText xml:space="preserve"> PAGEREF _Toc385424928 \h </w:instrText>
        </w:r>
        <w:r w:rsidR="00805111">
          <w:rPr>
            <w:noProof/>
            <w:webHidden/>
          </w:rPr>
        </w:r>
        <w:r w:rsidR="00805111">
          <w:rPr>
            <w:noProof/>
            <w:webHidden/>
          </w:rPr>
          <w:fldChar w:fldCharType="separate"/>
        </w:r>
        <w:r w:rsidR="00DC5CE2">
          <w:rPr>
            <w:noProof/>
            <w:webHidden/>
          </w:rPr>
          <w:t>80</w:t>
        </w:r>
        <w:r w:rsidR="00805111">
          <w:rPr>
            <w:noProof/>
            <w:webHidden/>
          </w:rPr>
          <w:fldChar w:fldCharType="end"/>
        </w:r>
      </w:hyperlink>
    </w:p>
    <w:p w14:paraId="3A64BC50" w14:textId="77777777" w:rsidR="00DC5CE2" w:rsidRDefault="008047F4" w:rsidP="00DC5CE2">
      <w:pPr>
        <w:pStyle w:val="TOC1"/>
        <w:tabs>
          <w:tab w:val="right" w:leader="dot" w:pos="5030"/>
        </w:tabs>
        <w:spacing w:before="0" w:after="0" w:line="240" w:lineRule="auto"/>
        <w:rPr>
          <w:noProof/>
          <w:sz w:val="22"/>
          <w:szCs w:val="22"/>
          <w:lang w:bidi="ar-SA"/>
        </w:rPr>
      </w:pPr>
      <w:hyperlink w:anchor="_Toc385424929" w:history="1">
        <w:r w:rsidR="00DC5CE2" w:rsidRPr="002E1AB3">
          <w:rPr>
            <w:rStyle w:val="Hyperlink"/>
            <w:noProof/>
          </w:rPr>
          <w:t>Appendices</w:t>
        </w:r>
        <w:r w:rsidR="00DC5CE2">
          <w:rPr>
            <w:noProof/>
            <w:webHidden/>
          </w:rPr>
          <w:tab/>
        </w:r>
        <w:r w:rsidR="00805111">
          <w:rPr>
            <w:noProof/>
            <w:webHidden/>
          </w:rPr>
          <w:fldChar w:fldCharType="begin"/>
        </w:r>
        <w:r w:rsidR="00DC5CE2">
          <w:rPr>
            <w:noProof/>
            <w:webHidden/>
          </w:rPr>
          <w:instrText xml:space="preserve"> PAGEREF _Toc385424929 \h </w:instrText>
        </w:r>
        <w:r w:rsidR="00805111">
          <w:rPr>
            <w:noProof/>
            <w:webHidden/>
          </w:rPr>
        </w:r>
        <w:r w:rsidR="00805111">
          <w:rPr>
            <w:noProof/>
            <w:webHidden/>
          </w:rPr>
          <w:fldChar w:fldCharType="separate"/>
        </w:r>
        <w:r w:rsidR="00DC5CE2">
          <w:rPr>
            <w:noProof/>
            <w:webHidden/>
          </w:rPr>
          <w:t>82</w:t>
        </w:r>
        <w:r w:rsidR="00805111">
          <w:rPr>
            <w:noProof/>
            <w:webHidden/>
          </w:rPr>
          <w:fldChar w:fldCharType="end"/>
        </w:r>
      </w:hyperlink>
    </w:p>
    <w:p w14:paraId="459929F2"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930" w:history="1">
        <w:r w:rsidR="00DC5CE2" w:rsidRPr="002E1AB3">
          <w:rPr>
            <w:rStyle w:val="Hyperlink"/>
            <w:noProof/>
          </w:rPr>
          <w:t>Full System Test Lab Report (WW/PZ/HL)</w:t>
        </w:r>
        <w:r w:rsidR="00DC5CE2">
          <w:rPr>
            <w:noProof/>
            <w:webHidden/>
          </w:rPr>
          <w:tab/>
        </w:r>
        <w:r w:rsidR="00805111">
          <w:rPr>
            <w:noProof/>
            <w:webHidden/>
          </w:rPr>
          <w:fldChar w:fldCharType="begin"/>
        </w:r>
        <w:r w:rsidR="00DC5CE2">
          <w:rPr>
            <w:noProof/>
            <w:webHidden/>
          </w:rPr>
          <w:instrText xml:space="preserve"> PAGEREF _Toc385424930 \h </w:instrText>
        </w:r>
        <w:r w:rsidR="00805111">
          <w:rPr>
            <w:noProof/>
            <w:webHidden/>
          </w:rPr>
        </w:r>
        <w:r w:rsidR="00805111">
          <w:rPr>
            <w:noProof/>
            <w:webHidden/>
          </w:rPr>
          <w:fldChar w:fldCharType="separate"/>
        </w:r>
        <w:r w:rsidR="00DC5CE2">
          <w:rPr>
            <w:noProof/>
            <w:webHidden/>
          </w:rPr>
          <w:t>84</w:t>
        </w:r>
        <w:r w:rsidR="00805111">
          <w:rPr>
            <w:noProof/>
            <w:webHidden/>
          </w:rPr>
          <w:fldChar w:fldCharType="end"/>
        </w:r>
      </w:hyperlink>
    </w:p>
    <w:p w14:paraId="1FEAFD6F"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31" w:history="1">
        <w:r w:rsidR="00DC5CE2" w:rsidRPr="002E1AB3">
          <w:rPr>
            <w:rStyle w:val="Hyperlink"/>
            <w:noProof/>
          </w:rPr>
          <w:t>Objective</w:t>
        </w:r>
        <w:r w:rsidR="00DC5CE2">
          <w:rPr>
            <w:noProof/>
            <w:webHidden/>
          </w:rPr>
          <w:tab/>
        </w:r>
        <w:r w:rsidR="00805111">
          <w:rPr>
            <w:noProof/>
            <w:webHidden/>
          </w:rPr>
          <w:fldChar w:fldCharType="begin"/>
        </w:r>
        <w:r w:rsidR="00DC5CE2">
          <w:rPr>
            <w:noProof/>
            <w:webHidden/>
          </w:rPr>
          <w:instrText xml:space="preserve"> PAGEREF _Toc385424931 \h </w:instrText>
        </w:r>
        <w:r w:rsidR="00805111">
          <w:rPr>
            <w:noProof/>
            <w:webHidden/>
          </w:rPr>
        </w:r>
        <w:r w:rsidR="00805111">
          <w:rPr>
            <w:noProof/>
            <w:webHidden/>
          </w:rPr>
          <w:fldChar w:fldCharType="separate"/>
        </w:r>
        <w:r w:rsidR="00DC5CE2">
          <w:rPr>
            <w:noProof/>
            <w:webHidden/>
          </w:rPr>
          <w:t>84</w:t>
        </w:r>
        <w:r w:rsidR="00805111">
          <w:rPr>
            <w:noProof/>
            <w:webHidden/>
          </w:rPr>
          <w:fldChar w:fldCharType="end"/>
        </w:r>
      </w:hyperlink>
    </w:p>
    <w:p w14:paraId="150960F8"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32" w:history="1">
        <w:r w:rsidR="00DC5CE2" w:rsidRPr="002E1AB3">
          <w:rPr>
            <w:rStyle w:val="Hyperlink"/>
            <w:noProof/>
          </w:rPr>
          <w:t>Procedure</w:t>
        </w:r>
        <w:r w:rsidR="00DC5CE2">
          <w:rPr>
            <w:noProof/>
            <w:webHidden/>
          </w:rPr>
          <w:tab/>
        </w:r>
        <w:r w:rsidR="00805111">
          <w:rPr>
            <w:noProof/>
            <w:webHidden/>
          </w:rPr>
          <w:fldChar w:fldCharType="begin"/>
        </w:r>
        <w:r w:rsidR="00DC5CE2">
          <w:rPr>
            <w:noProof/>
            <w:webHidden/>
          </w:rPr>
          <w:instrText xml:space="preserve"> PAGEREF _Toc385424932 \h </w:instrText>
        </w:r>
        <w:r w:rsidR="00805111">
          <w:rPr>
            <w:noProof/>
            <w:webHidden/>
          </w:rPr>
        </w:r>
        <w:r w:rsidR="00805111">
          <w:rPr>
            <w:noProof/>
            <w:webHidden/>
          </w:rPr>
          <w:fldChar w:fldCharType="separate"/>
        </w:r>
        <w:r w:rsidR="00DC5CE2">
          <w:rPr>
            <w:noProof/>
            <w:webHidden/>
          </w:rPr>
          <w:t>84</w:t>
        </w:r>
        <w:r w:rsidR="00805111">
          <w:rPr>
            <w:noProof/>
            <w:webHidden/>
          </w:rPr>
          <w:fldChar w:fldCharType="end"/>
        </w:r>
      </w:hyperlink>
    </w:p>
    <w:p w14:paraId="23D9D52D" w14:textId="77777777" w:rsidR="00DC5CE2" w:rsidRDefault="008047F4" w:rsidP="00DC5CE2">
      <w:pPr>
        <w:pStyle w:val="TOC3"/>
        <w:tabs>
          <w:tab w:val="right" w:leader="dot" w:pos="5030"/>
        </w:tabs>
        <w:spacing w:before="0" w:after="0" w:line="240" w:lineRule="auto"/>
        <w:rPr>
          <w:noProof/>
          <w:sz w:val="22"/>
          <w:szCs w:val="22"/>
          <w:lang w:bidi="ar-SA"/>
        </w:rPr>
      </w:pPr>
      <w:hyperlink w:anchor="_Toc385424933" w:history="1">
        <w:r w:rsidR="00DC5CE2" w:rsidRPr="002E1AB3">
          <w:rPr>
            <w:rStyle w:val="Hyperlink"/>
            <w:noProof/>
          </w:rPr>
          <w:t>Results</w:t>
        </w:r>
        <w:r w:rsidR="00DC5CE2">
          <w:rPr>
            <w:noProof/>
            <w:webHidden/>
          </w:rPr>
          <w:tab/>
        </w:r>
        <w:r w:rsidR="00805111">
          <w:rPr>
            <w:noProof/>
            <w:webHidden/>
          </w:rPr>
          <w:fldChar w:fldCharType="begin"/>
        </w:r>
        <w:r w:rsidR="00DC5CE2">
          <w:rPr>
            <w:noProof/>
            <w:webHidden/>
          </w:rPr>
          <w:instrText xml:space="preserve"> PAGEREF _Toc385424933 \h </w:instrText>
        </w:r>
        <w:r w:rsidR="00805111">
          <w:rPr>
            <w:noProof/>
            <w:webHidden/>
          </w:rPr>
        </w:r>
        <w:r w:rsidR="00805111">
          <w:rPr>
            <w:noProof/>
            <w:webHidden/>
          </w:rPr>
          <w:fldChar w:fldCharType="separate"/>
        </w:r>
        <w:r w:rsidR="00DC5CE2">
          <w:rPr>
            <w:noProof/>
            <w:webHidden/>
          </w:rPr>
          <w:t>84</w:t>
        </w:r>
        <w:r w:rsidR="00805111">
          <w:rPr>
            <w:noProof/>
            <w:webHidden/>
          </w:rPr>
          <w:fldChar w:fldCharType="end"/>
        </w:r>
      </w:hyperlink>
    </w:p>
    <w:p w14:paraId="76D3D2F8" w14:textId="77777777" w:rsidR="00DC5CE2" w:rsidRDefault="008047F4" w:rsidP="00DC5CE2">
      <w:pPr>
        <w:pStyle w:val="TOC2"/>
        <w:tabs>
          <w:tab w:val="right" w:leader="dot" w:pos="5030"/>
        </w:tabs>
        <w:spacing w:before="0" w:after="0" w:line="240" w:lineRule="auto"/>
        <w:rPr>
          <w:noProof/>
          <w:sz w:val="22"/>
          <w:szCs w:val="22"/>
          <w:lang w:bidi="ar-SA"/>
        </w:rPr>
      </w:pPr>
      <w:hyperlink w:anchor="_Toc385424934" w:history="1">
        <w:r w:rsidR="00DC5CE2" w:rsidRPr="002E1AB3">
          <w:rPr>
            <w:rStyle w:val="Hyperlink"/>
            <w:noProof/>
          </w:rPr>
          <w:t>Drawings</w:t>
        </w:r>
        <w:r w:rsidR="00DC5CE2">
          <w:rPr>
            <w:noProof/>
            <w:webHidden/>
          </w:rPr>
          <w:tab/>
        </w:r>
        <w:r w:rsidR="00805111">
          <w:rPr>
            <w:noProof/>
            <w:webHidden/>
          </w:rPr>
          <w:fldChar w:fldCharType="begin"/>
        </w:r>
        <w:r w:rsidR="00DC5CE2">
          <w:rPr>
            <w:noProof/>
            <w:webHidden/>
          </w:rPr>
          <w:instrText xml:space="preserve"> PAGEREF _Toc385424934 \h </w:instrText>
        </w:r>
        <w:r w:rsidR="00805111">
          <w:rPr>
            <w:noProof/>
            <w:webHidden/>
          </w:rPr>
        </w:r>
        <w:r w:rsidR="00805111">
          <w:rPr>
            <w:noProof/>
            <w:webHidden/>
          </w:rPr>
          <w:fldChar w:fldCharType="separate"/>
        </w:r>
        <w:r w:rsidR="00DC5CE2">
          <w:rPr>
            <w:noProof/>
            <w:webHidden/>
          </w:rPr>
          <w:t>89</w:t>
        </w:r>
        <w:r w:rsidR="00805111">
          <w:rPr>
            <w:noProof/>
            <w:webHidden/>
          </w:rPr>
          <w:fldChar w:fldCharType="end"/>
        </w:r>
      </w:hyperlink>
    </w:p>
    <w:p w14:paraId="37517A11" w14:textId="77777777" w:rsidR="00E94A5E" w:rsidRDefault="00805111" w:rsidP="00DC5CE2">
      <w:pPr>
        <w:pStyle w:val="Heading1"/>
        <w:spacing w:before="0" w:line="240" w:lineRule="auto"/>
        <w:rPr>
          <w:b w:val="0"/>
          <w:bCs w:val="0"/>
          <w:caps w:val="0"/>
          <w:color w:val="auto"/>
          <w:spacing w:val="0"/>
          <w:sz w:val="20"/>
          <w:szCs w:val="20"/>
        </w:rPr>
        <w:sectPr w:rsidR="00E94A5E" w:rsidSect="00E94A5E">
          <w:type w:val="continuous"/>
          <w:pgSz w:w="12240" w:h="15840"/>
          <w:pgMar w:top="720" w:right="720" w:bottom="720" w:left="720" w:header="432" w:footer="720" w:gutter="0"/>
          <w:cols w:num="2" w:space="720"/>
          <w:docGrid w:linePitch="360"/>
        </w:sectPr>
      </w:pPr>
      <w:r>
        <w:rPr>
          <w:b w:val="0"/>
          <w:bCs w:val="0"/>
          <w:caps w:val="0"/>
          <w:color w:val="auto"/>
          <w:spacing w:val="0"/>
          <w:sz w:val="20"/>
          <w:szCs w:val="20"/>
        </w:rPr>
        <w:fldChar w:fldCharType="end"/>
      </w:r>
    </w:p>
    <w:p w14:paraId="4BC4AF53" w14:textId="77777777" w:rsidR="00E94A5E" w:rsidRDefault="00DC5CE2" w:rsidP="00E94A5E">
      <w:pPr>
        <w:pStyle w:val="Heading1"/>
        <w:spacing w:before="0" w:line="240" w:lineRule="auto"/>
        <w:sectPr w:rsidR="00E94A5E" w:rsidSect="00E94A5E">
          <w:type w:val="continuous"/>
          <w:pgSz w:w="12240" w:h="15840"/>
          <w:pgMar w:top="720" w:right="720" w:bottom="720" w:left="720" w:header="432" w:footer="720" w:gutter="0"/>
          <w:cols w:space="720"/>
          <w:docGrid w:linePitch="360"/>
        </w:sectPr>
      </w:pPr>
      <w:bookmarkStart w:id="3" w:name="_Toc385424852"/>
      <w:r>
        <w:lastRenderedPageBreak/>
        <w:t>T</w:t>
      </w:r>
      <w:r w:rsidR="00A7248F">
        <w:t>able of Figures</w:t>
      </w:r>
      <w:bookmarkStart w:id="4" w:name="_Toc385422267"/>
      <w:bookmarkEnd w:id="2"/>
      <w:r w:rsidR="00933426">
        <w:t xml:space="preserve"> (WW)</w:t>
      </w:r>
      <w:bookmarkEnd w:id="3"/>
    </w:p>
    <w:p w14:paraId="5386D220" w14:textId="77777777" w:rsidR="001B6811" w:rsidRDefault="00805111" w:rsidP="001B6811">
      <w:pPr>
        <w:pStyle w:val="TableofFigures"/>
        <w:tabs>
          <w:tab w:val="right" w:leader="dot" w:pos="5030"/>
        </w:tabs>
        <w:spacing w:before="0" w:line="240" w:lineRule="auto"/>
        <w:rPr>
          <w:noProof/>
          <w:sz w:val="22"/>
          <w:szCs w:val="22"/>
          <w:lang w:bidi="ar-SA"/>
        </w:rPr>
      </w:pPr>
      <w:r>
        <w:lastRenderedPageBreak/>
        <w:fldChar w:fldCharType="begin"/>
      </w:r>
      <w:r w:rsidR="00E94A5E">
        <w:instrText xml:space="preserve"> TOC \h \z \c "Figure" </w:instrText>
      </w:r>
      <w:r>
        <w:fldChar w:fldCharType="separate"/>
      </w:r>
      <w:hyperlink r:id="rId10" w:anchor="_Toc385446916" w:history="1">
        <w:r w:rsidR="001B6811" w:rsidRPr="00C33428">
          <w:rPr>
            <w:rStyle w:val="Hyperlink"/>
            <w:noProof/>
          </w:rPr>
          <w:t>Figure 1: Overall Printer Block Diagram (WW)</w:t>
        </w:r>
        <w:r w:rsidR="001B6811">
          <w:rPr>
            <w:noProof/>
            <w:webHidden/>
          </w:rPr>
          <w:tab/>
        </w:r>
        <w:r w:rsidR="001B6811">
          <w:rPr>
            <w:noProof/>
            <w:webHidden/>
          </w:rPr>
          <w:fldChar w:fldCharType="begin"/>
        </w:r>
        <w:r w:rsidR="001B6811">
          <w:rPr>
            <w:noProof/>
            <w:webHidden/>
          </w:rPr>
          <w:instrText xml:space="preserve"> PAGEREF _Toc385446916 \h </w:instrText>
        </w:r>
        <w:r w:rsidR="001B6811">
          <w:rPr>
            <w:noProof/>
            <w:webHidden/>
          </w:rPr>
        </w:r>
        <w:r w:rsidR="001B6811">
          <w:rPr>
            <w:noProof/>
            <w:webHidden/>
          </w:rPr>
          <w:fldChar w:fldCharType="separate"/>
        </w:r>
        <w:r w:rsidR="001B6811">
          <w:rPr>
            <w:noProof/>
            <w:webHidden/>
          </w:rPr>
          <w:t>11</w:t>
        </w:r>
        <w:r w:rsidR="001B6811">
          <w:rPr>
            <w:noProof/>
            <w:webHidden/>
          </w:rPr>
          <w:fldChar w:fldCharType="end"/>
        </w:r>
      </w:hyperlink>
    </w:p>
    <w:p w14:paraId="763800B2" w14:textId="77777777" w:rsidR="001B6811" w:rsidRDefault="008047F4" w:rsidP="001B6811">
      <w:pPr>
        <w:pStyle w:val="TableofFigures"/>
        <w:tabs>
          <w:tab w:val="right" w:leader="dot" w:pos="5030"/>
        </w:tabs>
        <w:spacing w:before="0" w:line="240" w:lineRule="auto"/>
        <w:rPr>
          <w:noProof/>
          <w:sz w:val="22"/>
          <w:szCs w:val="22"/>
          <w:lang w:bidi="ar-SA"/>
        </w:rPr>
      </w:pPr>
      <w:hyperlink r:id="rId11" w:anchor="_Toc385446917" w:history="1">
        <w:r w:rsidR="001B6811" w:rsidRPr="00C33428">
          <w:rPr>
            <w:rStyle w:val="Hyperlink"/>
            <w:noProof/>
          </w:rPr>
          <w:t>Figure 2: SEC Semester Schedule, As planned and as worked (ALL)</w:t>
        </w:r>
        <w:r w:rsidR="001B6811">
          <w:rPr>
            <w:noProof/>
            <w:webHidden/>
          </w:rPr>
          <w:tab/>
        </w:r>
        <w:r w:rsidR="001B6811">
          <w:rPr>
            <w:noProof/>
            <w:webHidden/>
          </w:rPr>
          <w:fldChar w:fldCharType="begin"/>
        </w:r>
        <w:r w:rsidR="001B6811">
          <w:rPr>
            <w:noProof/>
            <w:webHidden/>
          </w:rPr>
          <w:instrText xml:space="preserve"> PAGEREF _Toc385446917 \h </w:instrText>
        </w:r>
        <w:r w:rsidR="001B6811">
          <w:rPr>
            <w:noProof/>
            <w:webHidden/>
          </w:rPr>
        </w:r>
        <w:r w:rsidR="001B6811">
          <w:rPr>
            <w:noProof/>
            <w:webHidden/>
          </w:rPr>
          <w:fldChar w:fldCharType="separate"/>
        </w:r>
        <w:r w:rsidR="001B6811">
          <w:rPr>
            <w:noProof/>
            <w:webHidden/>
          </w:rPr>
          <w:t>13</w:t>
        </w:r>
        <w:r w:rsidR="001B6811">
          <w:rPr>
            <w:noProof/>
            <w:webHidden/>
          </w:rPr>
          <w:fldChar w:fldCharType="end"/>
        </w:r>
      </w:hyperlink>
    </w:p>
    <w:p w14:paraId="5D7F9C28" w14:textId="77777777" w:rsidR="001B6811" w:rsidRDefault="008047F4" w:rsidP="001B6811">
      <w:pPr>
        <w:pStyle w:val="TableofFigures"/>
        <w:tabs>
          <w:tab w:val="right" w:leader="dot" w:pos="5030"/>
        </w:tabs>
        <w:spacing w:before="0" w:line="240" w:lineRule="auto"/>
        <w:rPr>
          <w:noProof/>
          <w:sz w:val="22"/>
          <w:szCs w:val="22"/>
          <w:lang w:bidi="ar-SA"/>
        </w:rPr>
      </w:pPr>
      <w:hyperlink r:id="rId12" w:anchor="_Toc385446918" w:history="1">
        <w:r w:rsidR="001B6811" w:rsidRPr="00C33428">
          <w:rPr>
            <w:rStyle w:val="Hyperlink"/>
            <w:noProof/>
          </w:rPr>
          <w:t>Figure 3: Implementation Schedule (PZ)</w:t>
        </w:r>
        <w:r w:rsidR="001B6811">
          <w:rPr>
            <w:noProof/>
            <w:webHidden/>
          </w:rPr>
          <w:tab/>
        </w:r>
        <w:r w:rsidR="001B6811">
          <w:rPr>
            <w:noProof/>
            <w:webHidden/>
          </w:rPr>
          <w:fldChar w:fldCharType="begin"/>
        </w:r>
        <w:r w:rsidR="001B6811">
          <w:rPr>
            <w:noProof/>
            <w:webHidden/>
          </w:rPr>
          <w:instrText xml:space="preserve"> PAGEREF _Toc385446918 \h </w:instrText>
        </w:r>
        <w:r w:rsidR="001B6811">
          <w:rPr>
            <w:noProof/>
            <w:webHidden/>
          </w:rPr>
        </w:r>
        <w:r w:rsidR="001B6811">
          <w:rPr>
            <w:noProof/>
            <w:webHidden/>
          </w:rPr>
          <w:fldChar w:fldCharType="separate"/>
        </w:r>
        <w:r w:rsidR="001B6811">
          <w:rPr>
            <w:noProof/>
            <w:webHidden/>
          </w:rPr>
          <w:t>14</w:t>
        </w:r>
        <w:r w:rsidR="001B6811">
          <w:rPr>
            <w:noProof/>
            <w:webHidden/>
          </w:rPr>
          <w:fldChar w:fldCharType="end"/>
        </w:r>
      </w:hyperlink>
    </w:p>
    <w:p w14:paraId="03968F2A" w14:textId="77777777" w:rsidR="001B6811" w:rsidRDefault="008047F4" w:rsidP="001B6811">
      <w:pPr>
        <w:pStyle w:val="TableofFigures"/>
        <w:tabs>
          <w:tab w:val="right" w:leader="dot" w:pos="5030"/>
        </w:tabs>
        <w:spacing w:before="0" w:line="240" w:lineRule="auto"/>
        <w:rPr>
          <w:noProof/>
          <w:sz w:val="22"/>
          <w:szCs w:val="22"/>
          <w:lang w:bidi="ar-SA"/>
        </w:rPr>
      </w:pPr>
      <w:hyperlink r:id="rId13" w:anchor="_Toc385446919" w:history="1">
        <w:r w:rsidR="001B6811" w:rsidRPr="00C33428">
          <w:rPr>
            <w:rStyle w:val="Hyperlink"/>
            <w:noProof/>
          </w:rPr>
          <w:t>Figure 4: Original design of the frame (PZ)</w:t>
        </w:r>
        <w:r w:rsidR="001B6811">
          <w:rPr>
            <w:noProof/>
            <w:webHidden/>
          </w:rPr>
          <w:tab/>
        </w:r>
        <w:r w:rsidR="001B6811">
          <w:rPr>
            <w:noProof/>
            <w:webHidden/>
          </w:rPr>
          <w:fldChar w:fldCharType="begin"/>
        </w:r>
        <w:r w:rsidR="001B6811">
          <w:rPr>
            <w:noProof/>
            <w:webHidden/>
          </w:rPr>
          <w:instrText xml:space="preserve"> PAGEREF _Toc385446919 \h </w:instrText>
        </w:r>
        <w:r w:rsidR="001B6811">
          <w:rPr>
            <w:noProof/>
            <w:webHidden/>
          </w:rPr>
        </w:r>
        <w:r w:rsidR="001B6811">
          <w:rPr>
            <w:noProof/>
            <w:webHidden/>
          </w:rPr>
          <w:fldChar w:fldCharType="separate"/>
        </w:r>
        <w:r w:rsidR="001B6811">
          <w:rPr>
            <w:noProof/>
            <w:webHidden/>
          </w:rPr>
          <w:t>15</w:t>
        </w:r>
        <w:r w:rsidR="001B6811">
          <w:rPr>
            <w:noProof/>
            <w:webHidden/>
          </w:rPr>
          <w:fldChar w:fldCharType="end"/>
        </w:r>
      </w:hyperlink>
    </w:p>
    <w:p w14:paraId="41FEEF90" w14:textId="77777777" w:rsidR="001B6811" w:rsidRDefault="008047F4" w:rsidP="001B6811">
      <w:pPr>
        <w:pStyle w:val="TableofFigures"/>
        <w:tabs>
          <w:tab w:val="right" w:leader="dot" w:pos="5030"/>
        </w:tabs>
        <w:spacing w:before="0" w:line="240" w:lineRule="auto"/>
        <w:rPr>
          <w:noProof/>
          <w:sz w:val="22"/>
          <w:szCs w:val="22"/>
          <w:lang w:bidi="ar-SA"/>
        </w:rPr>
      </w:pPr>
      <w:hyperlink r:id="rId14" w:anchor="_Toc385446920" w:history="1">
        <w:r w:rsidR="001B6811" w:rsidRPr="00C33428">
          <w:rPr>
            <w:rStyle w:val="Hyperlink"/>
            <w:noProof/>
          </w:rPr>
          <w:t>Figure 5: Original design of the X/Y carriage and platforms (PZ)</w:t>
        </w:r>
        <w:r w:rsidR="001B6811">
          <w:rPr>
            <w:noProof/>
            <w:webHidden/>
          </w:rPr>
          <w:tab/>
        </w:r>
        <w:r w:rsidR="001B6811">
          <w:rPr>
            <w:noProof/>
            <w:webHidden/>
          </w:rPr>
          <w:fldChar w:fldCharType="begin"/>
        </w:r>
        <w:r w:rsidR="001B6811">
          <w:rPr>
            <w:noProof/>
            <w:webHidden/>
          </w:rPr>
          <w:instrText xml:space="preserve"> PAGEREF _Toc385446920 \h </w:instrText>
        </w:r>
        <w:r w:rsidR="001B6811">
          <w:rPr>
            <w:noProof/>
            <w:webHidden/>
          </w:rPr>
        </w:r>
        <w:r w:rsidR="001B6811">
          <w:rPr>
            <w:noProof/>
            <w:webHidden/>
          </w:rPr>
          <w:fldChar w:fldCharType="separate"/>
        </w:r>
        <w:r w:rsidR="001B6811">
          <w:rPr>
            <w:noProof/>
            <w:webHidden/>
          </w:rPr>
          <w:t>16</w:t>
        </w:r>
        <w:r w:rsidR="001B6811">
          <w:rPr>
            <w:noProof/>
            <w:webHidden/>
          </w:rPr>
          <w:fldChar w:fldCharType="end"/>
        </w:r>
      </w:hyperlink>
    </w:p>
    <w:p w14:paraId="6C392EB7" w14:textId="77777777" w:rsidR="001B6811" w:rsidRDefault="008047F4" w:rsidP="001B6811">
      <w:pPr>
        <w:pStyle w:val="TableofFigures"/>
        <w:tabs>
          <w:tab w:val="right" w:leader="dot" w:pos="5030"/>
        </w:tabs>
        <w:spacing w:before="0" w:line="240" w:lineRule="auto"/>
        <w:rPr>
          <w:noProof/>
          <w:sz w:val="22"/>
          <w:szCs w:val="22"/>
          <w:lang w:bidi="ar-SA"/>
        </w:rPr>
      </w:pPr>
      <w:hyperlink r:id="rId15" w:anchor="_Toc385446921" w:history="1">
        <w:r w:rsidR="001B6811" w:rsidRPr="00C33428">
          <w:rPr>
            <w:rStyle w:val="Hyperlink"/>
            <w:noProof/>
          </w:rPr>
          <w:t>Figure 6: Second design of the frame (PZ)</w:t>
        </w:r>
        <w:r w:rsidR="001B6811">
          <w:rPr>
            <w:noProof/>
            <w:webHidden/>
          </w:rPr>
          <w:tab/>
        </w:r>
        <w:r w:rsidR="001B6811">
          <w:rPr>
            <w:noProof/>
            <w:webHidden/>
          </w:rPr>
          <w:fldChar w:fldCharType="begin"/>
        </w:r>
        <w:r w:rsidR="001B6811">
          <w:rPr>
            <w:noProof/>
            <w:webHidden/>
          </w:rPr>
          <w:instrText xml:space="preserve"> PAGEREF _Toc385446921 \h </w:instrText>
        </w:r>
        <w:r w:rsidR="001B6811">
          <w:rPr>
            <w:noProof/>
            <w:webHidden/>
          </w:rPr>
        </w:r>
        <w:r w:rsidR="001B6811">
          <w:rPr>
            <w:noProof/>
            <w:webHidden/>
          </w:rPr>
          <w:fldChar w:fldCharType="separate"/>
        </w:r>
        <w:r w:rsidR="001B6811">
          <w:rPr>
            <w:noProof/>
            <w:webHidden/>
          </w:rPr>
          <w:t>16</w:t>
        </w:r>
        <w:r w:rsidR="001B6811">
          <w:rPr>
            <w:noProof/>
            <w:webHidden/>
          </w:rPr>
          <w:fldChar w:fldCharType="end"/>
        </w:r>
      </w:hyperlink>
    </w:p>
    <w:p w14:paraId="68C226A7" w14:textId="77777777" w:rsidR="001B6811" w:rsidRDefault="008047F4" w:rsidP="001B6811">
      <w:pPr>
        <w:pStyle w:val="TableofFigures"/>
        <w:tabs>
          <w:tab w:val="right" w:leader="dot" w:pos="5030"/>
        </w:tabs>
        <w:spacing w:before="0" w:line="240" w:lineRule="auto"/>
        <w:rPr>
          <w:noProof/>
          <w:sz w:val="22"/>
          <w:szCs w:val="22"/>
          <w:lang w:bidi="ar-SA"/>
        </w:rPr>
      </w:pPr>
      <w:hyperlink r:id="rId16" w:anchor="_Toc385446922" w:history="1">
        <w:r w:rsidR="001B6811" w:rsidRPr="00C33428">
          <w:rPr>
            <w:rStyle w:val="Hyperlink"/>
            <w:noProof/>
          </w:rPr>
          <w:t>Figure 7: Third design of the frame (PZ)</w:t>
        </w:r>
        <w:r w:rsidR="001B6811">
          <w:rPr>
            <w:noProof/>
            <w:webHidden/>
          </w:rPr>
          <w:tab/>
        </w:r>
        <w:r w:rsidR="001B6811">
          <w:rPr>
            <w:noProof/>
            <w:webHidden/>
          </w:rPr>
          <w:fldChar w:fldCharType="begin"/>
        </w:r>
        <w:r w:rsidR="001B6811">
          <w:rPr>
            <w:noProof/>
            <w:webHidden/>
          </w:rPr>
          <w:instrText xml:space="preserve"> PAGEREF _Toc385446922 \h </w:instrText>
        </w:r>
        <w:r w:rsidR="001B6811">
          <w:rPr>
            <w:noProof/>
            <w:webHidden/>
          </w:rPr>
        </w:r>
        <w:r w:rsidR="001B6811">
          <w:rPr>
            <w:noProof/>
            <w:webHidden/>
          </w:rPr>
          <w:fldChar w:fldCharType="separate"/>
        </w:r>
        <w:r w:rsidR="001B6811">
          <w:rPr>
            <w:noProof/>
            <w:webHidden/>
          </w:rPr>
          <w:t>17</w:t>
        </w:r>
        <w:r w:rsidR="001B6811">
          <w:rPr>
            <w:noProof/>
            <w:webHidden/>
          </w:rPr>
          <w:fldChar w:fldCharType="end"/>
        </w:r>
      </w:hyperlink>
    </w:p>
    <w:p w14:paraId="7B51BE63" w14:textId="77777777" w:rsidR="001B6811" w:rsidRDefault="008047F4" w:rsidP="001B6811">
      <w:pPr>
        <w:pStyle w:val="TableofFigures"/>
        <w:tabs>
          <w:tab w:val="right" w:leader="dot" w:pos="5030"/>
        </w:tabs>
        <w:spacing w:before="0" w:line="240" w:lineRule="auto"/>
        <w:rPr>
          <w:noProof/>
          <w:sz w:val="22"/>
          <w:szCs w:val="22"/>
          <w:lang w:bidi="ar-SA"/>
        </w:rPr>
      </w:pPr>
      <w:hyperlink r:id="rId17" w:anchor="_Toc385446923" w:history="1">
        <w:r w:rsidR="001B6811" w:rsidRPr="00C33428">
          <w:rPr>
            <w:rStyle w:val="Hyperlink"/>
            <w:noProof/>
          </w:rPr>
          <w:t>Figure 8: Bottom base of frame (PZ)</w:t>
        </w:r>
        <w:r w:rsidR="001B6811">
          <w:rPr>
            <w:noProof/>
            <w:webHidden/>
          </w:rPr>
          <w:tab/>
        </w:r>
        <w:r w:rsidR="001B6811">
          <w:rPr>
            <w:noProof/>
            <w:webHidden/>
          </w:rPr>
          <w:fldChar w:fldCharType="begin"/>
        </w:r>
        <w:r w:rsidR="001B6811">
          <w:rPr>
            <w:noProof/>
            <w:webHidden/>
          </w:rPr>
          <w:instrText xml:space="preserve"> PAGEREF _Toc385446923 \h </w:instrText>
        </w:r>
        <w:r w:rsidR="001B6811">
          <w:rPr>
            <w:noProof/>
            <w:webHidden/>
          </w:rPr>
        </w:r>
        <w:r w:rsidR="001B6811">
          <w:rPr>
            <w:noProof/>
            <w:webHidden/>
          </w:rPr>
          <w:fldChar w:fldCharType="separate"/>
        </w:r>
        <w:r w:rsidR="001B6811">
          <w:rPr>
            <w:noProof/>
            <w:webHidden/>
          </w:rPr>
          <w:t>18</w:t>
        </w:r>
        <w:r w:rsidR="001B6811">
          <w:rPr>
            <w:noProof/>
            <w:webHidden/>
          </w:rPr>
          <w:fldChar w:fldCharType="end"/>
        </w:r>
      </w:hyperlink>
    </w:p>
    <w:p w14:paraId="0A01E77C" w14:textId="77777777" w:rsidR="001B6811" w:rsidRDefault="008047F4" w:rsidP="001B6811">
      <w:pPr>
        <w:pStyle w:val="TableofFigures"/>
        <w:tabs>
          <w:tab w:val="right" w:leader="dot" w:pos="5030"/>
        </w:tabs>
        <w:spacing w:before="0" w:line="240" w:lineRule="auto"/>
        <w:rPr>
          <w:noProof/>
          <w:sz w:val="22"/>
          <w:szCs w:val="22"/>
          <w:lang w:bidi="ar-SA"/>
        </w:rPr>
      </w:pPr>
      <w:hyperlink r:id="rId18" w:anchor="_Toc385446924" w:history="1">
        <w:r w:rsidR="001B6811" w:rsidRPr="00C33428">
          <w:rPr>
            <w:rStyle w:val="Hyperlink"/>
            <w:noProof/>
          </w:rPr>
          <w:t>Figure 9: Corner Columns of frame (PZ)</w:t>
        </w:r>
        <w:r w:rsidR="001B6811">
          <w:rPr>
            <w:noProof/>
            <w:webHidden/>
          </w:rPr>
          <w:tab/>
        </w:r>
        <w:r w:rsidR="001B6811">
          <w:rPr>
            <w:noProof/>
            <w:webHidden/>
          </w:rPr>
          <w:fldChar w:fldCharType="begin"/>
        </w:r>
        <w:r w:rsidR="001B6811">
          <w:rPr>
            <w:noProof/>
            <w:webHidden/>
          </w:rPr>
          <w:instrText xml:space="preserve"> PAGEREF _Toc385446924 \h </w:instrText>
        </w:r>
        <w:r w:rsidR="001B6811">
          <w:rPr>
            <w:noProof/>
            <w:webHidden/>
          </w:rPr>
        </w:r>
        <w:r w:rsidR="001B6811">
          <w:rPr>
            <w:noProof/>
            <w:webHidden/>
          </w:rPr>
          <w:fldChar w:fldCharType="separate"/>
        </w:r>
        <w:r w:rsidR="001B6811">
          <w:rPr>
            <w:noProof/>
            <w:webHidden/>
          </w:rPr>
          <w:t>18</w:t>
        </w:r>
        <w:r w:rsidR="001B6811">
          <w:rPr>
            <w:noProof/>
            <w:webHidden/>
          </w:rPr>
          <w:fldChar w:fldCharType="end"/>
        </w:r>
      </w:hyperlink>
    </w:p>
    <w:p w14:paraId="061A3BEB" w14:textId="77777777" w:rsidR="001B6811" w:rsidRDefault="008047F4" w:rsidP="001B6811">
      <w:pPr>
        <w:pStyle w:val="TableofFigures"/>
        <w:tabs>
          <w:tab w:val="right" w:leader="dot" w:pos="5030"/>
        </w:tabs>
        <w:spacing w:before="0" w:line="240" w:lineRule="auto"/>
        <w:rPr>
          <w:noProof/>
          <w:sz w:val="22"/>
          <w:szCs w:val="22"/>
          <w:lang w:bidi="ar-SA"/>
        </w:rPr>
      </w:pPr>
      <w:hyperlink r:id="rId19" w:anchor="_Toc385446925" w:history="1">
        <w:r w:rsidR="001B6811" w:rsidRPr="00C33428">
          <w:rPr>
            <w:rStyle w:val="Hyperlink"/>
            <w:noProof/>
          </w:rPr>
          <w:t>Figure 10: Side panels of the frame (PZ)</w:t>
        </w:r>
        <w:r w:rsidR="001B6811">
          <w:rPr>
            <w:noProof/>
            <w:webHidden/>
          </w:rPr>
          <w:tab/>
        </w:r>
        <w:r w:rsidR="001B6811">
          <w:rPr>
            <w:noProof/>
            <w:webHidden/>
          </w:rPr>
          <w:fldChar w:fldCharType="begin"/>
        </w:r>
        <w:r w:rsidR="001B6811">
          <w:rPr>
            <w:noProof/>
            <w:webHidden/>
          </w:rPr>
          <w:instrText xml:space="preserve"> PAGEREF _Toc385446925 \h </w:instrText>
        </w:r>
        <w:r w:rsidR="001B6811">
          <w:rPr>
            <w:noProof/>
            <w:webHidden/>
          </w:rPr>
        </w:r>
        <w:r w:rsidR="001B6811">
          <w:rPr>
            <w:noProof/>
            <w:webHidden/>
          </w:rPr>
          <w:fldChar w:fldCharType="separate"/>
        </w:r>
        <w:r w:rsidR="001B6811">
          <w:rPr>
            <w:noProof/>
            <w:webHidden/>
          </w:rPr>
          <w:t>19</w:t>
        </w:r>
        <w:r w:rsidR="001B6811">
          <w:rPr>
            <w:noProof/>
            <w:webHidden/>
          </w:rPr>
          <w:fldChar w:fldCharType="end"/>
        </w:r>
      </w:hyperlink>
    </w:p>
    <w:p w14:paraId="37795EDE" w14:textId="77777777" w:rsidR="001B6811" w:rsidRDefault="008047F4" w:rsidP="001B6811">
      <w:pPr>
        <w:pStyle w:val="TableofFigures"/>
        <w:tabs>
          <w:tab w:val="right" w:leader="dot" w:pos="5030"/>
        </w:tabs>
        <w:spacing w:before="0" w:line="240" w:lineRule="auto"/>
        <w:rPr>
          <w:noProof/>
          <w:sz w:val="22"/>
          <w:szCs w:val="22"/>
          <w:lang w:bidi="ar-SA"/>
        </w:rPr>
      </w:pPr>
      <w:hyperlink r:id="rId20" w:anchor="_Toc385446926" w:history="1">
        <w:r w:rsidR="001B6811" w:rsidRPr="00C33428">
          <w:rPr>
            <w:rStyle w:val="Hyperlink"/>
            <w:noProof/>
          </w:rPr>
          <w:t>Figure 11: Front and back covers on frame (PZ)</w:t>
        </w:r>
        <w:r w:rsidR="001B6811">
          <w:rPr>
            <w:noProof/>
            <w:webHidden/>
          </w:rPr>
          <w:tab/>
        </w:r>
        <w:r w:rsidR="001B6811">
          <w:rPr>
            <w:noProof/>
            <w:webHidden/>
          </w:rPr>
          <w:fldChar w:fldCharType="begin"/>
        </w:r>
        <w:r w:rsidR="001B6811">
          <w:rPr>
            <w:noProof/>
            <w:webHidden/>
          </w:rPr>
          <w:instrText xml:space="preserve"> PAGEREF _Toc385446926 \h </w:instrText>
        </w:r>
        <w:r w:rsidR="001B6811">
          <w:rPr>
            <w:noProof/>
            <w:webHidden/>
          </w:rPr>
        </w:r>
        <w:r w:rsidR="001B6811">
          <w:rPr>
            <w:noProof/>
            <w:webHidden/>
          </w:rPr>
          <w:fldChar w:fldCharType="separate"/>
        </w:r>
        <w:r w:rsidR="001B6811">
          <w:rPr>
            <w:noProof/>
            <w:webHidden/>
          </w:rPr>
          <w:t>19</w:t>
        </w:r>
        <w:r w:rsidR="001B6811">
          <w:rPr>
            <w:noProof/>
            <w:webHidden/>
          </w:rPr>
          <w:fldChar w:fldCharType="end"/>
        </w:r>
      </w:hyperlink>
    </w:p>
    <w:p w14:paraId="463942D7" w14:textId="77777777" w:rsidR="001B6811" w:rsidRDefault="008047F4" w:rsidP="001B6811">
      <w:pPr>
        <w:pStyle w:val="TableofFigures"/>
        <w:tabs>
          <w:tab w:val="right" w:leader="dot" w:pos="5030"/>
        </w:tabs>
        <w:spacing w:before="0" w:line="240" w:lineRule="auto"/>
        <w:rPr>
          <w:noProof/>
          <w:sz w:val="22"/>
          <w:szCs w:val="22"/>
          <w:lang w:bidi="ar-SA"/>
        </w:rPr>
      </w:pPr>
      <w:hyperlink r:id="rId21" w:anchor="_Toc385446927" w:history="1">
        <w:r w:rsidR="001B6811" w:rsidRPr="00C33428">
          <w:rPr>
            <w:rStyle w:val="Hyperlink"/>
            <w:noProof/>
          </w:rPr>
          <w:t>Figure 12: Back cover detailed view (PZ)</w:t>
        </w:r>
        <w:r w:rsidR="001B6811">
          <w:rPr>
            <w:noProof/>
            <w:webHidden/>
          </w:rPr>
          <w:tab/>
        </w:r>
        <w:r w:rsidR="001B6811">
          <w:rPr>
            <w:noProof/>
            <w:webHidden/>
          </w:rPr>
          <w:fldChar w:fldCharType="begin"/>
        </w:r>
        <w:r w:rsidR="001B6811">
          <w:rPr>
            <w:noProof/>
            <w:webHidden/>
          </w:rPr>
          <w:instrText xml:space="preserve"> PAGEREF _Toc385446927 \h </w:instrText>
        </w:r>
        <w:r w:rsidR="001B6811">
          <w:rPr>
            <w:noProof/>
            <w:webHidden/>
          </w:rPr>
        </w:r>
        <w:r w:rsidR="001B6811">
          <w:rPr>
            <w:noProof/>
            <w:webHidden/>
          </w:rPr>
          <w:fldChar w:fldCharType="separate"/>
        </w:r>
        <w:r w:rsidR="001B6811">
          <w:rPr>
            <w:noProof/>
            <w:webHidden/>
          </w:rPr>
          <w:t>20</w:t>
        </w:r>
        <w:r w:rsidR="001B6811">
          <w:rPr>
            <w:noProof/>
            <w:webHidden/>
          </w:rPr>
          <w:fldChar w:fldCharType="end"/>
        </w:r>
      </w:hyperlink>
    </w:p>
    <w:p w14:paraId="1DC603EE" w14:textId="77777777" w:rsidR="001B6811" w:rsidRDefault="008047F4" w:rsidP="001B6811">
      <w:pPr>
        <w:pStyle w:val="TableofFigures"/>
        <w:tabs>
          <w:tab w:val="right" w:leader="dot" w:pos="5030"/>
        </w:tabs>
        <w:spacing w:before="0" w:line="240" w:lineRule="auto"/>
        <w:rPr>
          <w:noProof/>
          <w:sz w:val="22"/>
          <w:szCs w:val="22"/>
          <w:lang w:bidi="ar-SA"/>
        </w:rPr>
      </w:pPr>
      <w:hyperlink r:id="rId22" w:anchor="_Toc385446928" w:history="1">
        <w:r w:rsidR="001B6811" w:rsidRPr="00C33428">
          <w:rPr>
            <w:rStyle w:val="Hyperlink"/>
            <w:noProof/>
          </w:rPr>
          <w:t>Figure 13: Front cover detailed view (PZ)</w:t>
        </w:r>
        <w:r w:rsidR="001B6811">
          <w:rPr>
            <w:noProof/>
            <w:webHidden/>
          </w:rPr>
          <w:tab/>
        </w:r>
        <w:r w:rsidR="001B6811">
          <w:rPr>
            <w:noProof/>
            <w:webHidden/>
          </w:rPr>
          <w:fldChar w:fldCharType="begin"/>
        </w:r>
        <w:r w:rsidR="001B6811">
          <w:rPr>
            <w:noProof/>
            <w:webHidden/>
          </w:rPr>
          <w:instrText xml:space="preserve"> PAGEREF _Toc385446928 \h </w:instrText>
        </w:r>
        <w:r w:rsidR="001B6811">
          <w:rPr>
            <w:noProof/>
            <w:webHidden/>
          </w:rPr>
        </w:r>
        <w:r w:rsidR="001B6811">
          <w:rPr>
            <w:noProof/>
            <w:webHidden/>
          </w:rPr>
          <w:fldChar w:fldCharType="separate"/>
        </w:r>
        <w:r w:rsidR="001B6811">
          <w:rPr>
            <w:noProof/>
            <w:webHidden/>
          </w:rPr>
          <w:t>20</w:t>
        </w:r>
        <w:r w:rsidR="001B6811">
          <w:rPr>
            <w:noProof/>
            <w:webHidden/>
          </w:rPr>
          <w:fldChar w:fldCharType="end"/>
        </w:r>
      </w:hyperlink>
    </w:p>
    <w:p w14:paraId="5091826C" w14:textId="77777777" w:rsidR="001B6811" w:rsidRDefault="008047F4" w:rsidP="001B6811">
      <w:pPr>
        <w:pStyle w:val="TableofFigures"/>
        <w:tabs>
          <w:tab w:val="right" w:leader="dot" w:pos="5030"/>
        </w:tabs>
        <w:spacing w:before="0" w:line="240" w:lineRule="auto"/>
        <w:rPr>
          <w:noProof/>
          <w:sz w:val="22"/>
          <w:szCs w:val="22"/>
          <w:lang w:bidi="ar-SA"/>
        </w:rPr>
      </w:pPr>
      <w:hyperlink r:id="rId23" w:anchor="_Toc385446929" w:history="1">
        <w:r w:rsidR="001B6811" w:rsidRPr="00C33428">
          <w:rPr>
            <w:rStyle w:val="Hyperlink"/>
            <w:noProof/>
          </w:rPr>
          <w:t>Figure 14: Top panel on the frame (PZ)</w:t>
        </w:r>
        <w:r w:rsidR="001B6811">
          <w:rPr>
            <w:noProof/>
            <w:webHidden/>
          </w:rPr>
          <w:tab/>
        </w:r>
        <w:r w:rsidR="001B6811">
          <w:rPr>
            <w:noProof/>
            <w:webHidden/>
          </w:rPr>
          <w:fldChar w:fldCharType="begin"/>
        </w:r>
        <w:r w:rsidR="001B6811">
          <w:rPr>
            <w:noProof/>
            <w:webHidden/>
          </w:rPr>
          <w:instrText xml:space="preserve"> PAGEREF _Toc385446929 \h </w:instrText>
        </w:r>
        <w:r w:rsidR="001B6811">
          <w:rPr>
            <w:noProof/>
            <w:webHidden/>
          </w:rPr>
        </w:r>
        <w:r w:rsidR="001B6811">
          <w:rPr>
            <w:noProof/>
            <w:webHidden/>
          </w:rPr>
          <w:fldChar w:fldCharType="separate"/>
        </w:r>
        <w:r w:rsidR="001B6811">
          <w:rPr>
            <w:noProof/>
            <w:webHidden/>
          </w:rPr>
          <w:t>21</w:t>
        </w:r>
        <w:r w:rsidR="001B6811">
          <w:rPr>
            <w:noProof/>
            <w:webHidden/>
          </w:rPr>
          <w:fldChar w:fldCharType="end"/>
        </w:r>
      </w:hyperlink>
    </w:p>
    <w:p w14:paraId="79455594" w14:textId="77777777" w:rsidR="001B6811" w:rsidRDefault="008047F4" w:rsidP="001B6811">
      <w:pPr>
        <w:pStyle w:val="TableofFigures"/>
        <w:tabs>
          <w:tab w:val="right" w:leader="dot" w:pos="5030"/>
        </w:tabs>
        <w:spacing w:before="0" w:line="240" w:lineRule="auto"/>
        <w:rPr>
          <w:noProof/>
          <w:sz w:val="22"/>
          <w:szCs w:val="22"/>
          <w:lang w:bidi="ar-SA"/>
        </w:rPr>
      </w:pPr>
      <w:hyperlink r:id="rId24" w:anchor="_Toc385446930" w:history="1">
        <w:r w:rsidR="001B6811" w:rsidRPr="00C33428">
          <w:rPr>
            <w:rStyle w:val="Hyperlink"/>
            <w:noProof/>
          </w:rPr>
          <w:t>Figure 15: Top panel detailed view (PZ)</w:t>
        </w:r>
        <w:r w:rsidR="001B6811">
          <w:rPr>
            <w:noProof/>
            <w:webHidden/>
          </w:rPr>
          <w:tab/>
        </w:r>
        <w:r w:rsidR="001B6811">
          <w:rPr>
            <w:noProof/>
            <w:webHidden/>
          </w:rPr>
          <w:fldChar w:fldCharType="begin"/>
        </w:r>
        <w:r w:rsidR="001B6811">
          <w:rPr>
            <w:noProof/>
            <w:webHidden/>
          </w:rPr>
          <w:instrText xml:space="preserve"> PAGEREF _Toc385446930 \h </w:instrText>
        </w:r>
        <w:r w:rsidR="001B6811">
          <w:rPr>
            <w:noProof/>
            <w:webHidden/>
          </w:rPr>
        </w:r>
        <w:r w:rsidR="001B6811">
          <w:rPr>
            <w:noProof/>
            <w:webHidden/>
          </w:rPr>
          <w:fldChar w:fldCharType="separate"/>
        </w:r>
        <w:r w:rsidR="001B6811">
          <w:rPr>
            <w:noProof/>
            <w:webHidden/>
          </w:rPr>
          <w:t>21</w:t>
        </w:r>
        <w:r w:rsidR="001B6811">
          <w:rPr>
            <w:noProof/>
            <w:webHidden/>
          </w:rPr>
          <w:fldChar w:fldCharType="end"/>
        </w:r>
      </w:hyperlink>
    </w:p>
    <w:p w14:paraId="73F101A1" w14:textId="77777777" w:rsidR="001B6811" w:rsidRDefault="008047F4" w:rsidP="001B6811">
      <w:pPr>
        <w:pStyle w:val="TableofFigures"/>
        <w:tabs>
          <w:tab w:val="right" w:leader="dot" w:pos="5030"/>
        </w:tabs>
        <w:spacing w:before="0" w:line="240" w:lineRule="auto"/>
        <w:rPr>
          <w:noProof/>
          <w:sz w:val="22"/>
          <w:szCs w:val="22"/>
          <w:lang w:bidi="ar-SA"/>
        </w:rPr>
      </w:pPr>
      <w:hyperlink r:id="rId25" w:anchor="_Toc385446931" w:history="1">
        <w:r w:rsidR="001B6811" w:rsidRPr="00C33428">
          <w:rPr>
            <w:rStyle w:val="Hyperlink"/>
            <w:noProof/>
          </w:rPr>
          <w:t>Figure 16: Assembling with the corner columns (HL)</w:t>
        </w:r>
        <w:r w:rsidR="001B6811">
          <w:rPr>
            <w:noProof/>
            <w:webHidden/>
          </w:rPr>
          <w:tab/>
        </w:r>
        <w:r w:rsidR="001B6811">
          <w:rPr>
            <w:noProof/>
            <w:webHidden/>
          </w:rPr>
          <w:fldChar w:fldCharType="begin"/>
        </w:r>
        <w:r w:rsidR="001B6811">
          <w:rPr>
            <w:noProof/>
            <w:webHidden/>
          </w:rPr>
          <w:instrText xml:space="preserve"> PAGEREF _Toc385446931 \h </w:instrText>
        </w:r>
        <w:r w:rsidR="001B6811">
          <w:rPr>
            <w:noProof/>
            <w:webHidden/>
          </w:rPr>
        </w:r>
        <w:r w:rsidR="001B6811">
          <w:rPr>
            <w:noProof/>
            <w:webHidden/>
          </w:rPr>
          <w:fldChar w:fldCharType="separate"/>
        </w:r>
        <w:r w:rsidR="001B6811">
          <w:rPr>
            <w:noProof/>
            <w:webHidden/>
          </w:rPr>
          <w:t>22</w:t>
        </w:r>
        <w:r w:rsidR="001B6811">
          <w:rPr>
            <w:noProof/>
            <w:webHidden/>
          </w:rPr>
          <w:fldChar w:fldCharType="end"/>
        </w:r>
      </w:hyperlink>
    </w:p>
    <w:p w14:paraId="7FD868DB" w14:textId="77777777" w:rsidR="001B6811" w:rsidRDefault="008047F4" w:rsidP="001B6811">
      <w:pPr>
        <w:pStyle w:val="TableofFigures"/>
        <w:tabs>
          <w:tab w:val="right" w:leader="dot" w:pos="5030"/>
        </w:tabs>
        <w:spacing w:before="0" w:line="240" w:lineRule="auto"/>
        <w:rPr>
          <w:noProof/>
          <w:sz w:val="22"/>
          <w:szCs w:val="22"/>
          <w:lang w:bidi="ar-SA"/>
        </w:rPr>
      </w:pPr>
      <w:hyperlink r:id="rId26" w:anchor="_Toc385446932" w:history="1">
        <w:r w:rsidR="001B6811" w:rsidRPr="00C33428">
          <w:rPr>
            <w:rStyle w:val="Hyperlink"/>
            <w:noProof/>
          </w:rPr>
          <w:t>Figure 17: Assembling with bottom base and corner columns (HL)</w:t>
        </w:r>
        <w:r w:rsidR="001B6811">
          <w:rPr>
            <w:noProof/>
            <w:webHidden/>
          </w:rPr>
          <w:tab/>
        </w:r>
        <w:r w:rsidR="001B6811">
          <w:rPr>
            <w:noProof/>
            <w:webHidden/>
          </w:rPr>
          <w:fldChar w:fldCharType="begin"/>
        </w:r>
        <w:r w:rsidR="001B6811">
          <w:rPr>
            <w:noProof/>
            <w:webHidden/>
          </w:rPr>
          <w:instrText xml:space="preserve"> PAGEREF _Toc385446932 \h </w:instrText>
        </w:r>
        <w:r w:rsidR="001B6811">
          <w:rPr>
            <w:noProof/>
            <w:webHidden/>
          </w:rPr>
        </w:r>
        <w:r w:rsidR="001B6811">
          <w:rPr>
            <w:noProof/>
            <w:webHidden/>
          </w:rPr>
          <w:fldChar w:fldCharType="separate"/>
        </w:r>
        <w:r w:rsidR="001B6811">
          <w:rPr>
            <w:noProof/>
            <w:webHidden/>
          </w:rPr>
          <w:t>23</w:t>
        </w:r>
        <w:r w:rsidR="001B6811">
          <w:rPr>
            <w:noProof/>
            <w:webHidden/>
          </w:rPr>
          <w:fldChar w:fldCharType="end"/>
        </w:r>
      </w:hyperlink>
    </w:p>
    <w:p w14:paraId="2C3BA500" w14:textId="77777777" w:rsidR="001B6811" w:rsidRDefault="008047F4" w:rsidP="001B6811">
      <w:pPr>
        <w:pStyle w:val="TableofFigures"/>
        <w:tabs>
          <w:tab w:val="right" w:leader="dot" w:pos="5030"/>
        </w:tabs>
        <w:spacing w:before="0" w:line="240" w:lineRule="auto"/>
        <w:rPr>
          <w:noProof/>
          <w:sz w:val="22"/>
          <w:szCs w:val="22"/>
          <w:lang w:bidi="ar-SA"/>
        </w:rPr>
      </w:pPr>
      <w:hyperlink r:id="rId27" w:anchor="_Toc385446933" w:history="1">
        <w:r w:rsidR="001B6811" w:rsidRPr="00C33428">
          <w:rPr>
            <w:rStyle w:val="Hyperlink"/>
            <w:noProof/>
          </w:rPr>
          <w:t>Figure 18: Design of the excess powder funnel and cup (HL)</w:t>
        </w:r>
        <w:r w:rsidR="001B6811">
          <w:rPr>
            <w:noProof/>
            <w:webHidden/>
          </w:rPr>
          <w:tab/>
        </w:r>
        <w:r w:rsidR="001B6811">
          <w:rPr>
            <w:noProof/>
            <w:webHidden/>
          </w:rPr>
          <w:fldChar w:fldCharType="begin"/>
        </w:r>
        <w:r w:rsidR="001B6811">
          <w:rPr>
            <w:noProof/>
            <w:webHidden/>
          </w:rPr>
          <w:instrText xml:space="preserve"> PAGEREF _Toc385446933 \h </w:instrText>
        </w:r>
        <w:r w:rsidR="001B6811">
          <w:rPr>
            <w:noProof/>
            <w:webHidden/>
          </w:rPr>
        </w:r>
        <w:r w:rsidR="001B6811">
          <w:rPr>
            <w:noProof/>
            <w:webHidden/>
          </w:rPr>
          <w:fldChar w:fldCharType="separate"/>
        </w:r>
        <w:r w:rsidR="001B6811">
          <w:rPr>
            <w:noProof/>
            <w:webHidden/>
          </w:rPr>
          <w:t>24</w:t>
        </w:r>
        <w:r w:rsidR="001B6811">
          <w:rPr>
            <w:noProof/>
            <w:webHidden/>
          </w:rPr>
          <w:fldChar w:fldCharType="end"/>
        </w:r>
      </w:hyperlink>
    </w:p>
    <w:p w14:paraId="0735CC31" w14:textId="77777777" w:rsidR="001B6811" w:rsidRDefault="008047F4" w:rsidP="001B6811">
      <w:pPr>
        <w:pStyle w:val="TableofFigures"/>
        <w:tabs>
          <w:tab w:val="right" w:leader="dot" w:pos="5030"/>
        </w:tabs>
        <w:spacing w:before="0" w:line="240" w:lineRule="auto"/>
        <w:rPr>
          <w:noProof/>
          <w:sz w:val="22"/>
          <w:szCs w:val="22"/>
          <w:lang w:bidi="ar-SA"/>
        </w:rPr>
      </w:pPr>
      <w:hyperlink r:id="rId28" w:anchor="_Toc385446934" w:history="1">
        <w:r w:rsidR="001B6811" w:rsidRPr="00C33428">
          <w:rPr>
            <w:rStyle w:val="Hyperlink"/>
            <w:noProof/>
          </w:rPr>
          <w:t>Figure 19: Door in the excess powder subsystem (HL)</w:t>
        </w:r>
        <w:r w:rsidR="001B6811">
          <w:rPr>
            <w:noProof/>
            <w:webHidden/>
          </w:rPr>
          <w:tab/>
        </w:r>
        <w:r w:rsidR="001B6811">
          <w:rPr>
            <w:noProof/>
            <w:webHidden/>
          </w:rPr>
          <w:fldChar w:fldCharType="begin"/>
        </w:r>
        <w:r w:rsidR="001B6811">
          <w:rPr>
            <w:noProof/>
            <w:webHidden/>
          </w:rPr>
          <w:instrText xml:space="preserve"> PAGEREF _Toc385446934 \h </w:instrText>
        </w:r>
        <w:r w:rsidR="001B6811">
          <w:rPr>
            <w:noProof/>
            <w:webHidden/>
          </w:rPr>
        </w:r>
        <w:r w:rsidR="001B6811">
          <w:rPr>
            <w:noProof/>
            <w:webHidden/>
          </w:rPr>
          <w:fldChar w:fldCharType="separate"/>
        </w:r>
        <w:r w:rsidR="001B6811">
          <w:rPr>
            <w:noProof/>
            <w:webHidden/>
          </w:rPr>
          <w:t>24</w:t>
        </w:r>
        <w:r w:rsidR="001B6811">
          <w:rPr>
            <w:noProof/>
            <w:webHidden/>
          </w:rPr>
          <w:fldChar w:fldCharType="end"/>
        </w:r>
      </w:hyperlink>
    </w:p>
    <w:p w14:paraId="35E72973" w14:textId="77777777" w:rsidR="001B6811" w:rsidRDefault="008047F4" w:rsidP="001B6811">
      <w:pPr>
        <w:pStyle w:val="TableofFigures"/>
        <w:tabs>
          <w:tab w:val="right" w:leader="dot" w:pos="5030"/>
        </w:tabs>
        <w:spacing w:before="0" w:line="240" w:lineRule="auto"/>
        <w:rPr>
          <w:noProof/>
          <w:sz w:val="22"/>
          <w:szCs w:val="22"/>
          <w:lang w:bidi="ar-SA"/>
        </w:rPr>
      </w:pPr>
      <w:hyperlink r:id="rId29" w:anchor="_Toc385446935" w:history="1">
        <w:r w:rsidR="001B6811" w:rsidRPr="00C33428">
          <w:rPr>
            <w:rStyle w:val="Hyperlink"/>
            <w:noProof/>
          </w:rPr>
          <w:t>Figure 20: Initial X/Y assembly design (PZ)</w:t>
        </w:r>
        <w:r w:rsidR="001B6811">
          <w:rPr>
            <w:noProof/>
            <w:webHidden/>
          </w:rPr>
          <w:tab/>
        </w:r>
        <w:r w:rsidR="001B6811">
          <w:rPr>
            <w:noProof/>
            <w:webHidden/>
          </w:rPr>
          <w:fldChar w:fldCharType="begin"/>
        </w:r>
        <w:r w:rsidR="001B6811">
          <w:rPr>
            <w:noProof/>
            <w:webHidden/>
          </w:rPr>
          <w:instrText xml:space="preserve"> PAGEREF _Toc385446935 \h </w:instrText>
        </w:r>
        <w:r w:rsidR="001B6811">
          <w:rPr>
            <w:noProof/>
            <w:webHidden/>
          </w:rPr>
        </w:r>
        <w:r w:rsidR="001B6811">
          <w:rPr>
            <w:noProof/>
            <w:webHidden/>
          </w:rPr>
          <w:fldChar w:fldCharType="separate"/>
        </w:r>
        <w:r w:rsidR="001B6811">
          <w:rPr>
            <w:noProof/>
            <w:webHidden/>
          </w:rPr>
          <w:t>27</w:t>
        </w:r>
        <w:r w:rsidR="001B6811">
          <w:rPr>
            <w:noProof/>
            <w:webHidden/>
          </w:rPr>
          <w:fldChar w:fldCharType="end"/>
        </w:r>
      </w:hyperlink>
    </w:p>
    <w:p w14:paraId="002DFCB8" w14:textId="77777777" w:rsidR="001B6811" w:rsidRDefault="008047F4" w:rsidP="001B6811">
      <w:pPr>
        <w:pStyle w:val="TableofFigures"/>
        <w:tabs>
          <w:tab w:val="right" w:leader="dot" w:pos="5030"/>
        </w:tabs>
        <w:spacing w:before="0" w:line="240" w:lineRule="auto"/>
        <w:rPr>
          <w:noProof/>
          <w:sz w:val="22"/>
          <w:szCs w:val="22"/>
          <w:lang w:bidi="ar-SA"/>
        </w:rPr>
      </w:pPr>
      <w:hyperlink r:id="rId30" w:anchor="_Toc385446936" w:history="1">
        <w:r w:rsidR="001B6811" w:rsidRPr="00C33428">
          <w:rPr>
            <w:rStyle w:val="Hyperlink"/>
            <w:noProof/>
          </w:rPr>
          <w:t>Figure 21: Cross section of Makerslide rail bars (JC)</w:t>
        </w:r>
        <w:r w:rsidR="001B6811">
          <w:rPr>
            <w:noProof/>
            <w:webHidden/>
          </w:rPr>
          <w:tab/>
        </w:r>
        <w:r w:rsidR="001B6811">
          <w:rPr>
            <w:noProof/>
            <w:webHidden/>
          </w:rPr>
          <w:fldChar w:fldCharType="begin"/>
        </w:r>
        <w:r w:rsidR="001B6811">
          <w:rPr>
            <w:noProof/>
            <w:webHidden/>
          </w:rPr>
          <w:instrText xml:space="preserve"> PAGEREF _Toc385446936 \h </w:instrText>
        </w:r>
        <w:r w:rsidR="001B6811">
          <w:rPr>
            <w:noProof/>
            <w:webHidden/>
          </w:rPr>
        </w:r>
        <w:r w:rsidR="001B6811">
          <w:rPr>
            <w:noProof/>
            <w:webHidden/>
          </w:rPr>
          <w:fldChar w:fldCharType="separate"/>
        </w:r>
        <w:r w:rsidR="001B6811">
          <w:rPr>
            <w:noProof/>
            <w:webHidden/>
          </w:rPr>
          <w:t>28</w:t>
        </w:r>
        <w:r w:rsidR="001B6811">
          <w:rPr>
            <w:noProof/>
            <w:webHidden/>
          </w:rPr>
          <w:fldChar w:fldCharType="end"/>
        </w:r>
      </w:hyperlink>
    </w:p>
    <w:p w14:paraId="7F44CD72" w14:textId="77777777" w:rsidR="001B6811" w:rsidRDefault="008047F4" w:rsidP="001B6811">
      <w:pPr>
        <w:pStyle w:val="TableofFigures"/>
        <w:tabs>
          <w:tab w:val="right" w:leader="dot" w:pos="5030"/>
        </w:tabs>
        <w:spacing w:before="0" w:line="240" w:lineRule="auto"/>
        <w:rPr>
          <w:noProof/>
          <w:sz w:val="22"/>
          <w:szCs w:val="22"/>
          <w:lang w:bidi="ar-SA"/>
        </w:rPr>
      </w:pPr>
      <w:hyperlink r:id="rId31" w:anchor="_Toc385446937" w:history="1">
        <w:r w:rsidR="001B6811" w:rsidRPr="00C33428">
          <w:rPr>
            <w:rStyle w:val="Hyperlink"/>
            <w:noProof/>
          </w:rPr>
          <w:t>Figure 22: Aluminum Makerslide rails (JC)</w:t>
        </w:r>
        <w:r w:rsidR="001B6811">
          <w:rPr>
            <w:noProof/>
            <w:webHidden/>
          </w:rPr>
          <w:tab/>
        </w:r>
        <w:r w:rsidR="001B6811">
          <w:rPr>
            <w:noProof/>
            <w:webHidden/>
          </w:rPr>
          <w:fldChar w:fldCharType="begin"/>
        </w:r>
        <w:r w:rsidR="001B6811">
          <w:rPr>
            <w:noProof/>
            <w:webHidden/>
          </w:rPr>
          <w:instrText xml:space="preserve"> PAGEREF _Toc385446937 \h </w:instrText>
        </w:r>
        <w:r w:rsidR="001B6811">
          <w:rPr>
            <w:noProof/>
            <w:webHidden/>
          </w:rPr>
        </w:r>
        <w:r w:rsidR="001B6811">
          <w:rPr>
            <w:noProof/>
            <w:webHidden/>
          </w:rPr>
          <w:fldChar w:fldCharType="separate"/>
        </w:r>
        <w:r w:rsidR="001B6811">
          <w:rPr>
            <w:noProof/>
            <w:webHidden/>
          </w:rPr>
          <w:t>28</w:t>
        </w:r>
        <w:r w:rsidR="001B6811">
          <w:rPr>
            <w:noProof/>
            <w:webHidden/>
          </w:rPr>
          <w:fldChar w:fldCharType="end"/>
        </w:r>
      </w:hyperlink>
    </w:p>
    <w:p w14:paraId="0D8A8DDF" w14:textId="77777777" w:rsidR="001B6811" w:rsidRDefault="008047F4" w:rsidP="001B6811">
      <w:pPr>
        <w:pStyle w:val="TableofFigures"/>
        <w:tabs>
          <w:tab w:val="right" w:leader="dot" w:pos="5030"/>
        </w:tabs>
        <w:spacing w:before="0" w:line="240" w:lineRule="auto"/>
        <w:rPr>
          <w:noProof/>
          <w:sz w:val="22"/>
          <w:szCs w:val="22"/>
          <w:lang w:bidi="ar-SA"/>
        </w:rPr>
      </w:pPr>
      <w:hyperlink r:id="rId32" w:anchor="_Toc385446938" w:history="1">
        <w:r w:rsidR="001B6811" w:rsidRPr="00C33428">
          <w:rPr>
            <w:rStyle w:val="Hyperlink"/>
            <w:noProof/>
          </w:rPr>
          <w:t>Figure 23: Belt clips securing the GT2 timing belts (JC)</w:t>
        </w:r>
        <w:r w:rsidR="001B6811">
          <w:rPr>
            <w:noProof/>
            <w:webHidden/>
          </w:rPr>
          <w:tab/>
        </w:r>
        <w:r w:rsidR="001B6811">
          <w:rPr>
            <w:noProof/>
            <w:webHidden/>
          </w:rPr>
          <w:fldChar w:fldCharType="begin"/>
        </w:r>
        <w:r w:rsidR="001B6811">
          <w:rPr>
            <w:noProof/>
            <w:webHidden/>
          </w:rPr>
          <w:instrText xml:space="preserve"> PAGEREF _Toc385446938 \h </w:instrText>
        </w:r>
        <w:r w:rsidR="001B6811">
          <w:rPr>
            <w:noProof/>
            <w:webHidden/>
          </w:rPr>
        </w:r>
        <w:r w:rsidR="001B6811">
          <w:rPr>
            <w:noProof/>
            <w:webHidden/>
          </w:rPr>
          <w:fldChar w:fldCharType="separate"/>
        </w:r>
        <w:r w:rsidR="001B6811">
          <w:rPr>
            <w:noProof/>
            <w:webHidden/>
          </w:rPr>
          <w:t>29</w:t>
        </w:r>
        <w:r w:rsidR="001B6811">
          <w:rPr>
            <w:noProof/>
            <w:webHidden/>
          </w:rPr>
          <w:fldChar w:fldCharType="end"/>
        </w:r>
      </w:hyperlink>
    </w:p>
    <w:p w14:paraId="177164D4" w14:textId="77777777" w:rsidR="001B6811" w:rsidRDefault="008047F4" w:rsidP="001B6811">
      <w:pPr>
        <w:pStyle w:val="TableofFigures"/>
        <w:tabs>
          <w:tab w:val="right" w:leader="dot" w:pos="5030"/>
        </w:tabs>
        <w:spacing w:before="0" w:line="240" w:lineRule="auto"/>
        <w:rPr>
          <w:noProof/>
          <w:sz w:val="22"/>
          <w:szCs w:val="22"/>
          <w:lang w:bidi="ar-SA"/>
        </w:rPr>
      </w:pPr>
      <w:hyperlink r:id="rId33" w:anchor="_Toc385446939" w:history="1">
        <w:r w:rsidR="001B6811" w:rsidRPr="00C33428">
          <w:rPr>
            <w:rStyle w:val="Hyperlink"/>
            <w:noProof/>
          </w:rPr>
          <w:t>Figure 24: Creo representation of belt clips (JC)</w:t>
        </w:r>
        <w:r w:rsidR="001B6811">
          <w:rPr>
            <w:noProof/>
            <w:webHidden/>
          </w:rPr>
          <w:tab/>
        </w:r>
        <w:r w:rsidR="001B6811">
          <w:rPr>
            <w:noProof/>
            <w:webHidden/>
          </w:rPr>
          <w:fldChar w:fldCharType="begin"/>
        </w:r>
        <w:r w:rsidR="001B6811">
          <w:rPr>
            <w:noProof/>
            <w:webHidden/>
          </w:rPr>
          <w:instrText xml:space="preserve"> PAGEREF _Toc385446939 \h </w:instrText>
        </w:r>
        <w:r w:rsidR="001B6811">
          <w:rPr>
            <w:noProof/>
            <w:webHidden/>
          </w:rPr>
        </w:r>
        <w:r w:rsidR="001B6811">
          <w:rPr>
            <w:noProof/>
            <w:webHidden/>
          </w:rPr>
          <w:fldChar w:fldCharType="separate"/>
        </w:r>
        <w:r w:rsidR="001B6811">
          <w:rPr>
            <w:noProof/>
            <w:webHidden/>
          </w:rPr>
          <w:t>29</w:t>
        </w:r>
        <w:r w:rsidR="001B6811">
          <w:rPr>
            <w:noProof/>
            <w:webHidden/>
          </w:rPr>
          <w:fldChar w:fldCharType="end"/>
        </w:r>
      </w:hyperlink>
    </w:p>
    <w:p w14:paraId="7435D10F" w14:textId="77777777" w:rsidR="001B6811" w:rsidRDefault="008047F4" w:rsidP="001B6811">
      <w:pPr>
        <w:pStyle w:val="TableofFigures"/>
        <w:tabs>
          <w:tab w:val="right" w:leader="dot" w:pos="5030"/>
        </w:tabs>
        <w:spacing w:before="0" w:line="240" w:lineRule="auto"/>
        <w:rPr>
          <w:noProof/>
          <w:sz w:val="22"/>
          <w:szCs w:val="22"/>
          <w:lang w:bidi="ar-SA"/>
        </w:rPr>
      </w:pPr>
      <w:hyperlink r:id="rId34" w:anchor="_Toc385446940" w:history="1">
        <w:r w:rsidR="001B6811" w:rsidRPr="00C33428">
          <w:rPr>
            <w:rStyle w:val="Hyperlink"/>
            <w:noProof/>
          </w:rPr>
          <w:t>Figure 25: Creo representation of motor mount plates (JC)</w:t>
        </w:r>
        <w:r w:rsidR="001B6811">
          <w:rPr>
            <w:noProof/>
            <w:webHidden/>
          </w:rPr>
          <w:tab/>
        </w:r>
        <w:r w:rsidR="001B6811">
          <w:rPr>
            <w:noProof/>
            <w:webHidden/>
          </w:rPr>
          <w:fldChar w:fldCharType="begin"/>
        </w:r>
        <w:r w:rsidR="001B6811">
          <w:rPr>
            <w:noProof/>
            <w:webHidden/>
          </w:rPr>
          <w:instrText xml:space="preserve"> PAGEREF _Toc385446940 \h </w:instrText>
        </w:r>
        <w:r w:rsidR="001B6811">
          <w:rPr>
            <w:noProof/>
            <w:webHidden/>
          </w:rPr>
        </w:r>
        <w:r w:rsidR="001B6811">
          <w:rPr>
            <w:noProof/>
            <w:webHidden/>
          </w:rPr>
          <w:fldChar w:fldCharType="separate"/>
        </w:r>
        <w:r w:rsidR="001B6811">
          <w:rPr>
            <w:noProof/>
            <w:webHidden/>
          </w:rPr>
          <w:t>30</w:t>
        </w:r>
        <w:r w:rsidR="001B6811">
          <w:rPr>
            <w:noProof/>
            <w:webHidden/>
          </w:rPr>
          <w:fldChar w:fldCharType="end"/>
        </w:r>
      </w:hyperlink>
    </w:p>
    <w:p w14:paraId="4FA2278E" w14:textId="77777777" w:rsidR="001B6811" w:rsidRDefault="008047F4" w:rsidP="001B6811">
      <w:pPr>
        <w:pStyle w:val="TableofFigures"/>
        <w:tabs>
          <w:tab w:val="right" w:leader="dot" w:pos="5030"/>
        </w:tabs>
        <w:spacing w:before="0" w:line="240" w:lineRule="auto"/>
        <w:rPr>
          <w:noProof/>
          <w:sz w:val="22"/>
          <w:szCs w:val="22"/>
          <w:lang w:bidi="ar-SA"/>
        </w:rPr>
      </w:pPr>
      <w:hyperlink r:id="rId35" w:anchor="_Toc385446941" w:history="1">
        <w:r w:rsidR="001B6811" w:rsidRPr="00C33428">
          <w:rPr>
            <w:rStyle w:val="Hyperlink"/>
            <w:noProof/>
          </w:rPr>
          <w:t>Figure 26: Motor mount assembly exploded view (JC)</w:t>
        </w:r>
        <w:r w:rsidR="001B6811">
          <w:rPr>
            <w:noProof/>
            <w:webHidden/>
          </w:rPr>
          <w:tab/>
        </w:r>
        <w:r w:rsidR="001B6811">
          <w:rPr>
            <w:noProof/>
            <w:webHidden/>
          </w:rPr>
          <w:fldChar w:fldCharType="begin"/>
        </w:r>
        <w:r w:rsidR="001B6811">
          <w:rPr>
            <w:noProof/>
            <w:webHidden/>
          </w:rPr>
          <w:instrText xml:space="preserve"> PAGEREF _Toc385446941 \h </w:instrText>
        </w:r>
        <w:r w:rsidR="001B6811">
          <w:rPr>
            <w:noProof/>
            <w:webHidden/>
          </w:rPr>
        </w:r>
        <w:r w:rsidR="001B6811">
          <w:rPr>
            <w:noProof/>
            <w:webHidden/>
          </w:rPr>
          <w:fldChar w:fldCharType="separate"/>
        </w:r>
        <w:r w:rsidR="001B6811">
          <w:rPr>
            <w:noProof/>
            <w:webHidden/>
          </w:rPr>
          <w:t>30</w:t>
        </w:r>
        <w:r w:rsidR="001B6811">
          <w:rPr>
            <w:noProof/>
            <w:webHidden/>
          </w:rPr>
          <w:fldChar w:fldCharType="end"/>
        </w:r>
      </w:hyperlink>
    </w:p>
    <w:p w14:paraId="1AD45D36" w14:textId="77777777" w:rsidR="001B6811" w:rsidRDefault="008047F4" w:rsidP="001B6811">
      <w:pPr>
        <w:pStyle w:val="TableofFigures"/>
        <w:tabs>
          <w:tab w:val="right" w:leader="dot" w:pos="5030"/>
        </w:tabs>
        <w:spacing w:before="0" w:line="240" w:lineRule="auto"/>
        <w:rPr>
          <w:noProof/>
          <w:sz w:val="22"/>
          <w:szCs w:val="22"/>
          <w:lang w:bidi="ar-SA"/>
        </w:rPr>
      </w:pPr>
      <w:hyperlink r:id="rId36" w:anchor="_Toc385446942" w:history="1">
        <w:r w:rsidR="001B6811" w:rsidRPr="00C33428">
          <w:rPr>
            <w:rStyle w:val="Hyperlink"/>
            <w:noProof/>
          </w:rPr>
          <w:t>Figure 27: Linear motion mechanism (JC)</w:t>
        </w:r>
        <w:r w:rsidR="001B6811">
          <w:rPr>
            <w:noProof/>
            <w:webHidden/>
          </w:rPr>
          <w:tab/>
        </w:r>
        <w:r w:rsidR="001B6811">
          <w:rPr>
            <w:noProof/>
            <w:webHidden/>
          </w:rPr>
          <w:fldChar w:fldCharType="begin"/>
        </w:r>
        <w:r w:rsidR="001B6811">
          <w:rPr>
            <w:noProof/>
            <w:webHidden/>
          </w:rPr>
          <w:instrText xml:space="preserve"> PAGEREF _Toc385446942 \h </w:instrText>
        </w:r>
        <w:r w:rsidR="001B6811">
          <w:rPr>
            <w:noProof/>
            <w:webHidden/>
          </w:rPr>
        </w:r>
        <w:r w:rsidR="001B6811">
          <w:rPr>
            <w:noProof/>
            <w:webHidden/>
          </w:rPr>
          <w:fldChar w:fldCharType="separate"/>
        </w:r>
        <w:r w:rsidR="001B6811">
          <w:rPr>
            <w:noProof/>
            <w:webHidden/>
          </w:rPr>
          <w:t>31</w:t>
        </w:r>
        <w:r w:rsidR="001B6811">
          <w:rPr>
            <w:noProof/>
            <w:webHidden/>
          </w:rPr>
          <w:fldChar w:fldCharType="end"/>
        </w:r>
      </w:hyperlink>
    </w:p>
    <w:p w14:paraId="6008A64D" w14:textId="77777777" w:rsidR="001B6811" w:rsidRDefault="008047F4" w:rsidP="001B6811">
      <w:pPr>
        <w:pStyle w:val="TableofFigures"/>
        <w:tabs>
          <w:tab w:val="right" w:leader="dot" w:pos="5030"/>
        </w:tabs>
        <w:spacing w:before="0" w:line="240" w:lineRule="auto"/>
        <w:rPr>
          <w:noProof/>
          <w:sz w:val="22"/>
          <w:szCs w:val="22"/>
          <w:lang w:bidi="ar-SA"/>
        </w:rPr>
      </w:pPr>
      <w:hyperlink r:id="rId37" w:anchor="_Toc385446943" w:history="1">
        <w:r w:rsidR="001B6811" w:rsidRPr="00C33428">
          <w:rPr>
            <w:rStyle w:val="Hyperlink"/>
            <w:noProof/>
          </w:rPr>
          <w:t>Figure 28: Wheels on rail system (JC)</w:t>
        </w:r>
        <w:r w:rsidR="001B6811">
          <w:rPr>
            <w:noProof/>
            <w:webHidden/>
          </w:rPr>
          <w:tab/>
        </w:r>
        <w:r w:rsidR="001B6811">
          <w:rPr>
            <w:noProof/>
            <w:webHidden/>
          </w:rPr>
          <w:fldChar w:fldCharType="begin"/>
        </w:r>
        <w:r w:rsidR="001B6811">
          <w:rPr>
            <w:noProof/>
            <w:webHidden/>
          </w:rPr>
          <w:instrText xml:space="preserve"> PAGEREF _Toc385446943 \h </w:instrText>
        </w:r>
        <w:r w:rsidR="001B6811">
          <w:rPr>
            <w:noProof/>
            <w:webHidden/>
          </w:rPr>
        </w:r>
        <w:r w:rsidR="001B6811">
          <w:rPr>
            <w:noProof/>
            <w:webHidden/>
          </w:rPr>
          <w:fldChar w:fldCharType="separate"/>
        </w:r>
        <w:r w:rsidR="001B6811">
          <w:rPr>
            <w:noProof/>
            <w:webHidden/>
          </w:rPr>
          <w:t>31</w:t>
        </w:r>
        <w:r w:rsidR="001B6811">
          <w:rPr>
            <w:noProof/>
            <w:webHidden/>
          </w:rPr>
          <w:fldChar w:fldCharType="end"/>
        </w:r>
      </w:hyperlink>
    </w:p>
    <w:p w14:paraId="46E0AEF7" w14:textId="77777777" w:rsidR="001B6811" w:rsidRDefault="008047F4" w:rsidP="001B6811">
      <w:pPr>
        <w:pStyle w:val="TableofFigures"/>
        <w:tabs>
          <w:tab w:val="right" w:leader="dot" w:pos="5030"/>
        </w:tabs>
        <w:spacing w:before="0" w:line="240" w:lineRule="auto"/>
        <w:rPr>
          <w:noProof/>
          <w:sz w:val="22"/>
          <w:szCs w:val="22"/>
          <w:lang w:bidi="ar-SA"/>
        </w:rPr>
      </w:pPr>
      <w:hyperlink r:id="rId38" w:anchor="_Toc385446944" w:history="1">
        <w:r w:rsidR="001B6811" w:rsidRPr="00C33428">
          <w:rPr>
            <w:rStyle w:val="Hyperlink"/>
            <w:noProof/>
          </w:rPr>
          <w:t>Figure 27: Delrin V-wheel assembly diagram (JC)</w:t>
        </w:r>
        <w:r w:rsidR="001B6811">
          <w:rPr>
            <w:noProof/>
            <w:webHidden/>
          </w:rPr>
          <w:tab/>
        </w:r>
        <w:r w:rsidR="001B6811">
          <w:rPr>
            <w:noProof/>
            <w:webHidden/>
          </w:rPr>
          <w:fldChar w:fldCharType="begin"/>
        </w:r>
        <w:r w:rsidR="001B6811">
          <w:rPr>
            <w:noProof/>
            <w:webHidden/>
          </w:rPr>
          <w:instrText xml:space="preserve"> PAGEREF _Toc385446944 \h </w:instrText>
        </w:r>
        <w:r w:rsidR="001B6811">
          <w:rPr>
            <w:noProof/>
            <w:webHidden/>
          </w:rPr>
        </w:r>
        <w:r w:rsidR="001B6811">
          <w:rPr>
            <w:noProof/>
            <w:webHidden/>
          </w:rPr>
          <w:fldChar w:fldCharType="separate"/>
        </w:r>
        <w:r w:rsidR="001B6811">
          <w:rPr>
            <w:noProof/>
            <w:webHidden/>
          </w:rPr>
          <w:t>31</w:t>
        </w:r>
        <w:r w:rsidR="001B6811">
          <w:rPr>
            <w:noProof/>
            <w:webHidden/>
          </w:rPr>
          <w:fldChar w:fldCharType="end"/>
        </w:r>
      </w:hyperlink>
    </w:p>
    <w:p w14:paraId="34A50F26" w14:textId="77777777" w:rsidR="001B6811" w:rsidRDefault="008047F4" w:rsidP="001B6811">
      <w:pPr>
        <w:pStyle w:val="TableofFigures"/>
        <w:tabs>
          <w:tab w:val="right" w:leader="dot" w:pos="5030"/>
        </w:tabs>
        <w:spacing w:before="0" w:line="240" w:lineRule="auto"/>
        <w:rPr>
          <w:noProof/>
          <w:sz w:val="22"/>
          <w:szCs w:val="22"/>
          <w:lang w:bidi="ar-SA"/>
        </w:rPr>
      </w:pPr>
      <w:hyperlink r:id="rId39" w:anchor="_Toc385446945" w:history="1">
        <w:r w:rsidR="001B6811" w:rsidRPr="00C33428">
          <w:rPr>
            <w:rStyle w:val="Hyperlink"/>
            <w:noProof/>
          </w:rPr>
          <w:t>Figure 30: Creo parametric representation of custom motor plate (JC)</w:t>
        </w:r>
        <w:r w:rsidR="001B6811">
          <w:rPr>
            <w:noProof/>
            <w:webHidden/>
          </w:rPr>
          <w:tab/>
        </w:r>
        <w:r w:rsidR="001B6811">
          <w:rPr>
            <w:noProof/>
            <w:webHidden/>
          </w:rPr>
          <w:fldChar w:fldCharType="begin"/>
        </w:r>
        <w:r w:rsidR="001B6811">
          <w:rPr>
            <w:noProof/>
            <w:webHidden/>
          </w:rPr>
          <w:instrText xml:space="preserve"> PAGEREF _Toc385446945 \h </w:instrText>
        </w:r>
        <w:r w:rsidR="001B6811">
          <w:rPr>
            <w:noProof/>
            <w:webHidden/>
          </w:rPr>
        </w:r>
        <w:r w:rsidR="001B6811">
          <w:rPr>
            <w:noProof/>
            <w:webHidden/>
          </w:rPr>
          <w:fldChar w:fldCharType="separate"/>
        </w:r>
        <w:r w:rsidR="001B6811">
          <w:rPr>
            <w:noProof/>
            <w:webHidden/>
          </w:rPr>
          <w:t>32</w:t>
        </w:r>
        <w:r w:rsidR="001B6811">
          <w:rPr>
            <w:noProof/>
            <w:webHidden/>
          </w:rPr>
          <w:fldChar w:fldCharType="end"/>
        </w:r>
      </w:hyperlink>
    </w:p>
    <w:p w14:paraId="3B430157" w14:textId="77777777" w:rsidR="001B6811" w:rsidRDefault="008047F4" w:rsidP="001B6811">
      <w:pPr>
        <w:pStyle w:val="TableofFigures"/>
        <w:tabs>
          <w:tab w:val="right" w:leader="dot" w:pos="5030"/>
        </w:tabs>
        <w:spacing w:before="0" w:line="240" w:lineRule="auto"/>
        <w:rPr>
          <w:noProof/>
          <w:sz w:val="22"/>
          <w:szCs w:val="22"/>
          <w:lang w:bidi="ar-SA"/>
        </w:rPr>
      </w:pPr>
      <w:hyperlink r:id="rId40" w:anchor="_Toc385446946" w:history="1">
        <w:r w:rsidR="001B6811" w:rsidRPr="00C33428">
          <w:rPr>
            <w:rStyle w:val="Hyperlink"/>
            <w:noProof/>
          </w:rPr>
          <w:t>Figure 31: Creo parametric representation of the rolling mechanism plate (JC)</w:t>
        </w:r>
        <w:r w:rsidR="001B6811">
          <w:rPr>
            <w:noProof/>
            <w:webHidden/>
          </w:rPr>
          <w:tab/>
        </w:r>
        <w:r w:rsidR="001B6811">
          <w:rPr>
            <w:noProof/>
            <w:webHidden/>
          </w:rPr>
          <w:fldChar w:fldCharType="begin"/>
        </w:r>
        <w:r w:rsidR="001B6811">
          <w:rPr>
            <w:noProof/>
            <w:webHidden/>
          </w:rPr>
          <w:instrText xml:space="preserve"> PAGEREF _Toc385446946 \h </w:instrText>
        </w:r>
        <w:r w:rsidR="001B6811">
          <w:rPr>
            <w:noProof/>
            <w:webHidden/>
          </w:rPr>
        </w:r>
        <w:r w:rsidR="001B6811">
          <w:rPr>
            <w:noProof/>
            <w:webHidden/>
          </w:rPr>
          <w:fldChar w:fldCharType="separate"/>
        </w:r>
        <w:r w:rsidR="001B6811">
          <w:rPr>
            <w:noProof/>
            <w:webHidden/>
          </w:rPr>
          <w:t>33</w:t>
        </w:r>
        <w:r w:rsidR="001B6811">
          <w:rPr>
            <w:noProof/>
            <w:webHidden/>
          </w:rPr>
          <w:fldChar w:fldCharType="end"/>
        </w:r>
      </w:hyperlink>
    </w:p>
    <w:p w14:paraId="14974CF6" w14:textId="77777777" w:rsidR="001B6811" w:rsidRDefault="008047F4" w:rsidP="001B6811">
      <w:pPr>
        <w:pStyle w:val="TableofFigures"/>
        <w:tabs>
          <w:tab w:val="right" w:leader="dot" w:pos="5030"/>
        </w:tabs>
        <w:spacing w:before="0" w:line="240" w:lineRule="auto"/>
        <w:rPr>
          <w:noProof/>
          <w:sz w:val="22"/>
          <w:szCs w:val="22"/>
          <w:lang w:bidi="ar-SA"/>
        </w:rPr>
      </w:pPr>
      <w:hyperlink r:id="rId41" w:anchor="_Toc385446947" w:history="1">
        <w:r w:rsidR="001B6811" w:rsidRPr="00C33428">
          <w:rPr>
            <w:rStyle w:val="Hyperlink"/>
            <w:noProof/>
          </w:rPr>
          <w:t>Figure 32: Rolling mechanism plate, mounted (JC)</w:t>
        </w:r>
        <w:r w:rsidR="001B6811">
          <w:rPr>
            <w:noProof/>
            <w:webHidden/>
          </w:rPr>
          <w:tab/>
        </w:r>
        <w:r w:rsidR="001B6811">
          <w:rPr>
            <w:noProof/>
            <w:webHidden/>
          </w:rPr>
          <w:fldChar w:fldCharType="begin"/>
        </w:r>
        <w:r w:rsidR="001B6811">
          <w:rPr>
            <w:noProof/>
            <w:webHidden/>
          </w:rPr>
          <w:instrText xml:space="preserve"> PAGEREF _Toc385446947 \h </w:instrText>
        </w:r>
        <w:r w:rsidR="001B6811">
          <w:rPr>
            <w:noProof/>
            <w:webHidden/>
          </w:rPr>
        </w:r>
        <w:r w:rsidR="001B6811">
          <w:rPr>
            <w:noProof/>
            <w:webHidden/>
          </w:rPr>
          <w:fldChar w:fldCharType="separate"/>
        </w:r>
        <w:r w:rsidR="001B6811">
          <w:rPr>
            <w:noProof/>
            <w:webHidden/>
          </w:rPr>
          <w:t>33</w:t>
        </w:r>
        <w:r w:rsidR="001B6811">
          <w:rPr>
            <w:noProof/>
            <w:webHidden/>
          </w:rPr>
          <w:fldChar w:fldCharType="end"/>
        </w:r>
      </w:hyperlink>
    </w:p>
    <w:p w14:paraId="0B70317E" w14:textId="77777777" w:rsidR="001B6811" w:rsidRDefault="008047F4" w:rsidP="001B6811">
      <w:pPr>
        <w:pStyle w:val="TableofFigures"/>
        <w:tabs>
          <w:tab w:val="right" w:leader="dot" w:pos="5030"/>
        </w:tabs>
        <w:spacing w:before="0" w:line="240" w:lineRule="auto"/>
        <w:rPr>
          <w:noProof/>
          <w:sz w:val="22"/>
          <w:szCs w:val="22"/>
          <w:lang w:bidi="ar-SA"/>
        </w:rPr>
      </w:pPr>
      <w:hyperlink r:id="rId42" w:anchor="_Toc385446948" w:history="1">
        <w:r w:rsidR="001B6811" w:rsidRPr="00C33428">
          <w:rPr>
            <w:rStyle w:val="Hyperlink"/>
            <w:noProof/>
          </w:rPr>
          <w:t>Figure 33: Rolling mechanism coupled with the stepper motor (JC)</w:t>
        </w:r>
        <w:r w:rsidR="001B6811">
          <w:rPr>
            <w:noProof/>
            <w:webHidden/>
          </w:rPr>
          <w:tab/>
        </w:r>
        <w:r w:rsidR="001B6811">
          <w:rPr>
            <w:noProof/>
            <w:webHidden/>
          </w:rPr>
          <w:fldChar w:fldCharType="begin"/>
        </w:r>
        <w:r w:rsidR="001B6811">
          <w:rPr>
            <w:noProof/>
            <w:webHidden/>
          </w:rPr>
          <w:instrText xml:space="preserve"> PAGEREF _Toc385446948 \h </w:instrText>
        </w:r>
        <w:r w:rsidR="001B6811">
          <w:rPr>
            <w:noProof/>
            <w:webHidden/>
          </w:rPr>
        </w:r>
        <w:r w:rsidR="001B6811">
          <w:rPr>
            <w:noProof/>
            <w:webHidden/>
          </w:rPr>
          <w:fldChar w:fldCharType="separate"/>
        </w:r>
        <w:r w:rsidR="001B6811">
          <w:rPr>
            <w:noProof/>
            <w:webHidden/>
          </w:rPr>
          <w:t>34</w:t>
        </w:r>
        <w:r w:rsidR="001B6811">
          <w:rPr>
            <w:noProof/>
            <w:webHidden/>
          </w:rPr>
          <w:fldChar w:fldCharType="end"/>
        </w:r>
      </w:hyperlink>
    </w:p>
    <w:p w14:paraId="6A27641F" w14:textId="77777777" w:rsidR="001B6811" w:rsidRDefault="008047F4" w:rsidP="001B6811">
      <w:pPr>
        <w:pStyle w:val="TableofFigures"/>
        <w:tabs>
          <w:tab w:val="right" w:leader="dot" w:pos="5030"/>
        </w:tabs>
        <w:spacing w:before="0" w:line="240" w:lineRule="auto"/>
        <w:rPr>
          <w:noProof/>
          <w:sz w:val="22"/>
          <w:szCs w:val="22"/>
          <w:lang w:bidi="ar-SA"/>
        </w:rPr>
      </w:pPr>
      <w:hyperlink r:id="rId43" w:anchor="_Toc385446949" w:history="1">
        <w:r w:rsidR="001B6811" w:rsidRPr="00C33428">
          <w:rPr>
            <w:rStyle w:val="Hyperlink"/>
            <w:noProof/>
          </w:rPr>
          <w:t>Figure 34: Rolling mechanism stepper motor (JC)</w:t>
        </w:r>
        <w:r w:rsidR="001B6811">
          <w:rPr>
            <w:noProof/>
            <w:webHidden/>
          </w:rPr>
          <w:tab/>
        </w:r>
        <w:r w:rsidR="001B6811">
          <w:rPr>
            <w:noProof/>
            <w:webHidden/>
          </w:rPr>
          <w:fldChar w:fldCharType="begin"/>
        </w:r>
        <w:r w:rsidR="001B6811">
          <w:rPr>
            <w:noProof/>
            <w:webHidden/>
          </w:rPr>
          <w:instrText xml:space="preserve"> PAGEREF _Toc385446949 \h </w:instrText>
        </w:r>
        <w:r w:rsidR="001B6811">
          <w:rPr>
            <w:noProof/>
            <w:webHidden/>
          </w:rPr>
        </w:r>
        <w:r w:rsidR="001B6811">
          <w:rPr>
            <w:noProof/>
            <w:webHidden/>
          </w:rPr>
          <w:fldChar w:fldCharType="separate"/>
        </w:r>
        <w:r w:rsidR="001B6811">
          <w:rPr>
            <w:noProof/>
            <w:webHidden/>
          </w:rPr>
          <w:t>34</w:t>
        </w:r>
        <w:r w:rsidR="001B6811">
          <w:rPr>
            <w:noProof/>
            <w:webHidden/>
          </w:rPr>
          <w:fldChar w:fldCharType="end"/>
        </w:r>
      </w:hyperlink>
    </w:p>
    <w:p w14:paraId="0438DFB1" w14:textId="77777777" w:rsidR="001B6811" w:rsidRDefault="008047F4" w:rsidP="001B6811">
      <w:pPr>
        <w:pStyle w:val="TableofFigures"/>
        <w:tabs>
          <w:tab w:val="right" w:leader="dot" w:pos="5030"/>
        </w:tabs>
        <w:spacing w:before="0" w:line="240" w:lineRule="auto"/>
        <w:rPr>
          <w:noProof/>
          <w:sz w:val="22"/>
          <w:szCs w:val="22"/>
          <w:lang w:bidi="ar-SA"/>
        </w:rPr>
      </w:pPr>
      <w:hyperlink r:id="rId44" w:anchor="_Toc385446950" w:history="1">
        <w:r w:rsidR="001B6811" w:rsidRPr="00C33428">
          <w:rPr>
            <w:rStyle w:val="Hyperlink"/>
            <w:noProof/>
          </w:rPr>
          <w:t>Figure 35: Rolling mechanism mounted to X/Y translation assembly (JC)</w:t>
        </w:r>
        <w:r w:rsidR="001B6811">
          <w:rPr>
            <w:noProof/>
            <w:webHidden/>
          </w:rPr>
          <w:tab/>
        </w:r>
        <w:r w:rsidR="001B6811">
          <w:rPr>
            <w:noProof/>
            <w:webHidden/>
          </w:rPr>
          <w:fldChar w:fldCharType="begin"/>
        </w:r>
        <w:r w:rsidR="001B6811">
          <w:rPr>
            <w:noProof/>
            <w:webHidden/>
          </w:rPr>
          <w:instrText xml:space="preserve"> PAGEREF _Toc385446950 \h </w:instrText>
        </w:r>
        <w:r w:rsidR="001B6811">
          <w:rPr>
            <w:noProof/>
            <w:webHidden/>
          </w:rPr>
        </w:r>
        <w:r w:rsidR="001B6811">
          <w:rPr>
            <w:noProof/>
            <w:webHidden/>
          </w:rPr>
          <w:fldChar w:fldCharType="separate"/>
        </w:r>
        <w:r w:rsidR="001B6811">
          <w:rPr>
            <w:noProof/>
            <w:webHidden/>
          </w:rPr>
          <w:t>35</w:t>
        </w:r>
        <w:r w:rsidR="001B6811">
          <w:rPr>
            <w:noProof/>
            <w:webHidden/>
          </w:rPr>
          <w:fldChar w:fldCharType="end"/>
        </w:r>
      </w:hyperlink>
    </w:p>
    <w:p w14:paraId="14EA4865" w14:textId="77777777" w:rsidR="001B6811" w:rsidRDefault="008047F4" w:rsidP="001B6811">
      <w:pPr>
        <w:pStyle w:val="TableofFigures"/>
        <w:tabs>
          <w:tab w:val="right" w:leader="dot" w:pos="5030"/>
        </w:tabs>
        <w:spacing w:before="0" w:line="240" w:lineRule="auto"/>
        <w:rPr>
          <w:noProof/>
          <w:sz w:val="22"/>
          <w:szCs w:val="22"/>
          <w:lang w:bidi="ar-SA"/>
        </w:rPr>
      </w:pPr>
      <w:hyperlink r:id="rId45" w:anchor="_Toc385446951" w:history="1">
        <w:r w:rsidR="001B6811" w:rsidRPr="00C33428">
          <w:rPr>
            <w:rStyle w:val="Hyperlink"/>
            <w:noProof/>
          </w:rPr>
          <w:t>Figure 36: Powder Platforms Subsystem (PZ)</w:t>
        </w:r>
        <w:r w:rsidR="001B6811">
          <w:rPr>
            <w:noProof/>
            <w:webHidden/>
          </w:rPr>
          <w:tab/>
        </w:r>
        <w:r w:rsidR="001B6811">
          <w:rPr>
            <w:noProof/>
            <w:webHidden/>
          </w:rPr>
          <w:fldChar w:fldCharType="begin"/>
        </w:r>
        <w:r w:rsidR="001B6811">
          <w:rPr>
            <w:noProof/>
            <w:webHidden/>
          </w:rPr>
          <w:instrText xml:space="preserve"> PAGEREF _Toc385446951 \h </w:instrText>
        </w:r>
        <w:r w:rsidR="001B6811">
          <w:rPr>
            <w:noProof/>
            <w:webHidden/>
          </w:rPr>
        </w:r>
        <w:r w:rsidR="001B6811">
          <w:rPr>
            <w:noProof/>
            <w:webHidden/>
          </w:rPr>
          <w:fldChar w:fldCharType="separate"/>
        </w:r>
        <w:r w:rsidR="001B6811">
          <w:rPr>
            <w:noProof/>
            <w:webHidden/>
          </w:rPr>
          <w:t>36</w:t>
        </w:r>
        <w:r w:rsidR="001B6811">
          <w:rPr>
            <w:noProof/>
            <w:webHidden/>
          </w:rPr>
          <w:fldChar w:fldCharType="end"/>
        </w:r>
      </w:hyperlink>
    </w:p>
    <w:p w14:paraId="7AE7FBEB" w14:textId="77777777" w:rsidR="001B6811" w:rsidRDefault="008047F4" w:rsidP="001B6811">
      <w:pPr>
        <w:pStyle w:val="TableofFigures"/>
        <w:tabs>
          <w:tab w:val="right" w:leader="dot" w:pos="5030"/>
        </w:tabs>
        <w:spacing w:before="0" w:line="240" w:lineRule="auto"/>
        <w:rPr>
          <w:noProof/>
          <w:sz w:val="22"/>
          <w:szCs w:val="22"/>
          <w:lang w:bidi="ar-SA"/>
        </w:rPr>
      </w:pPr>
      <w:hyperlink r:id="rId46" w:anchor="_Toc385446952" w:history="1">
        <w:r w:rsidR="001B6811" w:rsidRPr="00C33428">
          <w:rPr>
            <w:rStyle w:val="Hyperlink"/>
            <w:noProof/>
          </w:rPr>
          <w:t>Figure 37: Pwdr. 3D Printer Project [10] (PZ)</w:t>
        </w:r>
        <w:r w:rsidR="001B6811">
          <w:rPr>
            <w:noProof/>
            <w:webHidden/>
          </w:rPr>
          <w:tab/>
        </w:r>
        <w:r w:rsidR="001B6811">
          <w:rPr>
            <w:noProof/>
            <w:webHidden/>
          </w:rPr>
          <w:fldChar w:fldCharType="begin"/>
        </w:r>
        <w:r w:rsidR="001B6811">
          <w:rPr>
            <w:noProof/>
            <w:webHidden/>
          </w:rPr>
          <w:instrText xml:space="preserve"> PAGEREF _Toc385446952 \h </w:instrText>
        </w:r>
        <w:r w:rsidR="001B6811">
          <w:rPr>
            <w:noProof/>
            <w:webHidden/>
          </w:rPr>
        </w:r>
        <w:r w:rsidR="001B6811">
          <w:rPr>
            <w:noProof/>
            <w:webHidden/>
          </w:rPr>
          <w:fldChar w:fldCharType="separate"/>
        </w:r>
        <w:r w:rsidR="001B6811">
          <w:rPr>
            <w:noProof/>
            <w:webHidden/>
          </w:rPr>
          <w:t>37</w:t>
        </w:r>
        <w:r w:rsidR="001B6811">
          <w:rPr>
            <w:noProof/>
            <w:webHidden/>
          </w:rPr>
          <w:fldChar w:fldCharType="end"/>
        </w:r>
      </w:hyperlink>
    </w:p>
    <w:p w14:paraId="30B84D2D" w14:textId="77777777" w:rsidR="001B6811" w:rsidRDefault="008047F4" w:rsidP="001B6811">
      <w:pPr>
        <w:pStyle w:val="TableofFigures"/>
        <w:tabs>
          <w:tab w:val="right" w:leader="dot" w:pos="5030"/>
        </w:tabs>
        <w:spacing w:before="0" w:line="240" w:lineRule="auto"/>
        <w:rPr>
          <w:noProof/>
          <w:sz w:val="22"/>
          <w:szCs w:val="22"/>
          <w:lang w:bidi="ar-SA"/>
        </w:rPr>
      </w:pPr>
      <w:hyperlink r:id="rId47" w:anchor="_Toc385446953" w:history="1">
        <w:r w:rsidR="001B6811" w:rsidRPr="00C33428">
          <w:rPr>
            <w:rStyle w:val="Hyperlink"/>
            <w:noProof/>
          </w:rPr>
          <w:t>Figure 38: Linear positioning system (PZ)</w:t>
        </w:r>
        <w:r w:rsidR="001B6811">
          <w:rPr>
            <w:noProof/>
            <w:webHidden/>
          </w:rPr>
          <w:tab/>
        </w:r>
        <w:r w:rsidR="001B6811">
          <w:rPr>
            <w:noProof/>
            <w:webHidden/>
          </w:rPr>
          <w:fldChar w:fldCharType="begin"/>
        </w:r>
        <w:r w:rsidR="001B6811">
          <w:rPr>
            <w:noProof/>
            <w:webHidden/>
          </w:rPr>
          <w:instrText xml:space="preserve"> PAGEREF _Toc385446953 \h </w:instrText>
        </w:r>
        <w:r w:rsidR="001B6811">
          <w:rPr>
            <w:noProof/>
            <w:webHidden/>
          </w:rPr>
        </w:r>
        <w:r w:rsidR="001B6811">
          <w:rPr>
            <w:noProof/>
            <w:webHidden/>
          </w:rPr>
          <w:fldChar w:fldCharType="separate"/>
        </w:r>
        <w:r w:rsidR="001B6811">
          <w:rPr>
            <w:noProof/>
            <w:webHidden/>
          </w:rPr>
          <w:t>37</w:t>
        </w:r>
        <w:r w:rsidR="001B6811">
          <w:rPr>
            <w:noProof/>
            <w:webHidden/>
          </w:rPr>
          <w:fldChar w:fldCharType="end"/>
        </w:r>
      </w:hyperlink>
    </w:p>
    <w:p w14:paraId="297572EB" w14:textId="77777777" w:rsidR="001B6811" w:rsidRDefault="008047F4" w:rsidP="001B6811">
      <w:pPr>
        <w:pStyle w:val="TableofFigures"/>
        <w:tabs>
          <w:tab w:val="right" w:leader="dot" w:pos="5030"/>
        </w:tabs>
        <w:spacing w:before="0" w:line="240" w:lineRule="auto"/>
        <w:rPr>
          <w:noProof/>
          <w:sz w:val="22"/>
          <w:szCs w:val="22"/>
          <w:lang w:bidi="ar-SA"/>
        </w:rPr>
      </w:pPr>
      <w:hyperlink r:id="rId48" w:anchor="_Toc385446954" w:history="1">
        <w:r w:rsidR="001B6811" w:rsidRPr="00C33428">
          <w:rPr>
            <w:rStyle w:val="Hyperlink"/>
            <w:noProof/>
          </w:rPr>
          <w:t>Figure 39: Powder Print Platform (PZ)</w:t>
        </w:r>
        <w:r w:rsidR="001B6811">
          <w:rPr>
            <w:noProof/>
            <w:webHidden/>
          </w:rPr>
          <w:tab/>
        </w:r>
        <w:r w:rsidR="001B6811">
          <w:rPr>
            <w:noProof/>
            <w:webHidden/>
          </w:rPr>
          <w:fldChar w:fldCharType="begin"/>
        </w:r>
        <w:r w:rsidR="001B6811">
          <w:rPr>
            <w:noProof/>
            <w:webHidden/>
          </w:rPr>
          <w:instrText xml:space="preserve"> PAGEREF _Toc385446954 \h </w:instrText>
        </w:r>
        <w:r w:rsidR="001B6811">
          <w:rPr>
            <w:noProof/>
            <w:webHidden/>
          </w:rPr>
        </w:r>
        <w:r w:rsidR="001B6811">
          <w:rPr>
            <w:noProof/>
            <w:webHidden/>
          </w:rPr>
          <w:fldChar w:fldCharType="separate"/>
        </w:r>
        <w:r w:rsidR="001B6811">
          <w:rPr>
            <w:noProof/>
            <w:webHidden/>
          </w:rPr>
          <w:t>38</w:t>
        </w:r>
        <w:r w:rsidR="001B6811">
          <w:rPr>
            <w:noProof/>
            <w:webHidden/>
          </w:rPr>
          <w:fldChar w:fldCharType="end"/>
        </w:r>
      </w:hyperlink>
    </w:p>
    <w:p w14:paraId="19C6645C" w14:textId="77777777" w:rsidR="001B6811" w:rsidRDefault="008047F4" w:rsidP="001B6811">
      <w:pPr>
        <w:pStyle w:val="TableofFigures"/>
        <w:tabs>
          <w:tab w:val="right" w:leader="dot" w:pos="5030"/>
        </w:tabs>
        <w:spacing w:before="0" w:line="240" w:lineRule="auto"/>
        <w:rPr>
          <w:noProof/>
          <w:sz w:val="22"/>
          <w:szCs w:val="22"/>
          <w:lang w:bidi="ar-SA"/>
        </w:rPr>
      </w:pPr>
      <w:hyperlink r:id="rId49" w:anchor="_Toc385446955" w:history="1">
        <w:r w:rsidR="001B6811" w:rsidRPr="00C33428">
          <w:rPr>
            <w:rStyle w:val="Hyperlink"/>
            <w:noProof/>
          </w:rPr>
          <w:t>Figure 40: Nanotec Linear Positioning System [11] (PZ)</w:t>
        </w:r>
        <w:r w:rsidR="001B6811">
          <w:rPr>
            <w:noProof/>
            <w:webHidden/>
          </w:rPr>
          <w:tab/>
        </w:r>
        <w:r w:rsidR="001B6811">
          <w:rPr>
            <w:noProof/>
            <w:webHidden/>
          </w:rPr>
          <w:fldChar w:fldCharType="begin"/>
        </w:r>
        <w:r w:rsidR="001B6811">
          <w:rPr>
            <w:noProof/>
            <w:webHidden/>
          </w:rPr>
          <w:instrText xml:space="preserve"> PAGEREF _Toc385446955 \h </w:instrText>
        </w:r>
        <w:r w:rsidR="001B6811">
          <w:rPr>
            <w:noProof/>
            <w:webHidden/>
          </w:rPr>
        </w:r>
        <w:r w:rsidR="001B6811">
          <w:rPr>
            <w:noProof/>
            <w:webHidden/>
          </w:rPr>
          <w:fldChar w:fldCharType="separate"/>
        </w:r>
        <w:r w:rsidR="001B6811">
          <w:rPr>
            <w:noProof/>
            <w:webHidden/>
          </w:rPr>
          <w:t>39</w:t>
        </w:r>
        <w:r w:rsidR="001B6811">
          <w:rPr>
            <w:noProof/>
            <w:webHidden/>
          </w:rPr>
          <w:fldChar w:fldCharType="end"/>
        </w:r>
      </w:hyperlink>
    </w:p>
    <w:p w14:paraId="6B04DFBB" w14:textId="77777777" w:rsidR="001B6811" w:rsidRDefault="008047F4" w:rsidP="001B6811">
      <w:pPr>
        <w:pStyle w:val="TableofFigures"/>
        <w:tabs>
          <w:tab w:val="right" w:leader="dot" w:pos="5030"/>
        </w:tabs>
        <w:spacing w:before="0" w:line="240" w:lineRule="auto"/>
        <w:rPr>
          <w:noProof/>
          <w:sz w:val="22"/>
          <w:szCs w:val="22"/>
          <w:lang w:bidi="ar-SA"/>
        </w:rPr>
      </w:pPr>
      <w:hyperlink r:id="rId50" w:anchor="_Toc385446956" w:history="1">
        <w:r w:rsidR="001B6811" w:rsidRPr="00C33428">
          <w:rPr>
            <w:rStyle w:val="Hyperlink"/>
            <w:noProof/>
          </w:rPr>
          <w:t>Figure 41: Anti-backlash nut design (PZ)</w:t>
        </w:r>
        <w:r w:rsidR="001B6811">
          <w:rPr>
            <w:noProof/>
            <w:webHidden/>
          </w:rPr>
          <w:tab/>
        </w:r>
        <w:r w:rsidR="001B6811">
          <w:rPr>
            <w:noProof/>
            <w:webHidden/>
          </w:rPr>
          <w:fldChar w:fldCharType="begin"/>
        </w:r>
        <w:r w:rsidR="001B6811">
          <w:rPr>
            <w:noProof/>
            <w:webHidden/>
          </w:rPr>
          <w:instrText xml:space="preserve"> PAGEREF _Toc385446956 \h </w:instrText>
        </w:r>
        <w:r w:rsidR="001B6811">
          <w:rPr>
            <w:noProof/>
            <w:webHidden/>
          </w:rPr>
        </w:r>
        <w:r w:rsidR="001B6811">
          <w:rPr>
            <w:noProof/>
            <w:webHidden/>
          </w:rPr>
          <w:fldChar w:fldCharType="separate"/>
        </w:r>
        <w:r w:rsidR="001B6811">
          <w:rPr>
            <w:noProof/>
            <w:webHidden/>
          </w:rPr>
          <w:t>40</w:t>
        </w:r>
        <w:r w:rsidR="001B6811">
          <w:rPr>
            <w:noProof/>
            <w:webHidden/>
          </w:rPr>
          <w:fldChar w:fldCharType="end"/>
        </w:r>
      </w:hyperlink>
    </w:p>
    <w:p w14:paraId="3507FF9F" w14:textId="77777777" w:rsidR="001B6811" w:rsidRDefault="008047F4" w:rsidP="001B6811">
      <w:pPr>
        <w:pStyle w:val="TableofFigures"/>
        <w:tabs>
          <w:tab w:val="right" w:leader="dot" w:pos="5030"/>
        </w:tabs>
        <w:spacing w:before="0" w:line="240" w:lineRule="auto"/>
        <w:rPr>
          <w:noProof/>
          <w:sz w:val="22"/>
          <w:szCs w:val="22"/>
          <w:lang w:bidi="ar-SA"/>
        </w:rPr>
      </w:pPr>
      <w:hyperlink r:id="rId51" w:anchor="_Toc385446957" w:history="1">
        <w:r w:rsidR="001B6811" w:rsidRPr="00C33428">
          <w:rPr>
            <w:rStyle w:val="Hyperlink"/>
            <w:noProof/>
          </w:rPr>
          <w:t>Figure 42: Nylon-insert nut [12] (PZ)</w:t>
        </w:r>
        <w:r w:rsidR="001B6811">
          <w:rPr>
            <w:noProof/>
            <w:webHidden/>
          </w:rPr>
          <w:tab/>
        </w:r>
        <w:r w:rsidR="001B6811">
          <w:rPr>
            <w:noProof/>
            <w:webHidden/>
          </w:rPr>
          <w:fldChar w:fldCharType="begin"/>
        </w:r>
        <w:r w:rsidR="001B6811">
          <w:rPr>
            <w:noProof/>
            <w:webHidden/>
          </w:rPr>
          <w:instrText xml:space="preserve"> PAGEREF _Toc385446957 \h </w:instrText>
        </w:r>
        <w:r w:rsidR="001B6811">
          <w:rPr>
            <w:noProof/>
            <w:webHidden/>
          </w:rPr>
        </w:r>
        <w:r w:rsidR="001B6811">
          <w:rPr>
            <w:noProof/>
            <w:webHidden/>
          </w:rPr>
          <w:fldChar w:fldCharType="separate"/>
        </w:r>
        <w:r w:rsidR="001B6811">
          <w:rPr>
            <w:noProof/>
            <w:webHidden/>
          </w:rPr>
          <w:t>40</w:t>
        </w:r>
        <w:r w:rsidR="001B6811">
          <w:rPr>
            <w:noProof/>
            <w:webHidden/>
          </w:rPr>
          <w:fldChar w:fldCharType="end"/>
        </w:r>
      </w:hyperlink>
    </w:p>
    <w:p w14:paraId="0EE645D0" w14:textId="77777777" w:rsidR="001B6811" w:rsidRDefault="008047F4" w:rsidP="001B6811">
      <w:pPr>
        <w:pStyle w:val="TableofFigures"/>
        <w:tabs>
          <w:tab w:val="right" w:leader="dot" w:pos="5030"/>
        </w:tabs>
        <w:spacing w:before="0" w:line="240" w:lineRule="auto"/>
        <w:rPr>
          <w:noProof/>
          <w:sz w:val="22"/>
          <w:szCs w:val="22"/>
          <w:lang w:bidi="ar-SA"/>
        </w:rPr>
      </w:pPr>
      <w:hyperlink r:id="rId52" w:anchor="_Toc385446958" w:history="1">
        <w:r w:rsidR="001B6811" w:rsidRPr="00C33428">
          <w:rPr>
            <w:rStyle w:val="Hyperlink"/>
            <w:noProof/>
          </w:rPr>
          <w:t>Figure 43: Working details of the Powder Source Platform and the Powder Print Platform (HL)</w:t>
        </w:r>
        <w:r w:rsidR="001B6811">
          <w:rPr>
            <w:noProof/>
            <w:webHidden/>
          </w:rPr>
          <w:tab/>
        </w:r>
        <w:r w:rsidR="001B6811">
          <w:rPr>
            <w:noProof/>
            <w:webHidden/>
          </w:rPr>
          <w:fldChar w:fldCharType="begin"/>
        </w:r>
        <w:r w:rsidR="001B6811">
          <w:rPr>
            <w:noProof/>
            <w:webHidden/>
          </w:rPr>
          <w:instrText xml:space="preserve"> PAGEREF _Toc385446958 \h </w:instrText>
        </w:r>
        <w:r w:rsidR="001B6811">
          <w:rPr>
            <w:noProof/>
            <w:webHidden/>
          </w:rPr>
        </w:r>
        <w:r w:rsidR="001B6811">
          <w:rPr>
            <w:noProof/>
            <w:webHidden/>
          </w:rPr>
          <w:fldChar w:fldCharType="separate"/>
        </w:r>
        <w:r w:rsidR="001B6811">
          <w:rPr>
            <w:noProof/>
            <w:webHidden/>
          </w:rPr>
          <w:t>45</w:t>
        </w:r>
        <w:r w:rsidR="001B6811">
          <w:rPr>
            <w:noProof/>
            <w:webHidden/>
          </w:rPr>
          <w:fldChar w:fldCharType="end"/>
        </w:r>
      </w:hyperlink>
    </w:p>
    <w:p w14:paraId="3311083E" w14:textId="77777777" w:rsidR="001B6811" w:rsidRDefault="008047F4" w:rsidP="001B6811">
      <w:pPr>
        <w:pStyle w:val="TableofFigures"/>
        <w:tabs>
          <w:tab w:val="right" w:leader="dot" w:pos="5030"/>
        </w:tabs>
        <w:spacing w:before="0" w:line="240" w:lineRule="auto"/>
        <w:rPr>
          <w:noProof/>
          <w:sz w:val="22"/>
          <w:szCs w:val="22"/>
          <w:lang w:bidi="ar-SA"/>
        </w:rPr>
      </w:pPr>
      <w:hyperlink r:id="rId53" w:anchor="_Toc385446959" w:history="1">
        <w:r w:rsidR="001B6811" w:rsidRPr="00C33428">
          <w:rPr>
            <w:rStyle w:val="Hyperlink"/>
            <w:noProof/>
          </w:rPr>
          <w:t>Figure 44: Powder Recipe Diagram (HL)</w:t>
        </w:r>
        <w:r w:rsidR="001B6811">
          <w:rPr>
            <w:noProof/>
            <w:webHidden/>
          </w:rPr>
          <w:tab/>
        </w:r>
        <w:r w:rsidR="001B6811">
          <w:rPr>
            <w:noProof/>
            <w:webHidden/>
          </w:rPr>
          <w:fldChar w:fldCharType="begin"/>
        </w:r>
        <w:r w:rsidR="001B6811">
          <w:rPr>
            <w:noProof/>
            <w:webHidden/>
          </w:rPr>
          <w:instrText xml:space="preserve"> PAGEREF _Toc385446959 \h </w:instrText>
        </w:r>
        <w:r w:rsidR="001B6811">
          <w:rPr>
            <w:noProof/>
            <w:webHidden/>
          </w:rPr>
        </w:r>
        <w:r w:rsidR="001B6811">
          <w:rPr>
            <w:noProof/>
            <w:webHidden/>
          </w:rPr>
          <w:fldChar w:fldCharType="separate"/>
        </w:r>
        <w:r w:rsidR="001B6811">
          <w:rPr>
            <w:noProof/>
            <w:webHidden/>
          </w:rPr>
          <w:t>46</w:t>
        </w:r>
        <w:r w:rsidR="001B6811">
          <w:rPr>
            <w:noProof/>
            <w:webHidden/>
          </w:rPr>
          <w:fldChar w:fldCharType="end"/>
        </w:r>
      </w:hyperlink>
    </w:p>
    <w:p w14:paraId="2F75F789" w14:textId="77777777" w:rsidR="001B6811" w:rsidRDefault="008047F4" w:rsidP="001B6811">
      <w:pPr>
        <w:pStyle w:val="TableofFigures"/>
        <w:tabs>
          <w:tab w:val="right" w:leader="dot" w:pos="5030"/>
        </w:tabs>
        <w:spacing w:before="0" w:line="240" w:lineRule="auto"/>
        <w:rPr>
          <w:noProof/>
          <w:sz w:val="22"/>
          <w:szCs w:val="22"/>
          <w:lang w:bidi="ar-SA"/>
        </w:rPr>
      </w:pPr>
      <w:hyperlink r:id="rId54" w:anchor="_Toc385446960" w:history="1">
        <w:r w:rsidR="001B6811" w:rsidRPr="00C33428">
          <w:rPr>
            <w:rStyle w:val="Hyperlink"/>
            <w:noProof/>
          </w:rPr>
          <w:t>Figure 45: Powdered sugar (HL)</w:t>
        </w:r>
        <w:r w:rsidR="001B6811">
          <w:rPr>
            <w:noProof/>
            <w:webHidden/>
          </w:rPr>
          <w:tab/>
        </w:r>
        <w:r w:rsidR="001B6811">
          <w:rPr>
            <w:noProof/>
            <w:webHidden/>
          </w:rPr>
          <w:fldChar w:fldCharType="begin"/>
        </w:r>
        <w:r w:rsidR="001B6811">
          <w:rPr>
            <w:noProof/>
            <w:webHidden/>
          </w:rPr>
          <w:instrText xml:space="preserve"> PAGEREF _Toc385446960 \h </w:instrText>
        </w:r>
        <w:r w:rsidR="001B6811">
          <w:rPr>
            <w:noProof/>
            <w:webHidden/>
          </w:rPr>
        </w:r>
        <w:r w:rsidR="001B6811">
          <w:rPr>
            <w:noProof/>
            <w:webHidden/>
          </w:rPr>
          <w:fldChar w:fldCharType="separate"/>
        </w:r>
        <w:r w:rsidR="001B6811">
          <w:rPr>
            <w:noProof/>
            <w:webHidden/>
          </w:rPr>
          <w:t>47</w:t>
        </w:r>
        <w:r w:rsidR="001B6811">
          <w:rPr>
            <w:noProof/>
            <w:webHidden/>
          </w:rPr>
          <w:fldChar w:fldCharType="end"/>
        </w:r>
      </w:hyperlink>
    </w:p>
    <w:p w14:paraId="5BA60169" w14:textId="77777777" w:rsidR="001B6811" w:rsidRDefault="008047F4" w:rsidP="001B6811">
      <w:pPr>
        <w:pStyle w:val="TableofFigures"/>
        <w:tabs>
          <w:tab w:val="right" w:leader="dot" w:pos="5030"/>
        </w:tabs>
        <w:spacing w:before="0" w:line="240" w:lineRule="auto"/>
        <w:rPr>
          <w:noProof/>
          <w:sz w:val="22"/>
          <w:szCs w:val="22"/>
          <w:lang w:bidi="ar-SA"/>
        </w:rPr>
      </w:pPr>
      <w:hyperlink r:id="rId55" w:anchor="_Toc385446961" w:history="1">
        <w:r w:rsidR="001B6811" w:rsidRPr="00C33428">
          <w:rPr>
            <w:rStyle w:val="Hyperlink"/>
            <w:noProof/>
          </w:rPr>
          <w:t>Figure 46: Plaster of Paris (HL)</w:t>
        </w:r>
        <w:r w:rsidR="001B6811">
          <w:rPr>
            <w:noProof/>
            <w:webHidden/>
          </w:rPr>
          <w:tab/>
        </w:r>
        <w:r w:rsidR="001B6811">
          <w:rPr>
            <w:noProof/>
            <w:webHidden/>
          </w:rPr>
          <w:fldChar w:fldCharType="begin"/>
        </w:r>
        <w:r w:rsidR="001B6811">
          <w:rPr>
            <w:noProof/>
            <w:webHidden/>
          </w:rPr>
          <w:instrText xml:space="preserve"> PAGEREF _Toc385446961 \h </w:instrText>
        </w:r>
        <w:r w:rsidR="001B6811">
          <w:rPr>
            <w:noProof/>
            <w:webHidden/>
          </w:rPr>
        </w:r>
        <w:r w:rsidR="001B6811">
          <w:rPr>
            <w:noProof/>
            <w:webHidden/>
          </w:rPr>
          <w:fldChar w:fldCharType="separate"/>
        </w:r>
        <w:r w:rsidR="001B6811">
          <w:rPr>
            <w:noProof/>
            <w:webHidden/>
          </w:rPr>
          <w:t>47</w:t>
        </w:r>
        <w:r w:rsidR="001B6811">
          <w:rPr>
            <w:noProof/>
            <w:webHidden/>
          </w:rPr>
          <w:fldChar w:fldCharType="end"/>
        </w:r>
      </w:hyperlink>
    </w:p>
    <w:p w14:paraId="0A90ED4B" w14:textId="77777777" w:rsidR="001B6811" w:rsidRDefault="008047F4" w:rsidP="001B6811">
      <w:pPr>
        <w:pStyle w:val="TableofFigures"/>
        <w:tabs>
          <w:tab w:val="right" w:leader="dot" w:pos="5030"/>
        </w:tabs>
        <w:spacing w:before="0" w:line="240" w:lineRule="auto"/>
        <w:rPr>
          <w:noProof/>
          <w:sz w:val="22"/>
          <w:szCs w:val="22"/>
          <w:lang w:bidi="ar-SA"/>
        </w:rPr>
      </w:pPr>
      <w:hyperlink r:id="rId56" w:anchor="_Toc385446962" w:history="1">
        <w:r w:rsidR="001B6811" w:rsidRPr="00C33428">
          <w:rPr>
            <w:rStyle w:val="Hyperlink"/>
            <w:noProof/>
          </w:rPr>
          <w:t>Figure 47: Maltodextrin (HL)</w:t>
        </w:r>
        <w:r w:rsidR="001B6811">
          <w:rPr>
            <w:noProof/>
            <w:webHidden/>
          </w:rPr>
          <w:tab/>
        </w:r>
        <w:r w:rsidR="001B6811">
          <w:rPr>
            <w:noProof/>
            <w:webHidden/>
          </w:rPr>
          <w:fldChar w:fldCharType="begin"/>
        </w:r>
        <w:r w:rsidR="001B6811">
          <w:rPr>
            <w:noProof/>
            <w:webHidden/>
          </w:rPr>
          <w:instrText xml:space="preserve"> PAGEREF _Toc385446962 \h </w:instrText>
        </w:r>
        <w:r w:rsidR="001B6811">
          <w:rPr>
            <w:noProof/>
            <w:webHidden/>
          </w:rPr>
        </w:r>
        <w:r w:rsidR="001B6811">
          <w:rPr>
            <w:noProof/>
            <w:webHidden/>
          </w:rPr>
          <w:fldChar w:fldCharType="separate"/>
        </w:r>
        <w:r w:rsidR="001B6811">
          <w:rPr>
            <w:noProof/>
            <w:webHidden/>
          </w:rPr>
          <w:t>48</w:t>
        </w:r>
        <w:r w:rsidR="001B6811">
          <w:rPr>
            <w:noProof/>
            <w:webHidden/>
          </w:rPr>
          <w:fldChar w:fldCharType="end"/>
        </w:r>
      </w:hyperlink>
    </w:p>
    <w:p w14:paraId="74EC090B" w14:textId="77777777" w:rsidR="001B6811" w:rsidRDefault="008047F4" w:rsidP="001B6811">
      <w:pPr>
        <w:pStyle w:val="TableofFigures"/>
        <w:tabs>
          <w:tab w:val="right" w:leader="dot" w:pos="5030"/>
        </w:tabs>
        <w:spacing w:before="0" w:line="240" w:lineRule="auto"/>
        <w:rPr>
          <w:noProof/>
          <w:sz w:val="22"/>
          <w:szCs w:val="22"/>
          <w:lang w:bidi="ar-SA"/>
        </w:rPr>
      </w:pPr>
      <w:hyperlink r:id="rId57" w:anchor="_Toc385446963" w:history="1">
        <w:r w:rsidR="001B6811" w:rsidRPr="00C33428">
          <w:rPr>
            <w:rStyle w:val="Hyperlink"/>
            <w:noProof/>
          </w:rPr>
          <w:t>Figure 48: Lecithin (HL)</w:t>
        </w:r>
        <w:r w:rsidR="001B6811">
          <w:rPr>
            <w:noProof/>
            <w:webHidden/>
          </w:rPr>
          <w:tab/>
        </w:r>
        <w:r w:rsidR="001B6811">
          <w:rPr>
            <w:noProof/>
            <w:webHidden/>
          </w:rPr>
          <w:fldChar w:fldCharType="begin"/>
        </w:r>
        <w:r w:rsidR="001B6811">
          <w:rPr>
            <w:noProof/>
            <w:webHidden/>
          </w:rPr>
          <w:instrText xml:space="preserve"> PAGEREF _Toc385446963 \h </w:instrText>
        </w:r>
        <w:r w:rsidR="001B6811">
          <w:rPr>
            <w:noProof/>
            <w:webHidden/>
          </w:rPr>
        </w:r>
        <w:r w:rsidR="001B6811">
          <w:rPr>
            <w:noProof/>
            <w:webHidden/>
          </w:rPr>
          <w:fldChar w:fldCharType="separate"/>
        </w:r>
        <w:r w:rsidR="001B6811">
          <w:rPr>
            <w:noProof/>
            <w:webHidden/>
          </w:rPr>
          <w:t>48</w:t>
        </w:r>
        <w:r w:rsidR="001B6811">
          <w:rPr>
            <w:noProof/>
            <w:webHidden/>
          </w:rPr>
          <w:fldChar w:fldCharType="end"/>
        </w:r>
      </w:hyperlink>
    </w:p>
    <w:p w14:paraId="1E23F10C" w14:textId="77777777" w:rsidR="001B6811" w:rsidRDefault="008047F4" w:rsidP="001B6811">
      <w:pPr>
        <w:pStyle w:val="TableofFigures"/>
        <w:tabs>
          <w:tab w:val="right" w:leader="dot" w:pos="5030"/>
        </w:tabs>
        <w:spacing w:before="0" w:line="240" w:lineRule="auto"/>
        <w:rPr>
          <w:noProof/>
          <w:sz w:val="22"/>
          <w:szCs w:val="22"/>
          <w:lang w:bidi="ar-SA"/>
        </w:rPr>
      </w:pPr>
      <w:hyperlink r:id="rId58" w:anchor="_Toc385446964" w:history="1">
        <w:r w:rsidR="001B6811" w:rsidRPr="00C33428">
          <w:rPr>
            <w:rStyle w:val="Hyperlink"/>
            <w:noProof/>
          </w:rPr>
          <w:t>Figure 49: Lecithin (HL)</w:t>
        </w:r>
        <w:r w:rsidR="001B6811">
          <w:rPr>
            <w:noProof/>
            <w:webHidden/>
          </w:rPr>
          <w:tab/>
        </w:r>
        <w:r w:rsidR="001B6811">
          <w:rPr>
            <w:noProof/>
            <w:webHidden/>
          </w:rPr>
          <w:fldChar w:fldCharType="begin"/>
        </w:r>
        <w:r w:rsidR="001B6811">
          <w:rPr>
            <w:noProof/>
            <w:webHidden/>
          </w:rPr>
          <w:instrText xml:space="preserve"> PAGEREF _Toc385446964 \h </w:instrText>
        </w:r>
        <w:r w:rsidR="001B6811">
          <w:rPr>
            <w:noProof/>
            <w:webHidden/>
          </w:rPr>
        </w:r>
        <w:r w:rsidR="001B6811">
          <w:rPr>
            <w:noProof/>
            <w:webHidden/>
          </w:rPr>
          <w:fldChar w:fldCharType="separate"/>
        </w:r>
        <w:r w:rsidR="001B6811">
          <w:rPr>
            <w:noProof/>
            <w:webHidden/>
          </w:rPr>
          <w:t>49</w:t>
        </w:r>
        <w:r w:rsidR="001B6811">
          <w:rPr>
            <w:noProof/>
            <w:webHidden/>
          </w:rPr>
          <w:fldChar w:fldCharType="end"/>
        </w:r>
      </w:hyperlink>
    </w:p>
    <w:p w14:paraId="63E30B2F" w14:textId="77777777" w:rsidR="001B6811" w:rsidRDefault="008047F4" w:rsidP="001B6811">
      <w:pPr>
        <w:pStyle w:val="TableofFigures"/>
        <w:tabs>
          <w:tab w:val="right" w:leader="dot" w:pos="5030"/>
        </w:tabs>
        <w:spacing w:before="0" w:line="240" w:lineRule="auto"/>
        <w:rPr>
          <w:noProof/>
          <w:sz w:val="22"/>
          <w:szCs w:val="22"/>
          <w:lang w:bidi="ar-SA"/>
        </w:rPr>
      </w:pPr>
      <w:hyperlink r:id="rId59" w:anchor="_Toc385446965" w:history="1">
        <w:r w:rsidR="001B6811" w:rsidRPr="00C33428">
          <w:rPr>
            <w:rStyle w:val="Hyperlink"/>
            <w:noProof/>
          </w:rPr>
          <w:t>Figure 50: Distilled water (HL)</w:t>
        </w:r>
        <w:r w:rsidR="001B6811">
          <w:rPr>
            <w:noProof/>
            <w:webHidden/>
          </w:rPr>
          <w:tab/>
        </w:r>
        <w:r w:rsidR="001B6811">
          <w:rPr>
            <w:noProof/>
            <w:webHidden/>
          </w:rPr>
          <w:fldChar w:fldCharType="begin"/>
        </w:r>
        <w:r w:rsidR="001B6811">
          <w:rPr>
            <w:noProof/>
            <w:webHidden/>
          </w:rPr>
          <w:instrText xml:space="preserve"> PAGEREF _Toc385446965 \h </w:instrText>
        </w:r>
        <w:r w:rsidR="001B6811">
          <w:rPr>
            <w:noProof/>
            <w:webHidden/>
          </w:rPr>
        </w:r>
        <w:r w:rsidR="001B6811">
          <w:rPr>
            <w:noProof/>
            <w:webHidden/>
          </w:rPr>
          <w:fldChar w:fldCharType="separate"/>
        </w:r>
        <w:r w:rsidR="001B6811">
          <w:rPr>
            <w:noProof/>
            <w:webHidden/>
          </w:rPr>
          <w:t>49</w:t>
        </w:r>
        <w:r w:rsidR="001B6811">
          <w:rPr>
            <w:noProof/>
            <w:webHidden/>
          </w:rPr>
          <w:fldChar w:fldCharType="end"/>
        </w:r>
      </w:hyperlink>
    </w:p>
    <w:p w14:paraId="18310243" w14:textId="77777777" w:rsidR="001B6811" w:rsidRDefault="008047F4" w:rsidP="001B6811">
      <w:pPr>
        <w:pStyle w:val="TableofFigures"/>
        <w:tabs>
          <w:tab w:val="right" w:leader="dot" w:pos="5030"/>
        </w:tabs>
        <w:spacing w:before="0" w:line="240" w:lineRule="auto"/>
        <w:rPr>
          <w:noProof/>
          <w:sz w:val="22"/>
          <w:szCs w:val="22"/>
          <w:lang w:bidi="ar-SA"/>
        </w:rPr>
      </w:pPr>
      <w:hyperlink r:id="rId60" w:anchor="_Toc385446966" w:history="1">
        <w:r w:rsidR="001B6811" w:rsidRPr="00C33428">
          <w:rPr>
            <w:rStyle w:val="Hyperlink"/>
            <w:noProof/>
          </w:rPr>
          <w:t>Figure 51: Glycerol (HL)</w:t>
        </w:r>
        <w:r w:rsidR="001B6811">
          <w:rPr>
            <w:noProof/>
            <w:webHidden/>
          </w:rPr>
          <w:tab/>
        </w:r>
        <w:r w:rsidR="001B6811">
          <w:rPr>
            <w:noProof/>
            <w:webHidden/>
          </w:rPr>
          <w:fldChar w:fldCharType="begin"/>
        </w:r>
        <w:r w:rsidR="001B6811">
          <w:rPr>
            <w:noProof/>
            <w:webHidden/>
          </w:rPr>
          <w:instrText xml:space="preserve"> PAGEREF _Toc385446966 \h </w:instrText>
        </w:r>
        <w:r w:rsidR="001B6811">
          <w:rPr>
            <w:noProof/>
            <w:webHidden/>
          </w:rPr>
        </w:r>
        <w:r w:rsidR="001B6811">
          <w:rPr>
            <w:noProof/>
            <w:webHidden/>
          </w:rPr>
          <w:fldChar w:fldCharType="separate"/>
        </w:r>
        <w:r w:rsidR="001B6811">
          <w:rPr>
            <w:noProof/>
            <w:webHidden/>
          </w:rPr>
          <w:t>50</w:t>
        </w:r>
        <w:r w:rsidR="001B6811">
          <w:rPr>
            <w:noProof/>
            <w:webHidden/>
          </w:rPr>
          <w:fldChar w:fldCharType="end"/>
        </w:r>
      </w:hyperlink>
    </w:p>
    <w:p w14:paraId="2B30854E" w14:textId="77777777" w:rsidR="001B6811" w:rsidRDefault="008047F4" w:rsidP="001B6811">
      <w:pPr>
        <w:pStyle w:val="TableofFigures"/>
        <w:tabs>
          <w:tab w:val="right" w:leader="dot" w:pos="5030"/>
        </w:tabs>
        <w:spacing w:before="0" w:line="240" w:lineRule="auto"/>
        <w:rPr>
          <w:noProof/>
          <w:sz w:val="22"/>
          <w:szCs w:val="22"/>
          <w:lang w:bidi="ar-SA"/>
        </w:rPr>
      </w:pPr>
      <w:hyperlink r:id="rId61" w:anchor="_Toc385446967" w:history="1">
        <w:r w:rsidR="001B6811" w:rsidRPr="00C33428">
          <w:rPr>
            <w:rStyle w:val="Hyperlink"/>
            <w:noProof/>
          </w:rPr>
          <w:t>Figure 52: Ethylene Glycol Dicetate (HL)</w:t>
        </w:r>
        <w:r w:rsidR="001B6811">
          <w:rPr>
            <w:noProof/>
            <w:webHidden/>
          </w:rPr>
          <w:tab/>
        </w:r>
        <w:r w:rsidR="001B6811">
          <w:rPr>
            <w:noProof/>
            <w:webHidden/>
          </w:rPr>
          <w:fldChar w:fldCharType="begin"/>
        </w:r>
        <w:r w:rsidR="001B6811">
          <w:rPr>
            <w:noProof/>
            <w:webHidden/>
          </w:rPr>
          <w:instrText xml:space="preserve"> PAGEREF _Toc385446967 \h </w:instrText>
        </w:r>
        <w:r w:rsidR="001B6811">
          <w:rPr>
            <w:noProof/>
            <w:webHidden/>
          </w:rPr>
        </w:r>
        <w:r w:rsidR="001B6811">
          <w:rPr>
            <w:noProof/>
            <w:webHidden/>
          </w:rPr>
          <w:fldChar w:fldCharType="separate"/>
        </w:r>
        <w:r w:rsidR="001B6811">
          <w:rPr>
            <w:noProof/>
            <w:webHidden/>
          </w:rPr>
          <w:t>50</w:t>
        </w:r>
        <w:r w:rsidR="001B6811">
          <w:rPr>
            <w:noProof/>
            <w:webHidden/>
          </w:rPr>
          <w:fldChar w:fldCharType="end"/>
        </w:r>
      </w:hyperlink>
    </w:p>
    <w:p w14:paraId="7F76C751" w14:textId="77777777" w:rsidR="001B6811" w:rsidRDefault="008047F4" w:rsidP="001B6811">
      <w:pPr>
        <w:pStyle w:val="TableofFigures"/>
        <w:tabs>
          <w:tab w:val="right" w:leader="dot" w:pos="5030"/>
        </w:tabs>
        <w:spacing w:before="0" w:line="240" w:lineRule="auto"/>
        <w:rPr>
          <w:noProof/>
          <w:sz w:val="22"/>
          <w:szCs w:val="22"/>
          <w:lang w:bidi="ar-SA"/>
        </w:rPr>
      </w:pPr>
      <w:hyperlink r:id="rId62" w:anchor="_Toc385446968" w:history="1">
        <w:r w:rsidR="001B6811" w:rsidRPr="00C33428">
          <w:rPr>
            <w:rStyle w:val="Hyperlink"/>
            <w:noProof/>
          </w:rPr>
          <w:t>Figure 53: Navy blue dye (HL)</w:t>
        </w:r>
        <w:r w:rsidR="001B6811">
          <w:rPr>
            <w:noProof/>
            <w:webHidden/>
          </w:rPr>
          <w:tab/>
        </w:r>
        <w:r w:rsidR="001B6811">
          <w:rPr>
            <w:noProof/>
            <w:webHidden/>
          </w:rPr>
          <w:fldChar w:fldCharType="begin"/>
        </w:r>
        <w:r w:rsidR="001B6811">
          <w:rPr>
            <w:noProof/>
            <w:webHidden/>
          </w:rPr>
          <w:instrText xml:space="preserve"> PAGEREF _Toc385446968 \h </w:instrText>
        </w:r>
        <w:r w:rsidR="001B6811">
          <w:rPr>
            <w:noProof/>
            <w:webHidden/>
          </w:rPr>
        </w:r>
        <w:r w:rsidR="001B6811">
          <w:rPr>
            <w:noProof/>
            <w:webHidden/>
          </w:rPr>
          <w:fldChar w:fldCharType="separate"/>
        </w:r>
        <w:r w:rsidR="001B6811">
          <w:rPr>
            <w:noProof/>
            <w:webHidden/>
          </w:rPr>
          <w:t>51</w:t>
        </w:r>
        <w:r w:rsidR="001B6811">
          <w:rPr>
            <w:noProof/>
            <w:webHidden/>
          </w:rPr>
          <w:fldChar w:fldCharType="end"/>
        </w:r>
      </w:hyperlink>
    </w:p>
    <w:p w14:paraId="0AC9614B" w14:textId="77777777" w:rsidR="001B6811" w:rsidRDefault="008047F4" w:rsidP="001B6811">
      <w:pPr>
        <w:pStyle w:val="TableofFigures"/>
        <w:tabs>
          <w:tab w:val="right" w:leader="dot" w:pos="5030"/>
        </w:tabs>
        <w:spacing w:before="0" w:line="240" w:lineRule="auto"/>
        <w:rPr>
          <w:noProof/>
          <w:sz w:val="22"/>
          <w:szCs w:val="22"/>
          <w:lang w:bidi="ar-SA"/>
        </w:rPr>
      </w:pPr>
      <w:hyperlink r:id="rId63" w:anchor="_Toc385446969" w:history="1">
        <w:r w:rsidR="001B6811" w:rsidRPr="00C33428">
          <w:rPr>
            <w:rStyle w:val="Hyperlink"/>
            <w:noProof/>
          </w:rPr>
          <w:t>Figure 54: Cartridge and Ink Assembly (SA)</w:t>
        </w:r>
        <w:r w:rsidR="001B6811">
          <w:rPr>
            <w:noProof/>
            <w:webHidden/>
          </w:rPr>
          <w:tab/>
        </w:r>
        <w:r w:rsidR="001B6811">
          <w:rPr>
            <w:noProof/>
            <w:webHidden/>
          </w:rPr>
          <w:fldChar w:fldCharType="begin"/>
        </w:r>
        <w:r w:rsidR="001B6811">
          <w:rPr>
            <w:noProof/>
            <w:webHidden/>
          </w:rPr>
          <w:instrText xml:space="preserve"> PAGEREF _Toc385446969 \h </w:instrText>
        </w:r>
        <w:r w:rsidR="001B6811">
          <w:rPr>
            <w:noProof/>
            <w:webHidden/>
          </w:rPr>
        </w:r>
        <w:r w:rsidR="001B6811">
          <w:rPr>
            <w:noProof/>
            <w:webHidden/>
          </w:rPr>
          <w:fldChar w:fldCharType="separate"/>
        </w:r>
        <w:r w:rsidR="001B6811">
          <w:rPr>
            <w:noProof/>
            <w:webHidden/>
          </w:rPr>
          <w:t>52</w:t>
        </w:r>
        <w:r w:rsidR="001B6811">
          <w:rPr>
            <w:noProof/>
            <w:webHidden/>
          </w:rPr>
          <w:fldChar w:fldCharType="end"/>
        </w:r>
      </w:hyperlink>
    </w:p>
    <w:p w14:paraId="6AA63F41" w14:textId="77777777" w:rsidR="001B6811" w:rsidRDefault="008047F4" w:rsidP="001B6811">
      <w:pPr>
        <w:pStyle w:val="TableofFigures"/>
        <w:tabs>
          <w:tab w:val="right" w:leader="dot" w:pos="5030"/>
        </w:tabs>
        <w:spacing w:before="0" w:line="240" w:lineRule="auto"/>
        <w:rPr>
          <w:noProof/>
          <w:sz w:val="22"/>
          <w:szCs w:val="22"/>
          <w:lang w:bidi="ar-SA"/>
        </w:rPr>
      </w:pPr>
      <w:hyperlink r:id="rId64" w:anchor="_Toc385446970" w:history="1">
        <w:r w:rsidR="001B6811" w:rsidRPr="00C33428">
          <w:rPr>
            <w:rStyle w:val="Hyperlink"/>
            <w:noProof/>
          </w:rPr>
          <w:t>Figure 55: Holes on the cartridge (SA)</w:t>
        </w:r>
        <w:r w:rsidR="001B6811">
          <w:rPr>
            <w:noProof/>
            <w:webHidden/>
          </w:rPr>
          <w:tab/>
        </w:r>
        <w:r w:rsidR="001B6811">
          <w:rPr>
            <w:noProof/>
            <w:webHidden/>
          </w:rPr>
          <w:fldChar w:fldCharType="begin"/>
        </w:r>
        <w:r w:rsidR="001B6811">
          <w:rPr>
            <w:noProof/>
            <w:webHidden/>
          </w:rPr>
          <w:instrText xml:space="preserve"> PAGEREF _Toc385446970 \h </w:instrText>
        </w:r>
        <w:r w:rsidR="001B6811">
          <w:rPr>
            <w:noProof/>
            <w:webHidden/>
          </w:rPr>
        </w:r>
        <w:r w:rsidR="001B6811">
          <w:rPr>
            <w:noProof/>
            <w:webHidden/>
          </w:rPr>
          <w:fldChar w:fldCharType="separate"/>
        </w:r>
        <w:r w:rsidR="001B6811">
          <w:rPr>
            <w:noProof/>
            <w:webHidden/>
          </w:rPr>
          <w:t>52</w:t>
        </w:r>
        <w:r w:rsidR="001B6811">
          <w:rPr>
            <w:noProof/>
            <w:webHidden/>
          </w:rPr>
          <w:fldChar w:fldCharType="end"/>
        </w:r>
      </w:hyperlink>
    </w:p>
    <w:p w14:paraId="06D5859F" w14:textId="77777777" w:rsidR="001B6811" w:rsidRDefault="008047F4" w:rsidP="001B6811">
      <w:pPr>
        <w:pStyle w:val="TableofFigures"/>
        <w:tabs>
          <w:tab w:val="right" w:leader="dot" w:pos="5030"/>
        </w:tabs>
        <w:spacing w:before="0" w:line="240" w:lineRule="auto"/>
        <w:rPr>
          <w:noProof/>
          <w:sz w:val="22"/>
          <w:szCs w:val="22"/>
          <w:lang w:bidi="ar-SA"/>
        </w:rPr>
      </w:pPr>
      <w:hyperlink r:id="rId65" w:anchor="_Toc385446971" w:history="1">
        <w:r w:rsidR="001B6811" w:rsidRPr="00C33428">
          <w:rPr>
            <w:rStyle w:val="Hyperlink"/>
            <w:noProof/>
          </w:rPr>
          <w:t>Figure 56: Overall Software Flow (WW)</w:t>
        </w:r>
        <w:r w:rsidR="001B6811">
          <w:rPr>
            <w:noProof/>
            <w:webHidden/>
          </w:rPr>
          <w:tab/>
        </w:r>
        <w:r w:rsidR="001B6811">
          <w:rPr>
            <w:noProof/>
            <w:webHidden/>
          </w:rPr>
          <w:fldChar w:fldCharType="begin"/>
        </w:r>
        <w:r w:rsidR="001B6811">
          <w:rPr>
            <w:noProof/>
            <w:webHidden/>
          </w:rPr>
          <w:instrText xml:space="preserve"> PAGEREF _Toc385446971 \h </w:instrText>
        </w:r>
        <w:r w:rsidR="001B6811">
          <w:rPr>
            <w:noProof/>
            <w:webHidden/>
          </w:rPr>
        </w:r>
        <w:r w:rsidR="001B6811">
          <w:rPr>
            <w:noProof/>
            <w:webHidden/>
          </w:rPr>
          <w:fldChar w:fldCharType="separate"/>
        </w:r>
        <w:r w:rsidR="001B6811">
          <w:rPr>
            <w:noProof/>
            <w:webHidden/>
          </w:rPr>
          <w:t>55</w:t>
        </w:r>
        <w:r w:rsidR="001B6811">
          <w:rPr>
            <w:noProof/>
            <w:webHidden/>
          </w:rPr>
          <w:fldChar w:fldCharType="end"/>
        </w:r>
      </w:hyperlink>
    </w:p>
    <w:p w14:paraId="4873D28B" w14:textId="77777777" w:rsidR="001B6811" w:rsidRDefault="008047F4" w:rsidP="001B6811">
      <w:pPr>
        <w:pStyle w:val="TableofFigures"/>
        <w:tabs>
          <w:tab w:val="right" w:leader="dot" w:pos="5030"/>
        </w:tabs>
        <w:spacing w:before="0" w:line="240" w:lineRule="auto"/>
        <w:rPr>
          <w:noProof/>
          <w:sz w:val="22"/>
          <w:szCs w:val="22"/>
          <w:lang w:bidi="ar-SA"/>
        </w:rPr>
      </w:pPr>
      <w:hyperlink r:id="rId66" w:anchor="_Toc385446972" w:history="1">
        <w:r w:rsidR="001B6811" w:rsidRPr="00C33428">
          <w:rPr>
            <w:rStyle w:val="Hyperlink"/>
            <w:noProof/>
          </w:rPr>
          <w:t>Figure 57: Communication Protocol Flow (WW)</w:t>
        </w:r>
        <w:r w:rsidR="001B6811">
          <w:rPr>
            <w:noProof/>
            <w:webHidden/>
          </w:rPr>
          <w:tab/>
        </w:r>
        <w:r w:rsidR="001B6811">
          <w:rPr>
            <w:noProof/>
            <w:webHidden/>
          </w:rPr>
          <w:fldChar w:fldCharType="begin"/>
        </w:r>
        <w:r w:rsidR="001B6811">
          <w:rPr>
            <w:noProof/>
            <w:webHidden/>
          </w:rPr>
          <w:instrText xml:space="preserve"> PAGEREF _Toc385446972 \h </w:instrText>
        </w:r>
        <w:r w:rsidR="001B6811">
          <w:rPr>
            <w:noProof/>
            <w:webHidden/>
          </w:rPr>
        </w:r>
        <w:r w:rsidR="001B6811">
          <w:rPr>
            <w:noProof/>
            <w:webHidden/>
          </w:rPr>
          <w:fldChar w:fldCharType="separate"/>
        </w:r>
        <w:r w:rsidR="001B6811">
          <w:rPr>
            <w:noProof/>
            <w:webHidden/>
          </w:rPr>
          <w:t>57</w:t>
        </w:r>
        <w:r w:rsidR="001B6811">
          <w:rPr>
            <w:noProof/>
            <w:webHidden/>
          </w:rPr>
          <w:fldChar w:fldCharType="end"/>
        </w:r>
      </w:hyperlink>
    </w:p>
    <w:p w14:paraId="1E60F7AA" w14:textId="77777777" w:rsidR="001B6811" w:rsidRDefault="008047F4" w:rsidP="001B6811">
      <w:pPr>
        <w:pStyle w:val="TableofFigures"/>
        <w:tabs>
          <w:tab w:val="right" w:leader="dot" w:pos="5030"/>
        </w:tabs>
        <w:spacing w:before="0" w:line="240" w:lineRule="auto"/>
        <w:rPr>
          <w:noProof/>
          <w:sz w:val="22"/>
          <w:szCs w:val="22"/>
          <w:lang w:bidi="ar-SA"/>
        </w:rPr>
      </w:pPr>
      <w:hyperlink r:id="rId67" w:anchor="_Toc385446973" w:history="1">
        <w:r w:rsidR="001B6811" w:rsidRPr="00C33428">
          <w:rPr>
            <w:rStyle w:val="Hyperlink"/>
            <w:noProof/>
          </w:rPr>
          <w:t>Figure 58: Packet Processing Flow (WW)</w:t>
        </w:r>
        <w:r w:rsidR="001B6811">
          <w:rPr>
            <w:noProof/>
            <w:webHidden/>
          </w:rPr>
          <w:tab/>
        </w:r>
        <w:r w:rsidR="001B6811">
          <w:rPr>
            <w:noProof/>
            <w:webHidden/>
          </w:rPr>
          <w:fldChar w:fldCharType="begin"/>
        </w:r>
        <w:r w:rsidR="001B6811">
          <w:rPr>
            <w:noProof/>
            <w:webHidden/>
          </w:rPr>
          <w:instrText xml:space="preserve"> PAGEREF _Toc385446973 \h </w:instrText>
        </w:r>
        <w:r w:rsidR="001B6811">
          <w:rPr>
            <w:noProof/>
            <w:webHidden/>
          </w:rPr>
        </w:r>
        <w:r w:rsidR="001B6811">
          <w:rPr>
            <w:noProof/>
            <w:webHidden/>
          </w:rPr>
          <w:fldChar w:fldCharType="separate"/>
        </w:r>
        <w:r w:rsidR="001B6811">
          <w:rPr>
            <w:noProof/>
            <w:webHidden/>
          </w:rPr>
          <w:t>57</w:t>
        </w:r>
        <w:r w:rsidR="001B6811">
          <w:rPr>
            <w:noProof/>
            <w:webHidden/>
          </w:rPr>
          <w:fldChar w:fldCharType="end"/>
        </w:r>
      </w:hyperlink>
    </w:p>
    <w:p w14:paraId="0909EE15" w14:textId="77777777" w:rsidR="001B6811" w:rsidRDefault="008047F4" w:rsidP="001B6811">
      <w:pPr>
        <w:pStyle w:val="TableofFigures"/>
        <w:tabs>
          <w:tab w:val="right" w:leader="dot" w:pos="5030"/>
        </w:tabs>
        <w:spacing w:before="0" w:line="240" w:lineRule="auto"/>
        <w:rPr>
          <w:noProof/>
          <w:sz w:val="22"/>
          <w:szCs w:val="22"/>
          <w:lang w:bidi="ar-SA"/>
        </w:rPr>
      </w:pPr>
      <w:hyperlink r:id="rId68" w:anchor="_Toc385446974" w:history="1">
        <w:r w:rsidR="001B6811" w:rsidRPr="00C33428">
          <w:rPr>
            <w:rStyle w:val="Hyperlink"/>
            <w:noProof/>
          </w:rPr>
          <w:t>Figure 59: Appending the payload header and footer (WW)</w:t>
        </w:r>
        <w:r w:rsidR="001B6811">
          <w:rPr>
            <w:noProof/>
            <w:webHidden/>
          </w:rPr>
          <w:tab/>
        </w:r>
        <w:r w:rsidR="001B6811">
          <w:rPr>
            <w:noProof/>
            <w:webHidden/>
          </w:rPr>
          <w:fldChar w:fldCharType="begin"/>
        </w:r>
        <w:r w:rsidR="001B6811">
          <w:rPr>
            <w:noProof/>
            <w:webHidden/>
          </w:rPr>
          <w:instrText xml:space="preserve"> PAGEREF _Toc385446974 \h </w:instrText>
        </w:r>
        <w:r w:rsidR="001B6811">
          <w:rPr>
            <w:noProof/>
            <w:webHidden/>
          </w:rPr>
        </w:r>
        <w:r w:rsidR="001B6811">
          <w:rPr>
            <w:noProof/>
            <w:webHidden/>
          </w:rPr>
          <w:fldChar w:fldCharType="separate"/>
        </w:r>
        <w:r w:rsidR="001B6811">
          <w:rPr>
            <w:noProof/>
            <w:webHidden/>
          </w:rPr>
          <w:t>58</w:t>
        </w:r>
        <w:r w:rsidR="001B6811">
          <w:rPr>
            <w:noProof/>
            <w:webHidden/>
          </w:rPr>
          <w:fldChar w:fldCharType="end"/>
        </w:r>
      </w:hyperlink>
    </w:p>
    <w:p w14:paraId="5CFF4D61" w14:textId="77777777" w:rsidR="001B6811" w:rsidRDefault="008047F4" w:rsidP="001B6811">
      <w:pPr>
        <w:pStyle w:val="TableofFigures"/>
        <w:tabs>
          <w:tab w:val="right" w:leader="dot" w:pos="5030"/>
        </w:tabs>
        <w:spacing w:before="0" w:line="240" w:lineRule="auto"/>
        <w:rPr>
          <w:noProof/>
          <w:sz w:val="22"/>
          <w:szCs w:val="22"/>
          <w:lang w:bidi="ar-SA"/>
        </w:rPr>
      </w:pPr>
      <w:hyperlink r:id="rId69" w:anchor="_Toc385446975" w:history="1">
        <w:r w:rsidR="001B6811" w:rsidRPr="00C33428">
          <w:rPr>
            <w:rStyle w:val="Hyperlink"/>
            <w:noProof/>
          </w:rPr>
          <w:t>Figure 60: Code snippet of Checksum calculation method (WW)</w:t>
        </w:r>
        <w:r w:rsidR="001B6811">
          <w:rPr>
            <w:noProof/>
            <w:webHidden/>
          </w:rPr>
          <w:tab/>
        </w:r>
        <w:r w:rsidR="001B6811">
          <w:rPr>
            <w:noProof/>
            <w:webHidden/>
          </w:rPr>
          <w:fldChar w:fldCharType="begin"/>
        </w:r>
        <w:r w:rsidR="001B6811">
          <w:rPr>
            <w:noProof/>
            <w:webHidden/>
          </w:rPr>
          <w:instrText xml:space="preserve"> PAGEREF _Toc385446975 \h </w:instrText>
        </w:r>
        <w:r w:rsidR="001B6811">
          <w:rPr>
            <w:noProof/>
            <w:webHidden/>
          </w:rPr>
        </w:r>
        <w:r w:rsidR="001B6811">
          <w:rPr>
            <w:noProof/>
            <w:webHidden/>
          </w:rPr>
          <w:fldChar w:fldCharType="separate"/>
        </w:r>
        <w:r w:rsidR="001B6811">
          <w:rPr>
            <w:noProof/>
            <w:webHidden/>
          </w:rPr>
          <w:t>59</w:t>
        </w:r>
        <w:r w:rsidR="001B6811">
          <w:rPr>
            <w:noProof/>
            <w:webHidden/>
          </w:rPr>
          <w:fldChar w:fldCharType="end"/>
        </w:r>
      </w:hyperlink>
    </w:p>
    <w:p w14:paraId="49487374" w14:textId="77777777" w:rsidR="001B6811" w:rsidRDefault="008047F4" w:rsidP="001B6811">
      <w:pPr>
        <w:pStyle w:val="TableofFigures"/>
        <w:tabs>
          <w:tab w:val="right" w:leader="dot" w:pos="5030"/>
        </w:tabs>
        <w:spacing w:before="0" w:line="240" w:lineRule="auto"/>
        <w:rPr>
          <w:noProof/>
          <w:sz w:val="22"/>
          <w:szCs w:val="22"/>
          <w:lang w:bidi="ar-SA"/>
        </w:rPr>
      </w:pPr>
      <w:hyperlink r:id="rId70" w:anchor="_Toc385446976" w:history="1">
        <w:r w:rsidR="001B6811" w:rsidRPr="00C33428">
          <w:rPr>
            <w:rStyle w:val="Hyperlink"/>
            <w:noProof/>
          </w:rPr>
          <w:t>Figure 61: Sending Packet Format (WW)</w:t>
        </w:r>
        <w:r w:rsidR="001B6811">
          <w:rPr>
            <w:noProof/>
            <w:webHidden/>
          </w:rPr>
          <w:tab/>
        </w:r>
        <w:r w:rsidR="001B6811">
          <w:rPr>
            <w:noProof/>
            <w:webHidden/>
          </w:rPr>
          <w:fldChar w:fldCharType="begin"/>
        </w:r>
        <w:r w:rsidR="001B6811">
          <w:rPr>
            <w:noProof/>
            <w:webHidden/>
          </w:rPr>
          <w:instrText xml:space="preserve"> PAGEREF _Toc385446976 \h </w:instrText>
        </w:r>
        <w:r w:rsidR="001B6811">
          <w:rPr>
            <w:noProof/>
            <w:webHidden/>
          </w:rPr>
        </w:r>
        <w:r w:rsidR="001B6811">
          <w:rPr>
            <w:noProof/>
            <w:webHidden/>
          </w:rPr>
          <w:fldChar w:fldCharType="separate"/>
        </w:r>
        <w:r w:rsidR="001B6811">
          <w:rPr>
            <w:noProof/>
            <w:webHidden/>
          </w:rPr>
          <w:t>59</w:t>
        </w:r>
        <w:r w:rsidR="001B6811">
          <w:rPr>
            <w:noProof/>
            <w:webHidden/>
          </w:rPr>
          <w:fldChar w:fldCharType="end"/>
        </w:r>
      </w:hyperlink>
    </w:p>
    <w:p w14:paraId="7B821496" w14:textId="77777777" w:rsidR="001B6811" w:rsidRDefault="008047F4" w:rsidP="001B6811">
      <w:pPr>
        <w:pStyle w:val="TableofFigures"/>
        <w:tabs>
          <w:tab w:val="right" w:leader="dot" w:pos="5030"/>
        </w:tabs>
        <w:spacing w:before="0" w:line="240" w:lineRule="auto"/>
        <w:rPr>
          <w:noProof/>
          <w:sz w:val="22"/>
          <w:szCs w:val="22"/>
          <w:lang w:bidi="ar-SA"/>
        </w:rPr>
      </w:pPr>
      <w:hyperlink r:id="rId71" w:anchor="_Toc385446977" w:history="1">
        <w:r w:rsidR="001B6811" w:rsidRPr="00C33428">
          <w:rPr>
            <w:rStyle w:val="Hyperlink"/>
            <w:noProof/>
          </w:rPr>
          <w:t>Figure 62: G Code Processing Flow (WW)</w:t>
        </w:r>
        <w:r w:rsidR="001B6811">
          <w:rPr>
            <w:noProof/>
            <w:webHidden/>
          </w:rPr>
          <w:tab/>
        </w:r>
        <w:r w:rsidR="001B6811">
          <w:rPr>
            <w:noProof/>
            <w:webHidden/>
          </w:rPr>
          <w:fldChar w:fldCharType="begin"/>
        </w:r>
        <w:r w:rsidR="001B6811">
          <w:rPr>
            <w:noProof/>
            <w:webHidden/>
          </w:rPr>
          <w:instrText xml:space="preserve"> PAGEREF _Toc385446977 \h </w:instrText>
        </w:r>
        <w:r w:rsidR="001B6811">
          <w:rPr>
            <w:noProof/>
            <w:webHidden/>
          </w:rPr>
        </w:r>
        <w:r w:rsidR="001B6811">
          <w:rPr>
            <w:noProof/>
            <w:webHidden/>
          </w:rPr>
          <w:fldChar w:fldCharType="separate"/>
        </w:r>
        <w:r w:rsidR="001B6811">
          <w:rPr>
            <w:noProof/>
            <w:webHidden/>
          </w:rPr>
          <w:t>60</w:t>
        </w:r>
        <w:r w:rsidR="001B6811">
          <w:rPr>
            <w:noProof/>
            <w:webHidden/>
          </w:rPr>
          <w:fldChar w:fldCharType="end"/>
        </w:r>
      </w:hyperlink>
    </w:p>
    <w:p w14:paraId="485CAA77" w14:textId="77777777" w:rsidR="001B6811" w:rsidRDefault="008047F4" w:rsidP="001B6811">
      <w:pPr>
        <w:pStyle w:val="TableofFigures"/>
        <w:tabs>
          <w:tab w:val="right" w:leader="dot" w:pos="5030"/>
        </w:tabs>
        <w:spacing w:before="0" w:line="240" w:lineRule="auto"/>
        <w:rPr>
          <w:noProof/>
          <w:sz w:val="22"/>
          <w:szCs w:val="22"/>
          <w:lang w:bidi="ar-SA"/>
        </w:rPr>
      </w:pPr>
      <w:hyperlink r:id="rId72" w:anchor="_Toc385446978" w:history="1">
        <w:r w:rsidR="001B6811" w:rsidRPr="00C33428">
          <w:rPr>
            <w:rStyle w:val="Hyperlink"/>
            <w:noProof/>
          </w:rPr>
          <w:t>Figure 63: Code snippet of LayerProcessing (WW)</w:t>
        </w:r>
        <w:r w:rsidR="001B6811">
          <w:rPr>
            <w:noProof/>
            <w:webHidden/>
          </w:rPr>
          <w:tab/>
        </w:r>
        <w:r w:rsidR="001B6811">
          <w:rPr>
            <w:noProof/>
            <w:webHidden/>
          </w:rPr>
          <w:fldChar w:fldCharType="begin"/>
        </w:r>
        <w:r w:rsidR="001B6811">
          <w:rPr>
            <w:noProof/>
            <w:webHidden/>
          </w:rPr>
          <w:instrText xml:space="preserve"> PAGEREF _Toc385446978 \h </w:instrText>
        </w:r>
        <w:r w:rsidR="001B6811">
          <w:rPr>
            <w:noProof/>
            <w:webHidden/>
          </w:rPr>
        </w:r>
        <w:r w:rsidR="001B6811">
          <w:rPr>
            <w:noProof/>
            <w:webHidden/>
          </w:rPr>
          <w:fldChar w:fldCharType="separate"/>
        </w:r>
        <w:r w:rsidR="001B6811">
          <w:rPr>
            <w:noProof/>
            <w:webHidden/>
          </w:rPr>
          <w:t>61</w:t>
        </w:r>
        <w:r w:rsidR="001B6811">
          <w:rPr>
            <w:noProof/>
            <w:webHidden/>
          </w:rPr>
          <w:fldChar w:fldCharType="end"/>
        </w:r>
      </w:hyperlink>
    </w:p>
    <w:p w14:paraId="26046755" w14:textId="77777777" w:rsidR="001B6811" w:rsidRDefault="008047F4" w:rsidP="001B6811">
      <w:pPr>
        <w:pStyle w:val="TableofFigures"/>
        <w:tabs>
          <w:tab w:val="right" w:leader="dot" w:pos="5030"/>
        </w:tabs>
        <w:spacing w:before="0" w:line="240" w:lineRule="auto"/>
        <w:rPr>
          <w:noProof/>
          <w:sz w:val="22"/>
          <w:szCs w:val="22"/>
          <w:lang w:bidi="ar-SA"/>
        </w:rPr>
      </w:pPr>
      <w:hyperlink r:id="rId73" w:anchor="_Toc385446979" w:history="1">
        <w:r w:rsidR="001B6811" w:rsidRPr="00C33428">
          <w:rPr>
            <w:rStyle w:val="Hyperlink"/>
            <w:noProof/>
          </w:rPr>
          <w:t>Figure 64: Main GUI For Printer Control (WW)</w:t>
        </w:r>
        <w:r w:rsidR="001B6811">
          <w:rPr>
            <w:noProof/>
            <w:webHidden/>
          </w:rPr>
          <w:tab/>
        </w:r>
        <w:r w:rsidR="001B6811">
          <w:rPr>
            <w:noProof/>
            <w:webHidden/>
          </w:rPr>
          <w:fldChar w:fldCharType="begin"/>
        </w:r>
        <w:r w:rsidR="001B6811">
          <w:rPr>
            <w:noProof/>
            <w:webHidden/>
          </w:rPr>
          <w:instrText xml:space="preserve"> PAGEREF _Toc385446979 \h </w:instrText>
        </w:r>
        <w:r w:rsidR="001B6811">
          <w:rPr>
            <w:noProof/>
            <w:webHidden/>
          </w:rPr>
        </w:r>
        <w:r w:rsidR="001B6811">
          <w:rPr>
            <w:noProof/>
            <w:webHidden/>
          </w:rPr>
          <w:fldChar w:fldCharType="separate"/>
        </w:r>
        <w:r w:rsidR="001B6811">
          <w:rPr>
            <w:noProof/>
            <w:webHidden/>
          </w:rPr>
          <w:t>62</w:t>
        </w:r>
        <w:r w:rsidR="001B6811">
          <w:rPr>
            <w:noProof/>
            <w:webHidden/>
          </w:rPr>
          <w:fldChar w:fldCharType="end"/>
        </w:r>
      </w:hyperlink>
    </w:p>
    <w:p w14:paraId="11FCE207" w14:textId="77777777" w:rsidR="001B6811" w:rsidRDefault="008047F4" w:rsidP="001B6811">
      <w:pPr>
        <w:pStyle w:val="TableofFigures"/>
        <w:tabs>
          <w:tab w:val="right" w:leader="dot" w:pos="5030"/>
        </w:tabs>
        <w:spacing w:before="0" w:line="240" w:lineRule="auto"/>
        <w:rPr>
          <w:noProof/>
          <w:sz w:val="22"/>
          <w:szCs w:val="22"/>
          <w:lang w:bidi="ar-SA"/>
        </w:rPr>
      </w:pPr>
      <w:hyperlink r:id="rId74" w:anchor="_Toc385446980" w:history="1">
        <w:r w:rsidR="001B6811" w:rsidRPr="00C33428">
          <w:rPr>
            <w:rStyle w:val="Hyperlink"/>
            <w:noProof/>
          </w:rPr>
          <w:t>Figure 65: Screenshot of G Code processing tab (WW)</w:t>
        </w:r>
        <w:r w:rsidR="001B6811">
          <w:rPr>
            <w:noProof/>
            <w:webHidden/>
          </w:rPr>
          <w:tab/>
        </w:r>
        <w:r w:rsidR="001B6811">
          <w:rPr>
            <w:noProof/>
            <w:webHidden/>
          </w:rPr>
          <w:fldChar w:fldCharType="begin"/>
        </w:r>
        <w:r w:rsidR="001B6811">
          <w:rPr>
            <w:noProof/>
            <w:webHidden/>
          </w:rPr>
          <w:instrText xml:space="preserve"> PAGEREF _Toc385446980 \h </w:instrText>
        </w:r>
        <w:r w:rsidR="001B6811">
          <w:rPr>
            <w:noProof/>
            <w:webHidden/>
          </w:rPr>
        </w:r>
        <w:r w:rsidR="001B6811">
          <w:rPr>
            <w:noProof/>
            <w:webHidden/>
          </w:rPr>
          <w:fldChar w:fldCharType="separate"/>
        </w:r>
        <w:r w:rsidR="001B6811">
          <w:rPr>
            <w:noProof/>
            <w:webHidden/>
          </w:rPr>
          <w:t>63</w:t>
        </w:r>
        <w:r w:rsidR="001B6811">
          <w:rPr>
            <w:noProof/>
            <w:webHidden/>
          </w:rPr>
          <w:fldChar w:fldCharType="end"/>
        </w:r>
      </w:hyperlink>
    </w:p>
    <w:p w14:paraId="2D77D839" w14:textId="77777777" w:rsidR="001B6811" w:rsidRDefault="008047F4" w:rsidP="001B6811">
      <w:pPr>
        <w:pStyle w:val="TableofFigures"/>
        <w:tabs>
          <w:tab w:val="right" w:leader="dot" w:pos="5030"/>
        </w:tabs>
        <w:spacing w:before="0" w:line="240" w:lineRule="auto"/>
        <w:rPr>
          <w:noProof/>
          <w:sz w:val="22"/>
          <w:szCs w:val="22"/>
          <w:lang w:bidi="ar-SA"/>
        </w:rPr>
      </w:pPr>
      <w:hyperlink r:id="rId75" w:anchor="_Toc385446981" w:history="1">
        <w:r w:rsidR="001B6811" w:rsidRPr="00C33428">
          <w:rPr>
            <w:rStyle w:val="Hyperlink"/>
            <w:noProof/>
          </w:rPr>
          <w:t>Figure 66: Flow chart of packets to print a part (WW)</w:t>
        </w:r>
        <w:r w:rsidR="001B6811">
          <w:rPr>
            <w:noProof/>
            <w:webHidden/>
          </w:rPr>
          <w:tab/>
        </w:r>
        <w:r w:rsidR="001B6811">
          <w:rPr>
            <w:noProof/>
            <w:webHidden/>
          </w:rPr>
          <w:fldChar w:fldCharType="begin"/>
        </w:r>
        <w:r w:rsidR="001B6811">
          <w:rPr>
            <w:noProof/>
            <w:webHidden/>
          </w:rPr>
          <w:instrText xml:space="preserve"> PAGEREF _Toc385446981 \h </w:instrText>
        </w:r>
        <w:r w:rsidR="001B6811">
          <w:rPr>
            <w:noProof/>
            <w:webHidden/>
          </w:rPr>
        </w:r>
        <w:r w:rsidR="001B6811">
          <w:rPr>
            <w:noProof/>
            <w:webHidden/>
          </w:rPr>
          <w:fldChar w:fldCharType="separate"/>
        </w:r>
        <w:r w:rsidR="001B6811">
          <w:rPr>
            <w:noProof/>
            <w:webHidden/>
          </w:rPr>
          <w:t>64</w:t>
        </w:r>
        <w:r w:rsidR="001B6811">
          <w:rPr>
            <w:noProof/>
            <w:webHidden/>
          </w:rPr>
          <w:fldChar w:fldCharType="end"/>
        </w:r>
      </w:hyperlink>
    </w:p>
    <w:p w14:paraId="69AEC697" w14:textId="77777777" w:rsidR="001B6811" w:rsidRDefault="008047F4" w:rsidP="001B6811">
      <w:pPr>
        <w:pStyle w:val="TableofFigures"/>
        <w:tabs>
          <w:tab w:val="right" w:leader="dot" w:pos="5030"/>
        </w:tabs>
        <w:spacing w:before="0" w:line="240" w:lineRule="auto"/>
        <w:rPr>
          <w:noProof/>
          <w:sz w:val="22"/>
          <w:szCs w:val="22"/>
          <w:lang w:bidi="ar-SA"/>
        </w:rPr>
      </w:pPr>
      <w:hyperlink r:id="rId76" w:anchor="_Toc385446982" w:history="1">
        <w:r w:rsidR="001B6811" w:rsidRPr="00C33428">
          <w:rPr>
            <w:rStyle w:val="Hyperlink"/>
            <w:noProof/>
          </w:rPr>
          <w:t>Figure 67: Code snippet of PacketHolder and Translate classes (WW)</w:t>
        </w:r>
        <w:r w:rsidR="001B6811">
          <w:rPr>
            <w:noProof/>
            <w:webHidden/>
          </w:rPr>
          <w:tab/>
        </w:r>
        <w:r w:rsidR="001B6811">
          <w:rPr>
            <w:noProof/>
            <w:webHidden/>
          </w:rPr>
          <w:fldChar w:fldCharType="begin"/>
        </w:r>
        <w:r w:rsidR="001B6811">
          <w:rPr>
            <w:noProof/>
            <w:webHidden/>
          </w:rPr>
          <w:instrText xml:space="preserve"> PAGEREF _Toc385446982 \h </w:instrText>
        </w:r>
        <w:r w:rsidR="001B6811">
          <w:rPr>
            <w:noProof/>
            <w:webHidden/>
          </w:rPr>
        </w:r>
        <w:r w:rsidR="001B6811">
          <w:rPr>
            <w:noProof/>
            <w:webHidden/>
          </w:rPr>
          <w:fldChar w:fldCharType="separate"/>
        </w:r>
        <w:r w:rsidR="001B6811">
          <w:rPr>
            <w:noProof/>
            <w:webHidden/>
          </w:rPr>
          <w:t>65</w:t>
        </w:r>
        <w:r w:rsidR="001B6811">
          <w:rPr>
            <w:noProof/>
            <w:webHidden/>
          </w:rPr>
          <w:fldChar w:fldCharType="end"/>
        </w:r>
      </w:hyperlink>
    </w:p>
    <w:p w14:paraId="71057E6C" w14:textId="77777777" w:rsidR="001B6811" w:rsidRDefault="008047F4" w:rsidP="001B6811">
      <w:pPr>
        <w:pStyle w:val="TableofFigures"/>
        <w:tabs>
          <w:tab w:val="right" w:leader="dot" w:pos="5030"/>
        </w:tabs>
        <w:spacing w:before="0" w:line="240" w:lineRule="auto"/>
        <w:rPr>
          <w:noProof/>
          <w:sz w:val="22"/>
          <w:szCs w:val="22"/>
          <w:lang w:bidi="ar-SA"/>
        </w:rPr>
      </w:pPr>
      <w:hyperlink r:id="rId77" w:anchor="_Toc385446983" w:history="1">
        <w:r w:rsidR="001B6811" w:rsidRPr="00C33428">
          <w:rPr>
            <w:rStyle w:val="Hyperlink"/>
            <w:noProof/>
          </w:rPr>
          <w:t>Figure 68: LayerProcessing Test Using MATLAB (WW)</w:t>
        </w:r>
        <w:r w:rsidR="001B6811">
          <w:rPr>
            <w:noProof/>
            <w:webHidden/>
          </w:rPr>
          <w:tab/>
        </w:r>
        <w:r w:rsidR="001B6811">
          <w:rPr>
            <w:noProof/>
            <w:webHidden/>
          </w:rPr>
          <w:fldChar w:fldCharType="begin"/>
        </w:r>
        <w:r w:rsidR="001B6811">
          <w:rPr>
            <w:noProof/>
            <w:webHidden/>
          </w:rPr>
          <w:instrText xml:space="preserve"> PAGEREF _Toc385446983 \h </w:instrText>
        </w:r>
        <w:r w:rsidR="001B6811">
          <w:rPr>
            <w:noProof/>
            <w:webHidden/>
          </w:rPr>
        </w:r>
        <w:r w:rsidR="001B6811">
          <w:rPr>
            <w:noProof/>
            <w:webHidden/>
          </w:rPr>
          <w:fldChar w:fldCharType="separate"/>
        </w:r>
        <w:r w:rsidR="001B6811">
          <w:rPr>
            <w:noProof/>
            <w:webHidden/>
          </w:rPr>
          <w:t>67</w:t>
        </w:r>
        <w:r w:rsidR="001B6811">
          <w:rPr>
            <w:noProof/>
            <w:webHidden/>
          </w:rPr>
          <w:fldChar w:fldCharType="end"/>
        </w:r>
      </w:hyperlink>
    </w:p>
    <w:p w14:paraId="7ACFE0D4" w14:textId="77777777" w:rsidR="001B6811" w:rsidRDefault="008047F4" w:rsidP="001B6811">
      <w:pPr>
        <w:pStyle w:val="TableofFigures"/>
        <w:tabs>
          <w:tab w:val="right" w:leader="dot" w:pos="5030"/>
        </w:tabs>
        <w:spacing w:before="0" w:line="240" w:lineRule="auto"/>
        <w:rPr>
          <w:noProof/>
          <w:sz w:val="22"/>
          <w:szCs w:val="22"/>
          <w:lang w:bidi="ar-SA"/>
        </w:rPr>
      </w:pPr>
      <w:hyperlink r:id="rId78" w:anchor="_Toc385446984" w:history="1">
        <w:r w:rsidR="001B6811" w:rsidRPr="00C33428">
          <w:rPr>
            <w:rStyle w:val="Hyperlink"/>
            <w:noProof/>
          </w:rPr>
          <w:t>Figure 69: TestPart code result on some binding powder (WW)</w:t>
        </w:r>
        <w:r w:rsidR="001B6811">
          <w:rPr>
            <w:noProof/>
            <w:webHidden/>
          </w:rPr>
          <w:tab/>
        </w:r>
        <w:r w:rsidR="001B6811">
          <w:rPr>
            <w:noProof/>
            <w:webHidden/>
          </w:rPr>
          <w:fldChar w:fldCharType="begin"/>
        </w:r>
        <w:r w:rsidR="001B6811">
          <w:rPr>
            <w:noProof/>
            <w:webHidden/>
          </w:rPr>
          <w:instrText xml:space="preserve"> PAGEREF _Toc385446984 \h </w:instrText>
        </w:r>
        <w:r w:rsidR="001B6811">
          <w:rPr>
            <w:noProof/>
            <w:webHidden/>
          </w:rPr>
        </w:r>
        <w:r w:rsidR="001B6811">
          <w:rPr>
            <w:noProof/>
            <w:webHidden/>
          </w:rPr>
          <w:fldChar w:fldCharType="separate"/>
        </w:r>
        <w:r w:rsidR="001B6811">
          <w:rPr>
            <w:noProof/>
            <w:webHidden/>
          </w:rPr>
          <w:t>67</w:t>
        </w:r>
        <w:r w:rsidR="001B6811">
          <w:rPr>
            <w:noProof/>
            <w:webHidden/>
          </w:rPr>
          <w:fldChar w:fldCharType="end"/>
        </w:r>
      </w:hyperlink>
    </w:p>
    <w:p w14:paraId="13F11EED" w14:textId="77777777" w:rsidR="001B6811" w:rsidRDefault="008047F4" w:rsidP="001B6811">
      <w:pPr>
        <w:pStyle w:val="TableofFigures"/>
        <w:tabs>
          <w:tab w:val="right" w:leader="dot" w:pos="5030"/>
        </w:tabs>
        <w:spacing w:before="0" w:line="240" w:lineRule="auto"/>
        <w:rPr>
          <w:noProof/>
          <w:sz w:val="22"/>
          <w:szCs w:val="22"/>
          <w:lang w:bidi="ar-SA"/>
        </w:rPr>
      </w:pPr>
      <w:hyperlink r:id="rId79" w:anchor="_Toc385446985" w:history="1">
        <w:r w:rsidR="001B6811" w:rsidRPr="00C33428">
          <w:rPr>
            <w:rStyle w:val="Hyperlink"/>
            <w:noProof/>
          </w:rPr>
          <w:t>Figure 70: TestPart code fixed (WW)</w:t>
        </w:r>
        <w:r w:rsidR="001B6811">
          <w:rPr>
            <w:noProof/>
            <w:webHidden/>
          </w:rPr>
          <w:tab/>
        </w:r>
        <w:r w:rsidR="001B6811">
          <w:rPr>
            <w:noProof/>
            <w:webHidden/>
          </w:rPr>
          <w:fldChar w:fldCharType="begin"/>
        </w:r>
        <w:r w:rsidR="001B6811">
          <w:rPr>
            <w:noProof/>
            <w:webHidden/>
          </w:rPr>
          <w:instrText xml:space="preserve"> PAGEREF _Toc385446985 \h </w:instrText>
        </w:r>
        <w:r w:rsidR="001B6811">
          <w:rPr>
            <w:noProof/>
            <w:webHidden/>
          </w:rPr>
        </w:r>
        <w:r w:rsidR="001B6811">
          <w:rPr>
            <w:noProof/>
            <w:webHidden/>
          </w:rPr>
          <w:fldChar w:fldCharType="separate"/>
        </w:r>
        <w:r w:rsidR="001B6811">
          <w:rPr>
            <w:noProof/>
            <w:webHidden/>
          </w:rPr>
          <w:t>68</w:t>
        </w:r>
        <w:r w:rsidR="001B6811">
          <w:rPr>
            <w:noProof/>
            <w:webHidden/>
          </w:rPr>
          <w:fldChar w:fldCharType="end"/>
        </w:r>
      </w:hyperlink>
    </w:p>
    <w:p w14:paraId="243C31F5" w14:textId="77777777" w:rsidR="001B6811" w:rsidRDefault="008047F4" w:rsidP="001B6811">
      <w:pPr>
        <w:pStyle w:val="TableofFigures"/>
        <w:tabs>
          <w:tab w:val="right" w:leader="dot" w:pos="5030"/>
        </w:tabs>
        <w:spacing w:before="0" w:line="240" w:lineRule="auto"/>
        <w:rPr>
          <w:noProof/>
          <w:sz w:val="22"/>
          <w:szCs w:val="22"/>
          <w:lang w:bidi="ar-SA"/>
        </w:rPr>
      </w:pPr>
      <w:hyperlink r:id="rId80" w:anchor="_Toc385446986" w:history="1">
        <w:r w:rsidR="001B6811" w:rsidRPr="00C33428">
          <w:rPr>
            <w:rStyle w:val="Hyperlink"/>
            <w:noProof/>
          </w:rPr>
          <w:t>Figure 71: Sliced and printed gear on some binding powder (WW)</w:t>
        </w:r>
        <w:r w:rsidR="001B6811">
          <w:rPr>
            <w:noProof/>
            <w:webHidden/>
          </w:rPr>
          <w:tab/>
        </w:r>
        <w:r w:rsidR="001B6811">
          <w:rPr>
            <w:noProof/>
            <w:webHidden/>
          </w:rPr>
          <w:fldChar w:fldCharType="begin"/>
        </w:r>
        <w:r w:rsidR="001B6811">
          <w:rPr>
            <w:noProof/>
            <w:webHidden/>
          </w:rPr>
          <w:instrText xml:space="preserve"> PAGEREF _Toc385446986 \h </w:instrText>
        </w:r>
        <w:r w:rsidR="001B6811">
          <w:rPr>
            <w:noProof/>
            <w:webHidden/>
          </w:rPr>
        </w:r>
        <w:r w:rsidR="001B6811">
          <w:rPr>
            <w:noProof/>
            <w:webHidden/>
          </w:rPr>
          <w:fldChar w:fldCharType="separate"/>
        </w:r>
        <w:r w:rsidR="001B6811">
          <w:rPr>
            <w:noProof/>
            <w:webHidden/>
          </w:rPr>
          <w:t>68</w:t>
        </w:r>
        <w:r w:rsidR="001B6811">
          <w:rPr>
            <w:noProof/>
            <w:webHidden/>
          </w:rPr>
          <w:fldChar w:fldCharType="end"/>
        </w:r>
      </w:hyperlink>
    </w:p>
    <w:p w14:paraId="34553EE6" w14:textId="77777777" w:rsidR="001B6811" w:rsidRDefault="008047F4" w:rsidP="001B6811">
      <w:pPr>
        <w:pStyle w:val="TableofFigures"/>
        <w:tabs>
          <w:tab w:val="right" w:leader="dot" w:pos="5030"/>
        </w:tabs>
        <w:spacing w:before="0" w:line="240" w:lineRule="auto"/>
        <w:rPr>
          <w:noProof/>
          <w:sz w:val="22"/>
          <w:szCs w:val="22"/>
          <w:lang w:bidi="ar-SA"/>
        </w:rPr>
      </w:pPr>
      <w:hyperlink r:id="rId81" w:anchor="_Toc385446987" w:history="1">
        <w:r w:rsidR="001B6811" w:rsidRPr="00C33428">
          <w:rPr>
            <w:rStyle w:val="Hyperlink"/>
            <w:noProof/>
          </w:rPr>
          <w:t>Figure 72: Code snippet of Checksum calculation method [7] (WW)</w:t>
        </w:r>
        <w:r w:rsidR="001B6811">
          <w:rPr>
            <w:noProof/>
            <w:webHidden/>
          </w:rPr>
          <w:tab/>
        </w:r>
        <w:r w:rsidR="001B6811">
          <w:rPr>
            <w:noProof/>
            <w:webHidden/>
          </w:rPr>
          <w:fldChar w:fldCharType="begin"/>
        </w:r>
        <w:r w:rsidR="001B6811">
          <w:rPr>
            <w:noProof/>
            <w:webHidden/>
          </w:rPr>
          <w:instrText xml:space="preserve"> PAGEREF _Toc385446987 \h </w:instrText>
        </w:r>
        <w:r w:rsidR="001B6811">
          <w:rPr>
            <w:noProof/>
            <w:webHidden/>
          </w:rPr>
        </w:r>
        <w:r w:rsidR="001B6811">
          <w:rPr>
            <w:noProof/>
            <w:webHidden/>
          </w:rPr>
          <w:fldChar w:fldCharType="separate"/>
        </w:r>
        <w:r w:rsidR="001B6811">
          <w:rPr>
            <w:noProof/>
            <w:webHidden/>
          </w:rPr>
          <w:t>70</w:t>
        </w:r>
        <w:r w:rsidR="001B6811">
          <w:rPr>
            <w:noProof/>
            <w:webHidden/>
          </w:rPr>
          <w:fldChar w:fldCharType="end"/>
        </w:r>
      </w:hyperlink>
    </w:p>
    <w:p w14:paraId="455ACE8D" w14:textId="77777777" w:rsidR="001B6811" w:rsidRDefault="008047F4" w:rsidP="001B6811">
      <w:pPr>
        <w:pStyle w:val="TableofFigures"/>
        <w:tabs>
          <w:tab w:val="right" w:leader="dot" w:pos="5030"/>
        </w:tabs>
        <w:spacing w:before="0" w:line="240" w:lineRule="auto"/>
        <w:rPr>
          <w:noProof/>
          <w:sz w:val="22"/>
          <w:szCs w:val="22"/>
          <w:lang w:bidi="ar-SA"/>
        </w:rPr>
      </w:pPr>
      <w:hyperlink r:id="rId82" w:anchor="_Toc385446988" w:history="1">
        <w:r w:rsidR="001B6811" w:rsidRPr="00C33428">
          <w:rPr>
            <w:rStyle w:val="Hyperlink"/>
            <w:noProof/>
          </w:rPr>
          <w:t>Figure 73: EasyDriver Stepper Motor Driver [6] (WW)</w:t>
        </w:r>
        <w:r w:rsidR="001B6811">
          <w:rPr>
            <w:noProof/>
            <w:webHidden/>
          </w:rPr>
          <w:tab/>
        </w:r>
        <w:r w:rsidR="001B6811">
          <w:rPr>
            <w:noProof/>
            <w:webHidden/>
          </w:rPr>
          <w:fldChar w:fldCharType="begin"/>
        </w:r>
        <w:r w:rsidR="001B6811">
          <w:rPr>
            <w:noProof/>
            <w:webHidden/>
          </w:rPr>
          <w:instrText xml:space="preserve"> PAGEREF _Toc385446988 \h </w:instrText>
        </w:r>
        <w:r w:rsidR="001B6811">
          <w:rPr>
            <w:noProof/>
            <w:webHidden/>
          </w:rPr>
        </w:r>
        <w:r w:rsidR="001B6811">
          <w:rPr>
            <w:noProof/>
            <w:webHidden/>
          </w:rPr>
          <w:fldChar w:fldCharType="separate"/>
        </w:r>
        <w:r w:rsidR="001B6811">
          <w:rPr>
            <w:noProof/>
            <w:webHidden/>
          </w:rPr>
          <w:t>70</w:t>
        </w:r>
        <w:r w:rsidR="001B6811">
          <w:rPr>
            <w:noProof/>
            <w:webHidden/>
          </w:rPr>
          <w:fldChar w:fldCharType="end"/>
        </w:r>
      </w:hyperlink>
    </w:p>
    <w:p w14:paraId="47B2DEA0" w14:textId="77777777" w:rsidR="001B6811" w:rsidRDefault="008047F4" w:rsidP="001B6811">
      <w:pPr>
        <w:pStyle w:val="TableofFigures"/>
        <w:tabs>
          <w:tab w:val="right" w:leader="dot" w:pos="5030"/>
        </w:tabs>
        <w:spacing w:before="0" w:line="240" w:lineRule="auto"/>
        <w:rPr>
          <w:noProof/>
          <w:sz w:val="22"/>
          <w:szCs w:val="22"/>
          <w:lang w:bidi="ar-SA"/>
        </w:rPr>
      </w:pPr>
      <w:hyperlink r:id="rId83" w:anchor="_Toc385446989" w:history="1">
        <w:r w:rsidR="001B6811" w:rsidRPr="00C33428">
          <w:rPr>
            <w:rStyle w:val="Hyperlink"/>
            <w:noProof/>
          </w:rPr>
          <w:t>Figure 74: Small heatsink used for stepper motor drivers [9] (WW)</w:t>
        </w:r>
        <w:r w:rsidR="001B6811">
          <w:rPr>
            <w:noProof/>
            <w:webHidden/>
          </w:rPr>
          <w:tab/>
        </w:r>
        <w:r w:rsidR="001B6811">
          <w:rPr>
            <w:noProof/>
            <w:webHidden/>
          </w:rPr>
          <w:fldChar w:fldCharType="begin"/>
        </w:r>
        <w:r w:rsidR="001B6811">
          <w:rPr>
            <w:noProof/>
            <w:webHidden/>
          </w:rPr>
          <w:instrText xml:space="preserve"> PAGEREF _Toc385446989 \h </w:instrText>
        </w:r>
        <w:r w:rsidR="001B6811">
          <w:rPr>
            <w:noProof/>
            <w:webHidden/>
          </w:rPr>
        </w:r>
        <w:r w:rsidR="001B6811">
          <w:rPr>
            <w:noProof/>
            <w:webHidden/>
          </w:rPr>
          <w:fldChar w:fldCharType="separate"/>
        </w:r>
        <w:r w:rsidR="001B6811">
          <w:rPr>
            <w:noProof/>
            <w:webHidden/>
          </w:rPr>
          <w:t>71</w:t>
        </w:r>
        <w:r w:rsidR="001B6811">
          <w:rPr>
            <w:noProof/>
            <w:webHidden/>
          </w:rPr>
          <w:fldChar w:fldCharType="end"/>
        </w:r>
      </w:hyperlink>
    </w:p>
    <w:p w14:paraId="34136D14" w14:textId="77777777" w:rsidR="001B6811" w:rsidRDefault="008047F4" w:rsidP="001B6811">
      <w:pPr>
        <w:pStyle w:val="TableofFigures"/>
        <w:tabs>
          <w:tab w:val="right" w:leader="dot" w:pos="5030"/>
        </w:tabs>
        <w:spacing w:before="0" w:line="240" w:lineRule="auto"/>
        <w:rPr>
          <w:noProof/>
          <w:sz w:val="22"/>
          <w:szCs w:val="22"/>
          <w:lang w:bidi="ar-SA"/>
        </w:rPr>
      </w:pPr>
      <w:hyperlink r:id="rId84" w:anchor="_Toc385446990" w:history="1">
        <w:r w:rsidR="001B6811" w:rsidRPr="00C33428">
          <w:rPr>
            <w:rStyle w:val="Hyperlink"/>
            <w:noProof/>
          </w:rPr>
          <w:t>Figure 75: Stepper Motor Driver for X and Y axes [8] (WW)</w:t>
        </w:r>
        <w:r w:rsidR="001B6811">
          <w:rPr>
            <w:noProof/>
            <w:webHidden/>
          </w:rPr>
          <w:tab/>
        </w:r>
        <w:r w:rsidR="001B6811">
          <w:rPr>
            <w:noProof/>
            <w:webHidden/>
          </w:rPr>
          <w:fldChar w:fldCharType="begin"/>
        </w:r>
        <w:r w:rsidR="001B6811">
          <w:rPr>
            <w:noProof/>
            <w:webHidden/>
          </w:rPr>
          <w:instrText xml:space="preserve"> PAGEREF _Toc385446990 \h </w:instrText>
        </w:r>
        <w:r w:rsidR="001B6811">
          <w:rPr>
            <w:noProof/>
            <w:webHidden/>
          </w:rPr>
        </w:r>
        <w:r w:rsidR="001B6811">
          <w:rPr>
            <w:noProof/>
            <w:webHidden/>
          </w:rPr>
          <w:fldChar w:fldCharType="separate"/>
        </w:r>
        <w:r w:rsidR="001B6811">
          <w:rPr>
            <w:noProof/>
            <w:webHidden/>
          </w:rPr>
          <w:t>71</w:t>
        </w:r>
        <w:r w:rsidR="001B6811">
          <w:rPr>
            <w:noProof/>
            <w:webHidden/>
          </w:rPr>
          <w:fldChar w:fldCharType="end"/>
        </w:r>
      </w:hyperlink>
    </w:p>
    <w:p w14:paraId="684C60A5" w14:textId="77777777" w:rsidR="001B6811" w:rsidRDefault="008047F4" w:rsidP="001B6811">
      <w:pPr>
        <w:pStyle w:val="TableofFigures"/>
        <w:tabs>
          <w:tab w:val="right" w:leader="dot" w:pos="5030"/>
        </w:tabs>
        <w:spacing w:before="0" w:line="240" w:lineRule="auto"/>
        <w:rPr>
          <w:noProof/>
          <w:sz w:val="22"/>
          <w:szCs w:val="22"/>
          <w:lang w:bidi="ar-SA"/>
        </w:rPr>
      </w:pPr>
      <w:hyperlink r:id="rId85" w:anchor="_Toc385446991" w:history="1">
        <w:r w:rsidR="001B6811" w:rsidRPr="00C33428">
          <w:rPr>
            <w:rStyle w:val="Hyperlink"/>
            <w:noProof/>
          </w:rPr>
          <w:t>Figure 76: InkShield attached to an Arduino MEGA with connected inkjet cartridge [4] (WW)</w:t>
        </w:r>
        <w:r w:rsidR="001B6811">
          <w:rPr>
            <w:noProof/>
            <w:webHidden/>
          </w:rPr>
          <w:tab/>
        </w:r>
        <w:r w:rsidR="001B6811">
          <w:rPr>
            <w:noProof/>
            <w:webHidden/>
          </w:rPr>
          <w:fldChar w:fldCharType="begin"/>
        </w:r>
        <w:r w:rsidR="001B6811">
          <w:rPr>
            <w:noProof/>
            <w:webHidden/>
          </w:rPr>
          <w:instrText xml:space="preserve"> PAGEREF _Toc385446991 \h </w:instrText>
        </w:r>
        <w:r w:rsidR="001B6811">
          <w:rPr>
            <w:noProof/>
            <w:webHidden/>
          </w:rPr>
        </w:r>
        <w:r w:rsidR="001B6811">
          <w:rPr>
            <w:noProof/>
            <w:webHidden/>
          </w:rPr>
          <w:fldChar w:fldCharType="separate"/>
        </w:r>
        <w:r w:rsidR="001B6811">
          <w:rPr>
            <w:noProof/>
            <w:webHidden/>
          </w:rPr>
          <w:t>71</w:t>
        </w:r>
        <w:r w:rsidR="001B6811">
          <w:rPr>
            <w:noProof/>
            <w:webHidden/>
          </w:rPr>
          <w:fldChar w:fldCharType="end"/>
        </w:r>
      </w:hyperlink>
    </w:p>
    <w:p w14:paraId="5524859D" w14:textId="77777777" w:rsidR="001B6811" w:rsidRDefault="008047F4" w:rsidP="001B6811">
      <w:pPr>
        <w:pStyle w:val="TableofFigures"/>
        <w:tabs>
          <w:tab w:val="right" w:leader="dot" w:pos="5030"/>
        </w:tabs>
        <w:spacing w:before="0" w:line="240" w:lineRule="auto"/>
        <w:rPr>
          <w:noProof/>
          <w:sz w:val="22"/>
          <w:szCs w:val="22"/>
          <w:lang w:bidi="ar-SA"/>
        </w:rPr>
      </w:pPr>
      <w:hyperlink r:id="rId86" w:anchor="_Toc385446992" w:history="1">
        <w:r w:rsidR="001B6811" w:rsidRPr="00C33428">
          <w:rPr>
            <w:rStyle w:val="Hyperlink"/>
            <w:noProof/>
          </w:rPr>
          <w:t>Figure 77: Arduino MEGA [3] (WW)</w:t>
        </w:r>
        <w:r w:rsidR="001B6811">
          <w:rPr>
            <w:noProof/>
            <w:webHidden/>
          </w:rPr>
          <w:tab/>
        </w:r>
        <w:r w:rsidR="001B6811">
          <w:rPr>
            <w:noProof/>
            <w:webHidden/>
          </w:rPr>
          <w:fldChar w:fldCharType="begin"/>
        </w:r>
        <w:r w:rsidR="001B6811">
          <w:rPr>
            <w:noProof/>
            <w:webHidden/>
          </w:rPr>
          <w:instrText xml:space="preserve"> PAGEREF _Toc385446992 \h </w:instrText>
        </w:r>
        <w:r w:rsidR="001B6811">
          <w:rPr>
            <w:noProof/>
            <w:webHidden/>
          </w:rPr>
        </w:r>
        <w:r w:rsidR="001B6811">
          <w:rPr>
            <w:noProof/>
            <w:webHidden/>
          </w:rPr>
          <w:fldChar w:fldCharType="separate"/>
        </w:r>
        <w:r w:rsidR="001B6811">
          <w:rPr>
            <w:noProof/>
            <w:webHidden/>
          </w:rPr>
          <w:t>71</w:t>
        </w:r>
        <w:r w:rsidR="001B6811">
          <w:rPr>
            <w:noProof/>
            <w:webHidden/>
          </w:rPr>
          <w:fldChar w:fldCharType="end"/>
        </w:r>
      </w:hyperlink>
    </w:p>
    <w:p w14:paraId="7526B28C" w14:textId="77777777" w:rsidR="001B6811" w:rsidRDefault="008047F4" w:rsidP="001B6811">
      <w:pPr>
        <w:pStyle w:val="TableofFigures"/>
        <w:tabs>
          <w:tab w:val="right" w:leader="dot" w:pos="5030"/>
        </w:tabs>
        <w:spacing w:before="0" w:line="240" w:lineRule="auto"/>
        <w:rPr>
          <w:noProof/>
          <w:sz w:val="22"/>
          <w:szCs w:val="22"/>
          <w:lang w:bidi="ar-SA"/>
        </w:rPr>
      </w:pPr>
      <w:hyperlink r:id="rId87" w:anchor="_Toc385446993" w:history="1">
        <w:r w:rsidR="001B6811" w:rsidRPr="00C33428">
          <w:rPr>
            <w:rStyle w:val="Hyperlink"/>
            <w:noProof/>
          </w:rPr>
          <w:t>Figure 78: Big Easy Driver viewed with IR Camera (WW)</w:t>
        </w:r>
        <w:r w:rsidR="001B6811">
          <w:rPr>
            <w:noProof/>
            <w:webHidden/>
          </w:rPr>
          <w:tab/>
        </w:r>
        <w:r w:rsidR="001B6811">
          <w:rPr>
            <w:noProof/>
            <w:webHidden/>
          </w:rPr>
          <w:fldChar w:fldCharType="begin"/>
        </w:r>
        <w:r w:rsidR="001B6811">
          <w:rPr>
            <w:noProof/>
            <w:webHidden/>
          </w:rPr>
          <w:instrText xml:space="preserve"> PAGEREF _Toc385446993 \h </w:instrText>
        </w:r>
        <w:r w:rsidR="001B6811">
          <w:rPr>
            <w:noProof/>
            <w:webHidden/>
          </w:rPr>
        </w:r>
        <w:r w:rsidR="001B6811">
          <w:rPr>
            <w:noProof/>
            <w:webHidden/>
          </w:rPr>
          <w:fldChar w:fldCharType="separate"/>
        </w:r>
        <w:r w:rsidR="001B6811">
          <w:rPr>
            <w:noProof/>
            <w:webHidden/>
          </w:rPr>
          <w:t>75</w:t>
        </w:r>
        <w:r w:rsidR="001B6811">
          <w:rPr>
            <w:noProof/>
            <w:webHidden/>
          </w:rPr>
          <w:fldChar w:fldCharType="end"/>
        </w:r>
      </w:hyperlink>
    </w:p>
    <w:p w14:paraId="689C8EE1" w14:textId="77777777" w:rsidR="001B6811" w:rsidRDefault="008047F4" w:rsidP="001B6811">
      <w:pPr>
        <w:pStyle w:val="TableofFigures"/>
        <w:tabs>
          <w:tab w:val="right" w:leader="dot" w:pos="5030"/>
        </w:tabs>
        <w:spacing w:before="0" w:line="240" w:lineRule="auto"/>
        <w:rPr>
          <w:noProof/>
          <w:sz w:val="22"/>
          <w:szCs w:val="22"/>
          <w:lang w:bidi="ar-SA"/>
        </w:rPr>
      </w:pPr>
      <w:hyperlink r:id="rId88" w:anchor="_Toc385446994" w:history="1">
        <w:r w:rsidR="001B6811" w:rsidRPr="00C33428">
          <w:rPr>
            <w:rStyle w:val="Hyperlink"/>
            <w:noProof/>
          </w:rPr>
          <w:t>Figure 79: Printer Electronics Wiring (WW)</w:t>
        </w:r>
        <w:r w:rsidR="001B6811">
          <w:rPr>
            <w:noProof/>
            <w:webHidden/>
          </w:rPr>
          <w:tab/>
        </w:r>
        <w:r w:rsidR="001B6811">
          <w:rPr>
            <w:noProof/>
            <w:webHidden/>
          </w:rPr>
          <w:fldChar w:fldCharType="begin"/>
        </w:r>
        <w:r w:rsidR="001B6811">
          <w:rPr>
            <w:noProof/>
            <w:webHidden/>
          </w:rPr>
          <w:instrText xml:space="preserve"> PAGEREF _Toc385446994 \h </w:instrText>
        </w:r>
        <w:r w:rsidR="001B6811">
          <w:rPr>
            <w:noProof/>
            <w:webHidden/>
          </w:rPr>
        </w:r>
        <w:r w:rsidR="001B6811">
          <w:rPr>
            <w:noProof/>
            <w:webHidden/>
          </w:rPr>
          <w:fldChar w:fldCharType="separate"/>
        </w:r>
        <w:r w:rsidR="001B6811">
          <w:rPr>
            <w:noProof/>
            <w:webHidden/>
          </w:rPr>
          <w:t>76</w:t>
        </w:r>
        <w:r w:rsidR="001B6811">
          <w:rPr>
            <w:noProof/>
            <w:webHidden/>
          </w:rPr>
          <w:fldChar w:fldCharType="end"/>
        </w:r>
      </w:hyperlink>
    </w:p>
    <w:p w14:paraId="59224ED7" w14:textId="77777777" w:rsidR="001B6811" w:rsidRDefault="008047F4" w:rsidP="001B6811">
      <w:pPr>
        <w:pStyle w:val="TableofFigures"/>
        <w:tabs>
          <w:tab w:val="right" w:leader="dot" w:pos="5030"/>
        </w:tabs>
        <w:spacing w:before="0" w:line="240" w:lineRule="auto"/>
        <w:rPr>
          <w:noProof/>
          <w:sz w:val="22"/>
          <w:szCs w:val="22"/>
          <w:lang w:bidi="ar-SA"/>
        </w:rPr>
      </w:pPr>
      <w:hyperlink r:id="rId89" w:anchor="_Toc385446995" w:history="1">
        <w:r w:rsidR="001B6811" w:rsidRPr="00C33428">
          <w:rPr>
            <w:rStyle w:val="Hyperlink"/>
            <w:noProof/>
          </w:rPr>
          <w:t>Figure 80: Microcontroller Software flow (WW)</w:t>
        </w:r>
        <w:r w:rsidR="001B6811">
          <w:rPr>
            <w:noProof/>
            <w:webHidden/>
          </w:rPr>
          <w:tab/>
        </w:r>
        <w:r w:rsidR="001B6811">
          <w:rPr>
            <w:noProof/>
            <w:webHidden/>
          </w:rPr>
          <w:fldChar w:fldCharType="begin"/>
        </w:r>
        <w:r w:rsidR="001B6811">
          <w:rPr>
            <w:noProof/>
            <w:webHidden/>
          </w:rPr>
          <w:instrText xml:space="preserve"> PAGEREF _Toc385446995 \h </w:instrText>
        </w:r>
        <w:r w:rsidR="001B6811">
          <w:rPr>
            <w:noProof/>
            <w:webHidden/>
          </w:rPr>
        </w:r>
        <w:r w:rsidR="001B6811">
          <w:rPr>
            <w:noProof/>
            <w:webHidden/>
          </w:rPr>
          <w:fldChar w:fldCharType="separate"/>
        </w:r>
        <w:r w:rsidR="001B6811">
          <w:rPr>
            <w:noProof/>
            <w:webHidden/>
          </w:rPr>
          <w:t>78</w:t>
        </w:r>
        <w:r w:rsidR="001B6811">
          <w:rPr>
            <w:noProof/>
            <w:webHidden/>
          </w:rPr>
          <w:fldChar w:fldCharType="end"/>
        </w:r>
      </w:hyperlink>
    </w:p>
    <w:p w14:paraId="143766AC" w14:textId="77777777" w:rsidR="001B6811" w:rsidRDefault="008047F4" w:rsidP="001B6811">
      <w:pPr>
        <w:pStyle w:val="TableofFigures"/>
        <w:tabs>
          <w:tab w:val="right" w:leader="dot" w:pos="5030"/>
        </w:tabs>
        <w:spacing w:before="0" w:line="240" w:lineRule="auto"/>
        <w:rPr>
          <w:noProof/>
          <w:sz w:val="22"/>
          <w:szCs w:val="22"/>
          <w:lang w:bidi="ar-SA"/>
        </w:rPr>
      </w:pPr>
      <w:hyperlink r:id="rId90" w:anchor="_Toc385446996" w:history="1">
        <w:r w:rsidR="001B6811" w:rsidRPr="00C33428">
          <w:rPr>
            <w:rStyle w:val="Hyperlink"/>
            <w:noProof/>
          </w:rPr>
          <w:t>Figure 81: Code snippet of Powder Platform Translation (WW)</w:t>
        </w:r>
        <w:r w:rsidR="001B6811">
          <w:rPr>
            <w:noProof/>
            <w:webHidden/>
          </w:rPr>
          <w:tab/>
        </w:r>
        <w:r w:rsidR="001B6811">
          <w:rPr>
            <w:noProof/>
            <w:webHidden/>
          </w:rPr>
          <w:fldChar w:fldCharType="begin"/>
        </w:r>
        <w:r w:rsidR="001B6811">
          <w:rPr>
            <w:noProof/>
            <w:webHidden/>
          </w:rPr>
          <w:instrText xml:space="preserve"> PAGEREF _Toc385446996 \h </w:instrText>
        </w:r>
        <w:r w:rsidR="001B6811">
          <w:rPr>
            <w:noProof/>
            <w:webHidden/>
          </w:rPr>
        </w:r>
        <w:r w:rsidR="001B6811">
          <w:rPr>
            <w:noProof/>
            <w:webHidden/>
          </w:rPr>
          <w:fldChar w:fldCharType="separate"/>
        </w:r>
        <w:r w:rsidR="001B6811">
          <w:rPr>
            <w:noProof/>
            <w:webHidden/>
          </w:rPr>
          <w:t>78</w:t>
        </w:r>
        <w:r w:rsidR="001B6811">
          <w:rPr>
            <w:noProof/>
            <w:webHidden/>
          </w:rPr>
          <w:fldChar w:fldCharType="end"/>
        </w:r>
      </w:hyperlink>
    </w:p>
    <w:p w14:paraId="2C6AA2C9" w14:textId="77777777" w:rsidR="001B6811" w:rsidRDefault="008047F4" w:rsidP="001B6811">
      <w:pPr>
        <w:pStyle w:val="TableofFigures"/>
        <w:tabs>
          <w:tab w:val="right" w:leader="dot" w:pos="5030"/>
        </w:tabs>
        <w:spacing w:before="0" w:line="240" w:lineRule="auto"/>
        <w:rPr>
          <w:noProof/>
          <w:sz w:val="22"/>
          <w:szCs w:val="22"/>
          <w:lang w:bidi="ar-SA"/>
        </w:rPr>
      </w:pPr>
      <w:hyperlink r:id="rId91" w:anchor="_Toc385446997" w:history="1">
        <w:r w:rsidR="001B6811" w:rsidRPr="00C33428">
          <w:rPr>
            <w:rStyle w:val="Hyperlink"/>
            <w:noProof/>
          </w:rPr>
          <w:t>Figure 82: Code snippet of Platform completion notification code (WW)</w:t>
        </w:r>
        <w:r w:rsidR="001B6811">
          <w:rPr>
            <w:noProof/>
            <w:webHidden/>
          </w:rPr>
          <w:tab/>
        </w:r>
        <w:r w:rsidR="001B6811">
          <w:rPr>
            <w:noProof/>
            <w:webHidden/>
          </w:rPr>
          <w:fldChar w:fldCharType="begin"/>
        </w:r>
        <w:r w:rsidR="001B6811">
          <w:rPr>
            <w:noProof/>
            <w:webHidden/>
          </w:rPr>
          <w:instrText xml:space="preserve"> PAGEREF _Toc385446997 \h </w:instrText>
        </w:r>
        <w:r w:rsidR="001B6811">
          <w:rPr>
            <w:noProof/>
            <w:webHidden/>
          </w:rPr>
        </w:r>
        <w:r w:rsidR="001B6811">
          <w:rPr>
            <w:noProof/>
            <w:webHidden/>
          </w:rPr>
          <w:fldChar w:fldCharType="separate"/>
        </w:r>
        <w:r w:rsidR="001B6811">
          <w:rPr>
            <w:noProof/>
            <w:webHidden/>
          </w:rPr>
          <w:t>79</w:t>
        </w:r>
        <w:r w:rsidR="001B6811">
          <w:rPr>
            <w:noProof/>
            <w:webHidden/>
          </w:rPr>
          <w:fldChar w:fldCharType="end"/>
        </w:r>
      </w:hyperlink>
    </w:p>
    <w:p w14:paraId="11F3CBBE" w14:textId="77777777" w:rsidR="001B6811" w:rsidRDefault="008047F4" w:rsidP="001B6811">
      <w:pPr>
        <w:pStyle w:val="TableofFigures"/>
        <w:tabs>
          <w:tab w:val="right" w:leader="dot" w:pos="5030"/>
        </w:tabs>
        <w:spacing w:before="0" w:line="240" w:lineRule="auto"/>
        <w:rPr>
          <w:noProof/>
          <w:sz w:val="22"/>
          <w:szCs w:val="22"/>
          <w:lang w:bidi="ar-SA"/>
        </w:rPr>
      </w:pPr>
      <w:hyperlink r:id="rId92" w:anchor="_Toc385446998" w:history="1">
        <w:r w:rsidR="001B6811" w:rsidRPr="00C33428">
          <w:rPr>
            <w:rStyle w:val="Hyperlink"/>
            <w:noProof/>
          </w:rPr>
          <w:t>Figure 83: Code snippet of print line information processing (WW)</w:t>
        </w:r>
        <w:r w:rsidR="001B6811">
          <w:rPr>
            <w:noProof/>
            <w:webHidden/>
          </w:rPr>
          <w:tab/>
        </w:r>
        <w:r w:rsidR="001B6811">
          <w:rPr>
            <w:noProof/>
            <w:webHidden/>
          </w:rPr>
          <w:fldChar w:fldCharType="begin"/>
        </w:r>
        <w:r w:rsidR="001B6811">
          <w:rPr>
            <w:noProof/>
            <w:webHidden/>
          </w:rPr>
          <w:instrText xml:space="preserve"> PAGEREF _Toc385446998 \h </w:instrText>
        </w:r>
        <w:r w:rsidR="001B6811">
          <w:rPr>
            <w:noProof/>
            <w:webHidden/>
          </w:rPr>
        </w:r>
        <w:r w:rsidR="001B6811">
          <w:rPr>
            <w:noProof/>
            <w:webHidden/>
          </w:rPr>
          <w:fldChar w:fldCharType="separate"/>
        </w:r>
        <w:r w:rsidR="001B6811">
          <w:rPr>
            <w:noProof/>
            <w:webHidden/>
          </w:rPr>
          <w:t>79</w:t>
        </w:r>
        <w:r w:rsidR="001B6811">
          <w:rPr>
            <w:noProof/>
            <w:webHidden/>
          </w:rPr>
          <w:fldChar w:fldCharType="end"/>
        </w:r>
      </w:hyperlink>
    </w:p>
    <w:p w14:paraId="50DBFFE1" w14:textId="77777777" w:rsidR="001B6811" w:rsidRDefault="008047F4" w:rsidP="001B6811">
      <w:pPr>
        <w:pStyle w:val="TableofFigures"/>
        <w:tabs>
          <w:tab w:val="right" w:leader="dot" w:pos="5030"/>
        </w:tabs>
        <w:spacing w:before="0" w:line="240" w:lineRule="auto"/>
        <w:rPr>
          <w:noProof/>
          <w:sz w:val="22"/>
          <w:szCs w:val="22"/>
          <w:lang w:bidi="ar-SA"/>
        </w:rPr>
      </w:pPr>
      <w:hyperlink r:id="rId93" w:anchor="_Toc385446999" w:history="1">
        <w:r w:rsidR="001B6811" w:rsidRPr="00C33428">
          <w:rPr>
            <w:rStyle w:val="Hyperlink"/>
            <w:noProof/>
          </w:rPr>
          <w:t>Figure 84: Sample for recommended platform system (WW)</w:t>
        </w:r>
        <w:r w:rsidR="001B6811">
          <w:rPr>
            <w:noProof/>
            <w:webHidden/>
          </w:rPr>
          <w:tab/>
        </w:r>
        <w:r w:rsidR="001B6811">
          <w:rPr>
            <w:noProof/>
            <w:webHidden/>
          </w:rPr>
          <w:fldChar w:fldCharType="begin"/>
        </w:r>
        <w:r w:rsidR="001B6811">
          <w:rPr>
            <w:noProof/>
            <w:webHidden/>
          </w:rPr>
          <w:instrText xml:space="preserve"> PAGEREF _Toc385446999 \h </w:instrText>
        </w:r>
        <w:r w:rsidR="001B6811">
          <w:rPr>
            <w:noProof/>
            <w:webHidden/>
          </w:rPr>
        </w:r>
        <w:r w:rsidR="001B6811">
          <w:rPr>
            <w:noProof/>
            <w:webHidden/>
          </w:rPr>
          <w:fldChar w:fldCharType="separate"/>
        </w:r>
        <w:r w:rsidR="001B6811">
          <w:rPr>
            <w:noProof/>
            <w:webHidden/>
          </w:rPr>
          <w:t>82</w:t>
        </w:r>
        <w:r w:rsidR="001B6811">
          <w:rPr>
            <w:noProof/>
            <w:webHidden/>
          </w:rPr>
          <w:fldChar w:fldCharType="end"/>
        </w:r>
      </w:hyperlink>
    </w:p>
    <w:p w14:paraId="22F43BFF" w14:textId="77777777" w:rsidR="001B6811" w:rsidRDefault="008047F4" w:rsidP="001B6811">
      <w:pPr>
        <w:pStyle w:val="TableofFigures"/>
        <w:tabs>
          <w:tab w:val="right" w:leader="dot" w:pos="5030"/>
        </w:tabs>
        <w:spacing w:before="0" w:line="240" w:lineRule="auto"/>
        <w:rPr>
          <w:noProof/>
          <w:sz w:val="22"/>
          <w:szCs w:val="22"/>
          <w:lang w:bidi="ar-SA"/>
        </w:rPr>
      </w:pPr>
      <w:hyperlink r:id="rId94" w:anchor="_Toc385447000" w:history="1">
        <w:r w:rsidR="001B6811" w:rsidRPr="00C33428">
          <w:rPr>
            <w:rStyle w:val="Hyperlink"/>
            <w:noProof/>
          </w:rPr>
          <w:t>Figure 85: DuPont Teflon non-stick dry film lubricant product [15] (WW)</w:t>
        </w:r>
        <w:r w:rsidR="001B6811">
          <w:rPr>
            <w:noProof/>
            <w:webHidden/>
          </w:rPr>
          <w:tab/>
        </w:r>
        <w:r w:rsidR="001B6811">
          <w:rPr>
            <w:noProof/>
            <w:webHidden/>
          </w:rPr>
          <w:fldChar w:fldCharType="begin"/>
        </w:r>
        <w:r w:rsidR="001B6811">
          <w:rPr>
            <w:noProof/>
            <w:webHidden/>
          </w:rPr>
          <w:instrText xml:space="preserve"> PAGEREF _Toc385447000 \h </w:instrText>
        </w:r>
        <w:r w:rsidR="001B6811">
          <w:rPr>
            <w:noProof/>
            <w:webHidden/>
          </w:rPr>
        </w:r>
        <w:r w:rsidR="001B6811">
          <w:rPr>
            <w:noProof/>
            <w:webHidden/>
          </w:rPr>
          <w:fldChar w:fldCharType="separate"/>
        </w:r>
        <w:r w:rsidR="001B6811">
          <w:rPr>
            <w:noProof/>
            <w:webHidden/>
          </w:rPr>
          <w:t>82</w:t>
        </w:r>
        <w:r w:rsidR="001B6811">
          <w:rPr>
            <w:noProof/>
            <w:webHidden/>
          </w:rPr>
          <w:fldChar w:fldCharType="end"/>
        </w:r>
      </w:hyperlink>
    </w:p>
    <w:p w14:paraId="0EAE76A3" w14:textId="77777777" w:rsidR="001B6811" w:rsidRDefault="008047F4" w:rsidP="001B6811">
      <w:pPr>
        <w:pStyle w:val="TableofFigures"/>
        <w:tabs>
          <w:tab w:val="right" w:leader="dot" w:pos="5030"/>
        </w:tabs>
        <w:spacing w:before="0" w:line="240" w:lineRule="auto"/>
        <w:rPr>
          <w:noProof/>
          <w:sz w:val="22"/>
          <w:szCs w:val="22"/>
          <w:lang w:bidi="ar-SA"/>
        </w:rPr>
      </w:pPr>
      <w:hyperlink r:id="rId95" w:anchor="_Toc385447001" w:history="1">
        <w:r w:rsidR="001B6811" w:rsidRPr="00C33428">
          <w:rPr>
            <w:rStyle w:val="Hyperlink"/>
            <w:noProof/>
          </w:rPr>
          <w:t>Figure 86: Example of frame design recommendation (WW)</w:t>
        </w:r>
        <w:r w:rsidR="001B6811">
          <w:rPr>
            <w:noProof/>
            <w:webHidden/>
          </w:rPr>
          <w:tab/>
        </w:r>
        <w:r w:rsidR="001B6811">
          <w:rPr>
            <w:noProof/>
            <w:webHidden/>
          </w:rPr>
          <w:fldChar w:fldCharType="begin"/>
        </w:r>
        <w:r w:rsidR="001B6811">
          <w:rPr>
            <w:noProof/>
            <w:webHidden/>
          </w:rPr>
          <w:instrText xml:space="preserve"> PAGEREF _Toc385447001 \h </w:instrText>
        </w:r>
        <w:r w:rsidR="001B6811">
          <w:rPr>
            <w:noProof/>
            <w:webHidden/>
          </w:rPr>
        </w:r>
        <w:r w:rsidR="001B6811">
          <w:rPr>
            <w:noProof/>
            <w:webHidden/>
          </w:rPr>
          <w:fldChar w:fldCharType="separate"/>
        </w:r>
        <w:r w:rsidR="001B6811">
          <w:rPr>
            <w:noProof/>
            <w:webHidden/>
          </w:rPr>
          <w:t>83</w:t>
        </w:r>
        <w:r w:rsidR="001B6811">
          <w:rPr>
            <w:noProof/>
            <w:webHidden/>
          </w:rPr>
          <w:fldChar w:fldCharType="end"/>
        </w:r>
      </w:hyperlink>
    </w:p>
    <w:p w14:paraId="560A0C40" w14:textId="77777777" w:rsidR="001B6811" w:rsidRDefault="008047F4" w:rsidP="001B6811">
      <w:pPr>
        <w:pStyle w:val="TableofFigures"/>
        <w:tabs>
          <w:tab w:val="right" w:leader="dot" w:pos="5030"/>
        </w:tabs>
        <w:spacing w:before="0" w:line="240" w:lineRule="auto"/>
        <w:rPr>
          <w:noProof/>
          <w:sz w:val="22"/>
          <w:szCs w:val="22"/>
          <w:lang w:bidi="ar-SA"/>
        </w:rPr>
      </w:pPr>
      <w:hyperlink r:id="rId96" w:anchor="_Toc385447002" w:history="1">
        <w:r w:rsidR="001B6811" w:rsidRPr="00C33428">
          <w:rPr>
            <w:rStyle w:val="Hyperlink"/>
            <w:noProof/>
          </w:rPr>
          <w:t>Figure 87: The surface of powder on the platforms (WW)</w:t>
        </w:r>
        <w:r w:rsidR="001B6811">
          <w:rPr>
            <w:noProof/>
            <w:webHidden/>
          </w:rPr>
          <w:tab/>
        </w:r>
        <w:r w:rsidR="001B6811">
          <w:rPr>
            <w:noProof/>
            <w:webHidden/>
          </w:rPr>
          <w:fldChar w:fldCharType="begin"/>
        </w:r>
        <w:r w:rsidR="001B6811">
          <w:rPr>
            <w:noProof/>
            <w:webHidden/>
          </w:rPr>
          <w:instrText xml:space="preserve"> PAGEREF _Toc385447002 \h </w:instrText>
        </w:r>
        <w:r w:rsidR="001B6811">
          <w:rPr>
            <w:noProof/>
            <w:webHidden/>
          </w:rPr>
        </w:r>
        <w:r w:rsidR="001B6811">
          <w:rPr>
            <w:noProof/>
            <w:webHidden/>
          </w:rPr>
          <w:fldChar w:fldCharType="separate"/>
        </w:r>
        <w:r w:rsidR="001B6811">
          <w:rPr>
            <w:noProof/>
            <w:webHidden/>
          </w:rPr>
          <w:t>86</w:t>
        </w:r>
        <w:r w:rsidR="001B6811">
          <w:rPr>
            <w:noProof/>
            <w:webHidden/>
          </w:rPr>
          <w:fldChar w:fldCharType="end"/>
        </w:r>
      </w:hyperlink>
    </w:p>
    <w:p w14:paraId="5A84E690" w14:textId="77777777" w:rsidR="001B6811" w:rsidRDefault="008047F4" w:rsidP="001B6811">
      <w:pPr>
        <w:pStyle w:val="TableofFigures"/>
        <w:tabs>
          <w:tab w:val="right" w:leader="dot" w:pos="5030"/>
        </w:tabs>
        <w:spacing w:before="0" w:line="240" w:lineRule="auto"/>
        <w:rPr>
          <w:noProof/>
          <w:sz w:val="22"/>
          <w:szCs w:val="22"/>
          <w:lang w:bidi="ar-SA"/>
        </w:rPr>
      </w:pPr>
      <w:hyperlink r:id="rId97" w:anchor="_Toc385447003" w:history="1">
        <w:r w:rsidR="001B6811" w:rsidRPr="00C33428">
          <w:rPr>
            <w:rStyle w:val="Hyperlink"/>
            <w:noProof/>
          </w:rPr>
          <w:t>Figure 88: Powder sticking on the rolling bar (WW)</w:t>
        </w:r>
        <w:r w:rsidR="001B6811">
          <w:rPr>
            <w:noProof/>
            <w:webHidden/>
          </w:rPr>
          <w:tab/>
        </w:r>
        <w:r w:rsidR="001B6811">
          <w:rPr>
            <w:noProof/>
            <w:webHidden/>
          </w:rPr>
          <w:fldChar w:fldCharType="begin"/>
        </w:r>
        <w:r w:rsidR="001B6811">
          <w:rPr>
            <w:noProof/>
            <w:webHidden/>
          </w:rPr>
          <w:instrText xml:space="preserve"> PAGEREF _Toc385447003 \h </w:instrText>
        </w:r>
        <w:r w:rsidR="001B6811">
          <w:rPr>
            <w:noProof/>
            <w:webHidden/>
          </w:rPr>
        </w:r>
        <w:r w:rsidR="001B6811">
          <w:rPr>
            <w:noProof/>
            <w:webHidden/>
          </w:rPr>
          <w:fldChar w:fldCharType="separate"/>
        </w:r>
        <w:r w:rsidR="001B6811">
          <w:rPr>
            <w:noProof/>
            <w:webHidden/>
          </w:rPr>
          <w:t>86</w:t>
        </w:r>
        <w:r w:rsidR="001B6811">
          <w:rPr>
            <w:noProof/>
            <w:webHidden/>
          </w:rPr>
          <w:fldChar w:fldCharType="end"/>
        </w:r>
      </w:hyperlink>
    </w:p>
    <w:p w14:paraId="378E110F" w14:textId="77777777" w:rsidR="001B6811" w:rsidRDefault="008047F4" w:rsidP="001B6811">
      <w:pPr>
        <w:pStyle w:val="TableofFigures"/>
        <w:tabs>
          <w:tab w:val="right" w:leader="dot" w:pos="5030"/>
        </w:tabs>
        <w:spacing w:before="0" w:line="240" w:lineRule="auto"/>
        <w:rPr>
          <w:noProof/>
          <w:sz w:val="22"/>
          <w:szCs w:val="22"/>
          <w:lang w:bidi="ar-SA"/>
        </w:rPr>
      </w:pPr>
      <w:hyperlink r:id="rId98" w:anchor="_Toc385447004" w:history="1">
        <w:r w:rsidR="001B6811" w:rsidRPr="00C33428">
          <w:rPr>
            <w:rStyle w:val="Hyperlink"/>
            <w:noProof/>
          </w:rPr>
          <w:t>Figure 89: Unsmooth surface on the platform and product (WW)</w:t>
        </w:r>
        <w:r w:rsidR="001B6811">
          <w:rPr>
            <w:noProof/>
            <w:webHidden/>
          </w:rPr>
          <w:tab/>
        </w:r>
        <w:r w:rsidR="001B6811">
          <w:rPr>
            <w:noProof/>
            <w:webHidden/>
          </w:rPr>
          <w:fldChar w:fldCharType="begin"/>
        </w:r>
        <w:r w:rsidR="001B6811">
          <w:rPr>
            <w:noProof/>
            <w:webHidden/>
          </w:rPr>
          <w:instrText xml:space="preserve"> PAGEREF _Toc385447004 \h </w:instrText>
        </w:r>
        <w:r w:rsidR="001B6811">
          <w:rPr>
            <w:noProof/>
            <w:webHidden/>
          </w:rPr>
        </w:r>
        <w:r w:rsidR="001B6811">
          <w:rPr>
            <w:noProof/>
            <w:webHidden/>
          </w:rPr>
          <w:fldChar w:fldCharType="separate"/>
        </w:r>
        <w:r w:rsidR="001B6811">
          <w:rPr>
            <w:noProof/>
            <w:webHidden/>
          </w:rPr>
          <w:t>87</w:t>
        </w:r>
        <w:r w:rsidR="001B6811">
          <w:rPr>
            <w:noProof/>
            <w:webHidden/>
          </w:rPr>
          <w:fldChar w:fldCharType="end"/>
        </w:r>
      </w:hyperlink>
    </w:p>
    <w:p w14:paraId="603131C2" w14:textId="77777777" w:rsidR="001B6811" w:rsidRDefault="008047F4" w:rsidP="001B6811">
      <w:pPr>
        <w:pStyle w:val="TableofFigures"/>
        <w:tabs>
          <w:tab w:val="right" w:leader="dot" w:pos="5030"/>
        </w:tabs>
        <w:spacing w:before="0" w:line="240" w:lineRule="auto"/>
        <w:rPr>
          <w:noProof/>
          <w:sz w:val="22"/>
          <w:szCs w:val="22"/>
          <w:lang w:bidi="ar-SA"/>
        </w:rPr>
      </w:pPr>
      <w:hyperlink r:id="rId99" w:anchor="_Toc385447005" w:history="1">
        <w:r w:rsidR="001B6811" w:rsidRPr="00C33428">
          <w:rPr>
            <w:rStyle w:val="Hyperlink"/>
            <w:noProof/>
          </w:rPr>
          <w:t>Figure 90: Recover of part from powder bed (WW)</w:t>
        </w:r>
        <w:r w:rsidR="001B6811">
          <w:rPr>
            <w:noProof/>
            <w:webHidden/>
          </w:rPr>
          <w:tab/>
        </w:r>
        <w:r w:rsidR="001B6811">
          <w:rPr>
            <w:noProof/>
            <w:webHidden/>
          </w:rPr>
          <w:fldChar w:fldCharType="begin"/>
        </w:r>
        <w:r w:rsidR="001B6811">
          <w:rPr>
            <w:noProof/>
            <w:webHidden/>
          </w:rPr>
          <w:instrText xml:space="preserve"> PAGEREF _Toc385447005 \h </w:instrText>
        </w:r>
        <w:r w:rsidR="001B6811">
          <w:rPr>
            <w:noProof/>
            <w:webHidden/>
          </w:rPr>
        </w:r>
        <w:r w:rsidR="001B6811">
          <w:rPr>
            <w:noProof/>
            <w:webHidden/>
          </w:rPr>
          <w:fldChar w:fldCharType="separate"/>
        </w:r>
        <w:r w:rsidR="001B6811">
          <w:rPr>
            <w:noProof/>
            <w:webHidden/>
          </w:rPr>
          <w:t>87</w:t>
        </w:r>
        <w:r w:rsidR="001B6811">
          <w:rPr>
            <w:noProof/>
            <w:webHidden/>
          </w:rPr>
          <w:fldChar w:fldCharType="end"/>
        </w:r>
      </w:hyperlink>
    </w:p>
    <w:p w14:paraId="5A4EB9FD" w14:textId="77777777" w:rsidR="001B6811" w:rsidRDefault="008047F4" w:rsidP="001B6811">
      <w:pPr>
        <w:pStyle w:val="TableofFigures"/>
        <w:tabs>
          <w:tab w:val="right" w:leader="dot" w:pos="5030"/>
        </w:tabs>
        <w:spacing w:before="0" w:line="240" w:lineRule="auto"/>
        <w:rPr>
          <w:noProof/>
          <w:sz w:val="22"/>
          <w:szCs w:val="22"/>
          <w:lang w:bidi="ar-SA"/>
        </w:rPr>
      </w:pPr>
      <w:hyperlink r:id="rId100" w:anchor="_Toc385447006" w:history="1">
        <w:r w:rsidR="001B6811" w:rsidRPr="00C33428">
          <w:rPr>
            <w:rStyle w:val="Hyperlink"/>
            <w:noProof/>
          </w:rPr>
          <w:t>Figure 91: Dusting off of recovered part (WW)</w:t>
        </w:r>
        <w:r w:rsidR="001B6811">
          <w:rPr>
            <w:noProof/>
            <w:webHidden/>
          </w:rPr>
          <w:tab/>
        </w:r>
        <w:r w:rsidR="001B6811">
          <w:rPr>
            <w:noProof/>
            <w:webHidden/>
          </w:rPr>
          <w:fldChar w:fldCharType="begin"/>
        </w:r>
        <w:r w:rsidR="001B6811">
          <w:rPr>
            <w:noProof/>
            <w:webHidden/>
          </w:rPr>
          <w:instrText xml:space="preserve"> PAGEREF _Toc385447006 \h </w:instrText>
        </w:r>
        <w:r w:rsidR="001B6811">
          <w:rPr>
            <w:noProof/>
            <w:webHidden/>
          </w:rPr>
        </w:r>
        <w:r w:rsidR="001B6811">
          <w:rPr>
            <w:noProof/>
            <w:webHidden/>
          </w:rPr>
          <w:fldChar w:fldCharType="separate"/>
        </w:r>
        <w:r w:rsidR="001B6811">
          <w:rPr>
            <w:noProof/>
            <w:webHidden/>
          </w:rPr>
          <w:t>88</w:t>
        </w:r>
        <w:r w:rsidR="001B6811">
          <w:rPr>
            <w:noProof/>
            <w:webHidden/>
          </w:rPr>
          <w:fldChar w:fldCharType="end"/>
        </w:r>
      </w:hyperlink>
    </w:p>
    <w:p w14:paraId="194208F0" w14:textId="77777777" w:rsidR="001B6811" w:rsidRDefault="008047F4" w:rsidP="001B6811">
      <w:pPr>
        <w:pStyle w:val="TableofFigures"/>
        <w:tabs>
          <w:tab w:val="right" w:leader="dot" w:pos="5030"/>
        </w:tabs>
        <w:spacing w:before="0" w:line="240" w:lineRule="auto"/>
        <w:rPr>
          <w:noProof/>
          <w:sz w:val="22"/>
          <w:szCs w:val="22"/>
          <w:lang w:bidi="ar-SA"/>
        </w:rPr>
      </w:pPr>
      <w:hyperlink r:id="rId101" w:anchor="_Toc385447007" w:history="1">
        <w:r w:rsidR="001B6811" w:rsidRPr="00C33428">
          <w:rPr>
            <w:rStyle w:val="Hyperlink"/>
            <w:noProof/>
          </w:rPr>
          <w:t>Figure 92: Broken Product (WW)</w:t>
        </w:r>
        <w:r w:rsidR="001B6811">
          <w:rPr>
            <w:noProof/>
            <w:webHidden/>
          </w:rPr>
          <w:tab/>
        </w:r>
        <w:r w:rsidR="001B6811">
          <w:rPr>
            <w:noProof/>
            <w:webHidden/>
          </w:rPr>
          <w:fldChar w:fldCharType="begin"/>
        </w:r>
        <w:r w:rsidR="001B6811">
          <w:rPr>
            <w:noProof/>
            <w:webHidden/>
          </w:rPr>
          <w:instrText xml:space="preserve"> PAGEREF _Toc385447007 \h </w:instrText>
        </w:r>
        <w:r w:rsidR="001B6811">
          <w:rPr>
            <w:noProof/>
            <w:webHidden/>
          </w:rPr>
        </w:r>
        <w:r w:rsidR="001B6811">
          <w:rPr>
            <w:noProof/>
            <w:webHidden/>
          </w:rPr>
          <w:fldChar w:fldCharType="separate"/>
        </w:r>
        <w:r w:rsidR="001B6811">
          <w:rPr>
            <w:noProof/>
            <w:webHidden/>
          </w:rPr>
          <w:t>88</w:t>
        </w:r>
        <w:r w:rsidR="001B6811">
          <w:rPr>
            <w:noProof/>
            <w:webHidden/>
          </w:rPr>
          <w:fldChar w:fldCharType="end"/>
        </w:r>
      </w:hyperlink>
    </w:p>
    <w:p w14:paraId="155D937E" w14:textId="77777777" w:rsidR="001B6811" w:rsidRDefault="008047F4" w:rsidP="001B6811">
      <w:pPr>
        <w:pStyle w:val="TableofFigures"/>
        <w:tabs>
          <w:tab w:val="right" w:leader="dot" w:pos="5030"/>
        </w:tabs>
        <w:spacing w:before="0" w:line="240" w:lineRule="auto"/>
        <w:rPr>
          <w:noProof/>
          <w:sz w:val="22"/>
          <w:szCs w:val="22"/>
          <w:lang w:bidi="ar-SA"/>
        </w:rPr>
      </w:pPr>
      <w:hyperlink r:id="rId102" w:anchor="_Toc385447008" w:history="1">
        <w:r w:rsidR="001B6811" w:rsidRPr="00C33428">
          <w:rPr>
            <w:rStyle w:val="Hyperlink"/>
            <w:noProof/>
          </w:rPr>
          <w:t>Figure 93: Uneven powder distribution (WW)</w:t>
        </w:r>
        <w:r w:rsidR="001B6811">
          <w:rPr>
            <w:noProof/>
            <w:webHidden/>
          </w:rPr>
          <w:tab/>
        </w:r>
        <w:r w:rsidR="001B6811">
          <w:rPr>
            <w:noProof/>
            <w:webHidden/>
          </w:rPr>
          <w:fldChar w:fldCharType="begin"/>
        </w:r>
        <w:r w:rsidR="001B6811">
          <w:rPr>
            <w:noProof/>
            <w:webHidden/>
          </w:rPr>
          <w:instrText xml:space="preserve"> PAGEREF _Toc385447008 \h </w:instrText>
        </w:r>
        <w:r w:rsidR="001B6811">
          <w:rPr>
            <w:noProof/>
            <w:webHidden/>
          </w:rPr>
        </w:r>
        <w:r w:rsidR="001B6811">
          <w:rPr>
            <w:noProof/>
            <w:webHidden/>
          </w:rPr>
          <w:fldChar w:fldCharType="separate"/>
        </w:r>
        <w:r w:rsidR="001B6811">
          <w:rPr>
            <w:noProof/>
            <w:webHidden/>
          </w:rPr>
          <w:t>89</w:t>
        </w:r>
        <w:r w:rsidR="001B6811">
          <w:rPr>
            <w:noProof/>
            <w:webHidden/>
          </w:rPr>
          <w:fldChar w:fldCharType="end"/>
        </w:r>
      </w:hyperlink>
    </w:p>
    <w:p w14:paraId="41EFF402" w14:textId="77777777" w:rsidR="00E94A5E" w:rsidRDefault="00805111" w:rsidP="004C7760">
      <w:pPr>
        <w:spacing w:before="0" w:after="0" w:line="240" w:lineRule="auto"/>
        <w:sectPr w:rsidR="00E94A5E" w:rsidSect="00E94A5E">
          <w:type w:val="continuous"/>
          <w:pgSz w:w="12240" w:h="15840"/>
          <w:pgMar w:top="720" w:right="720" w:bottom="720" w:left="720" w:header="432" w:footer="720" w:gutter="0"/>
          <w:cols w:num="2" w:space="720"/>
          <w:docGrid w:linePitch="360"/>
        </w:sectPr>
      </w:pPr>
      <w:r>
        <w:fldChar w:fldCharType="end"/>
      </w:r>
    </w:p>
    <w:p w14:paraId="2D70C326" w14:textId="77777777" w:rsidR="00A7248F" w:rsidRDefault="00A7248F" w:rsidP="00E94A5E">
      <w:pPr>
        <w:pStyle w:val="Heading1"/>
        <w:spacing w:before="0" w:line="240" w:lineRule="auto"/>
      </w:pPr>
      <w:bookmarkStart w:id="5" w:name="_Toc385424853"/>
      <w:r>
        <w:lastRenderedPageBreak/>
        <w:t>Table of Tables</w:t>
      </w:r>
      <w:bookmarkEnd w:id="4"/>
      <w:r w:rsidR="00933426">
        <w:t xml:space="preserve"> (WW)</w:t>
      </w:r>
      <w:bookmarkEnd w:id="5"/>
    </w:p>
    <w:p w14:paraId="59FB5B26" w14:textId="77777777" w:rsidR="00E94A5E" w:rsidRDefault="00E94A5E">
      <w:pPr>
        <w:pStyle w:val="TableofFigures"/>
        <w:tabs>
          <w:tab w:val="right" w:leader="dot" w:pos="10790"/>
        </w:tabs>
        <w:rPr>
          <w:b/>
          <w:bCs/>
          <w:caps/>
        </w:rPr>
        <w:sectPr w:rsidR="00E94A5E" w:rsidSect="00E94A5E">
          <w:type w:val="continuous"/>
          <w:pgSz w:w="12240" w:h="15840"/>
          <w:pgMar w:top="720" w:right="720" w:bottom="720" w:left="720" w:header="432" w:footer="720" w:gutter="0"/>
          <w:cols w:space="720"/>
          <w:docGrid w:linePitch="360"/>
        </w:sectPr>
      </w:pPr>
      <w:bookmarkStart w:id="6" w:name="_Toc385422268"/>
    </w:p>
    <w:p w14:paraId="1AE4B28C" w14:textId="77777777" w:rsidR="004C7760" w:rsidRDefault="00805111" w:rsidP="004C7760">
      <w:pPr>
        <w:pStyle w:val="TableofFigures"/>
        <w:tabs>
          <w:tab w:val="right" w:leader="dot" w:pos="5030"/>
        </w:tabs>
        <w:spacing w:before="0" w:line="240" w:lineRule="auto"/>
        <w:rPr>
          <w:noProof/>
          <w:sz w:val="22"/>
          <w:szCs w:val="22"/>
          <w:lang w:bidi="ar-SA"/>
        </w:rPr>
      </w:pPr>
      <w:r>
        <w:rPr>
          <w:b/>
          <w:bCs/>
          <w:caps/>
        </w:rPr>
        <w:lastRenderedPageBreak/>
        <w:fldChar w:fldCharType="begin"/>
      </w:r>
      <w:r w:rsidR="00E94A5E">
        <w:rPr>
          <w:b/>
          <w:bCs/>
          <w:caps/>
        </w:rPr>
        <w:instrText xml:space="preserve"> TOC \h \z \c "Table" </w:instrText>
      </w:r>
      <w:r>
        <w:rPr>
          <w:b/>
          <w:bCs/>
          <w:caps/>
        </w:rPr>
        <w:fldChar w:fldCharType="separate"/>
      </w:r>
      <w:hyperlink w:anchor="_Toc385423812" w:history="1">
        <w:r w:rsidR="004C7760" w:rsidRPr="00043778">
          <w:rPr>
            <w:rStyle w:val="Hyperlink"/>
            <w:noProof/>
          </w:rPr>
          <w:t>Table 1: Prototype Costs</w:t>
        </w:r>
        <w:r w:rsidR="004C7760">
          <w:rPr>
            <w:noProof/>
            <w:webHidden/>
          </w:rPr>
          <w:tab/>
        </w:r>
        <w:r>
          <w:rPr>
            <w:noProof/>
            <w:webHidden/>
          </w:rPr>
          <w:fldChar w:fldCharType="begin"/>
        </w:r>
        <w:r w:rsidR="004C7760">
          <w:rPr>
            <w:noProof/>
            <w:webHidden/>
          </w:rPr>
          <w:instrText xml:space="preserve"> PAGEREF _Toc385423812 \h </w:instrText>
        </w:r>
        <w:r>
          <w:rPr>
            <w:noProof/>
            <w:webHidden/>
          </w:rPr>
        </w:r>
        <w:r>
          <w:rPr>
            <w:noProof/>
            <w:webHidden/>
          </w:rPr>
          <w:fldChar w:fldCharType="separate"/>
        </w:r>
        <w:r w:rsidR="00DC5CE2">
          <w:rPr>
            <w:noProof/>
            <w:webHidden/>
          </w:rPr>
          <w:t>11</w:t>
        </w:r>
        <w:r>
          <w:rPr>
            <w:noProof/>
            <w:webHidden/>
          </w:rPr>
          <w:fldChar w:fldCharType="end"/>
        </w:r>
      </w:hyperlink>
    </w:p>
    <w:p w14:paraId="52A2745C" w14:textId="77777777" w:rsidR="004C7760" w:rsidRDefault="008047F4" w:rsidP="004C7760">
      <w:pPr>
        <w:pStyle w:val="TableofFigures"/>
        <w:tabs>
          <w:tab w:val="right" w:leader="dot" w:pos="5030"/>
        </w:tabs>
        <w:spacing w:before="0" w:line="240" w:lineRule="auto"/>
        <w:rPr>
          <w:noProof/>
          <w:sz w:val="22"/>
          <w:szCs w:val="22"/>
          <w:lang w:bidi="ar-SA"/>
        </w:rPr>
      </w:pPr>
      <w:hyperlink w:anchor="_Toc385423813" w:history="1">
        <w:r w:rsidR="004C7760" w:rsidRPr="00043778">
          <w:rPr>
            <w:rStyle w:val="Hyperlink"/>
            <w:noProof/>
          </w:rPr>
          <w:t>Table 2: Implementation Costs</w:t>
        </w:r>
        <w:r w:rsidR="004C7760">
          <w:rPr>
            <w:noProof/>
            <w:webHidden/>
          </w:rPr>
          <w:tab/>
        </w:r>
        <w:r w:rsidR="00805111">
          <w:rPr>
            <w:noProof/>
            <w:webHidden/>
          </w:rPr>
          <w:fldChar w:fldCharType="begin"/>
        </w:r>
        <w:r w:rsidR="004C7760">
          <w:rPr>
            <w:noProof/>
            <w:webHidden/>
          </w:rPr>
          <w:instrText xml:space="preserve"> PAGEREF _Toc385423813 \h </w:instrText>
        </w:r>
        <w:r w:rsidR="00805111">
          <w:rPr>
            <w:noProof/>
            <w:webHidden/>
          </w:rPr>
        </w:r>
        <w:r w:rsidR="00805111">
          <w:rPr>
            <w:noProof/>
            <w:webHidden/>
          </w:rPr>
          <w:fldChar w:fldCharType="separate"/>
        </w:r>
        <w:r w:rsidR="00DC5CE2">
          <w:rPr>
            <w:noProof/>
            <w:webHidden/>
          </w:rPr>
          <w:t>11</w:t>
        </w:r>
        <w:r w:rsidR="00805111">
          <w:rPr>
            <w:noProof/>
            <w:webHidden/>
          </w:rPr>
          <w:fldChar w:fldCharType="end"/>
        </w:r>
      </w:hyperlink>
    </w:p>
    <w:p w14:paraId="3D56BC8C" w14:textId="77777777" w:rsidR="004C7760" w:rsidRDefault="008047F4" w:rsidP="004C7760">
      <w:pPr>
        <w:pStyle w:val="TableofFigures"/>
        <w:tabs>
          <w:tab w:val="right" w:leader="dot" w:pos="5030"/>
        </w:tabs>
        <w:spacing w:before="0" w:line="240" w:lineRule="auto"/>
        <w:rPr>
          <w:noProof/>
          <w:sz w:val="22"/>
          <w:szCs w:val="22"/>
          <w:lang w:bidi="ar-SA"/>
        </w:rPr>
      </w:pPr>
      <w:hyperlink r:id="rId103" w:anchor="_Toc385423814" w:history="1">
        <w:r w:rsidR="004C7760" w:rsidRPr="00043778">
          <w:rPr>
            <w:rStyle w:val="Hyperlink"/>
            <w:noProof/>
          </w:rPr>
          <w:t>Table 3: Detail of parts in frame subsystem (HL)</w:t>
        </w:r>
        <w:r w:rsidR="004C7760">
          <w:rPr>
            <w:noProof/>
            <w:webHidden/>
          </w:rPr>
          <w:tab/>
        </w:r>
        <w:r w:rsidR="00805111">
          <w:rPr>
            <w:noProof/>
            <w:webHidden/>
          </w:rPr>
          <w:fldChar w:fldCharType="begin"/>
        </w:r>
        <w:r w:rsidR="004C7760">
          <w:rPr>
            <w:noProof/>
            <w:webHidden/>
          </w:rPr>
          <w:instrText xml:space="preserve"> PAGEREF _Toc385423814 \h </w:instrText>
        </w:r>
        <w:r w:rsidR="00805111">
          <w:rPr>
            <w:noProof/>
            <w:webHidden/>
          </w:rPr>
        </w:r>
        <w:r w:rsidR="00805111">
          <w:rPr>
            <w:noProof/>
            <w:webHidden/>
          </w:rPr>
          <w:fldChar w:fldCharType="separate"/>
        </w:r>
        <w:r w:rsidR="00DC5CE2">
          <w:rPr>
            <w:noProof/>
            <w:webHidden/>
          </w:rPr>
          <w:t>21</w:t>
        </w:r>
        <w:r w:rsidR="00805111">
          <w:rPr>
            <w:noProof/>
            <w:webHidden/>
          </w:rPr>
          <w:fldChar w:fldCharType="end"/>
        </w:r>
      </w:hyperlink>
    </w:p>
    <w:p w14:paraId="438C1981" w14:textId="77777777" w:rsidR="004C7760" w:rsidRDefault="008047F4" w:rsidP="004C7760">
      <w:pPr>
        <w:pStyle w:val="TableofFigures"/>
        <w:tabs>
          <w:tab w:val="right" w:leader="dot" w:pos="5030"/>
        </w:tabs>
        <w:spacing w:before="0" w:line="240" w:lineRule="auto"/>
        <w:rPr>
          <w:noProof/>
          <w:sz w:val="22"/>
          <w:szCs w:val="22"/>
          <w:lang w:bidi="ar-SA"/>
        </w:rPr>
      </w:pPr>
      <w:hyperlink r:id="rId104" w:anchor="_Toc385423815" w:history="1">
        <w:r w:rsidR="004C7760" w:rsidRPr="00043778">
          <w:rPr>
            <w:rStyle w:val="Hyperlink"/>
            <w:noProof/>
          </w:rPr>
          <w:t>Table 4: Prototype cost of frame subsystem</w:t>
        </w:r>
        <w:r w:rsidR="004C7760">
          <w:rPr>
            <w:noProof/>
            <w:webHidden/>
          </w:rPr>
          <w:tab/>
        </w:r>
        <w:r w:rsidR="00805111">
          <w:rPr>
            <w:noProof/>
            <w:webHidden/>
          </w:rPr>
          <w:fldChar w:fldCharType="begin"/>
        </w:r>
        <w:r w:rsidR="004C7760">
          <w:rPr>
            <w:noProof/>
            <w:webHidden/>
          </w:rPr>
          <w:instrText xml:space="preserve"> PAGEREF _Toc385423815 \h </w:instrText>
        </w:r>
        <w:r w:rsidR="00805111">
          <w:rPr>
            <w:noProof/>
            <w:webHidden/>
          </w:rPr>
        </w:r>
        <w:r w:rsidR="00805111">
          <w:rPr>
            <w:noProof/>
            <w:webHidden/>
          </w:rPr>
          <w:fldChar w:fldCharType="separate"/>
        </w:r>
        <w:r w:rsidR="00DC5CE2">
          <w:rPr>
            <w:noProof/>
            <w:webHidden/>
          </w:rPr>
          <w:t>25</w:t>
        </w:r>
        <w:r w:rsidR="00805111">
          <w:rPr>
            <w:noProof/>
            <w:webHidden/>
          </w:rPr>
          <w:fldChar w:fldCharType="end"/>
        </w:r>
      </w:hyperlink>
    </w:p>
    <w:p w14:paraId="70BB511D" w14:textId="77777777" w:rsidR="004C7760" w:rsidRDefault="008047F4" w:rsidP="004C7760">
      <w:pPr>
        <w:pStyle w:val="TableofFigures"/>
        <w:tabs>
          <w:tab w:val="right" w:leader="dot" w:pos="5030"/>
        </w:tabs>
        <w:spacing w:before="0" w:line="240" w:lineRule="auto"/>
        <w:rPr>
          <w:noProof/>
          <w:sz w:val="22"/>
          <w:szCs w:val="22"/>
          <w:lang w:bidi="ar-SA"/>
        </w:rPr>
      </w:pPr>
      <w:hyperlink r:id="rId105" w:anchor="_Toc385423816" w:history="1">
        <w:r w:rsidR="004C7760" w:rsidRPr="00043778">
          <w:rPr>
            <w:rStyle w:val="Hyperlink"/>
            <w:noProof/>
          </w:rPr>
          <w:t xml:space="preserve">Table 5: Implementation cost of </w:t>
        </w:r>
        <w:r w:rsidR="00DC03C1">
          <w:rPr>
            <w:noProof/>
          </w:rPr>
          <w:t xml:space="preserve"> (PZ)</w:t>
        </w:r>
        <w:r w:rsidR="004C7760" w:rsidRPr="00043778">
          <w:rPr>
            <w:rStyle w:val="Hyperlink"/>
            <w:noProof/>
          </w:rPr>
          <w:t>frame subsystem</w:t>
        </w:r>
        <w:r w:rsidR="004C7760">
          <w:rPr>
            <w:noProof/>
            <w:webHidden/>
          </w:rPr>
          <w:tab/>
        </w:r>
        <w:r w:rsidR="00805111">
          <w:rPr>
            <w:noProof/>
            <w:webHidden/>
          </w:rPr>
          <w:fldChar w:fldCharType="begin"/>
        </w:r>
        <w:r w:rsidR="004C7760">
          <w:rPr>
            <w:noProof/>
            <w:webHidden/>
          </w:rPr>
          <w:instrText xml:space="preserve"> PAGEREF _Toc385423816 \h </w:instrText>
        </w:r>
        <w:r w:rsidR="00805111">
          <w:rPr>
            <w:noProof/>
            <w:webHidden/>
          </w:rPr>
        </w:r>
        <w:r w:rsidR="00805111">
          <w:rPr>
            <w:noProof/>
            <w:webHidden/>
          </w:rPr>
          <w:fldChar w:fldCharType="separate"/>
        </w:r>
        <w:r w:rsidR="00DC5CE2">
          <w:rPr>
            <w:noProof/>
            <w:webHidden/>
          </w:rPr>
          <w:t>25</w:t>
        </w:r>
        <w:r w:rsidR="00805111">
          <w:rPr>
            <w:noProof/>
            <w:webHidden/>
          </w:rPr>
          <w:fldChar w:fldCharType="end"/>
        </w:r>
      </w:hyperlink>
    </w:p>
    <w:p w14:paraId="5D23AAE9" w14:textId="77777777" w:rsidR="004C7760" w:rsidRDefault="008047F4" w:rsidP="004C7760">
      <w:pPr>
        <w:pStyle w:val="TableofFigures"/>
        <w:tabs>
          <w:tab w:val="right" w:leader="dot" w:pos="5030"/>
        </w:tabs>
        <w:spacing w:before="0" w:line="240" w:lineRule="auto"/>
        <w:rPr>
          <w:noProof/>
          <w:sz w:val="22"/>
          <w:szCs w:val="22"/>
          <w:lang w:bidi="ar-SA"/>
        </w:rPr>
      </w:pPr>
      <w:hyperlink r:id="rId106" w:anchor="_Toc385423817" w:history="1">
        <w:r w:rsidR="004C7760" w:rsidRPr="00043778">
          <w:rPr>
            <w:rStyle w:val="Hyperlink"/>
            <w:noProof/>
          </w:rPr>
          <w:t>Table 6: Prototype cost of X/Y translation subsystem (JC)</w:t>
        </w:r>
        <w:r w:rsidR="004C7760">
          <w:rPr>
            <w:noProof/>
            <w:webHidden/>
          </w:rPr>
          <w:tab/>
        </w:r>
        <w:r w:rsidR="00805111">
          <w:rPr>
            <w:noProof/>
            <w:webHidden/>
          </w:rPr>
          <w:fldChar w:fldCharType="begin"/>
        </w:r>
        <w:r w:rsidR="004C7760">
          <w:rPr>
            <w:noProof/>
            <w:webHidden/>
          </w:rPr>
          <w:instrText xml:space="preserve"> PAGEREF _Toc385423817 \h </w:instrText>
        </w:r>
        <w:r w:rsidR="00805111">
          <w:rPr>
            <w:noProof/>
            <w:webHidden/>
          </w:rPr>
        </w:r>
        <w:r w:rsidR="00805111">
          <w:rPr>
            <w:noProof/>
            <w:webHidden/>
          </w:rPr>
          <w:fldChar w:fldCharType="separate"/>
        </w:r>
        <w:r w:rsidR="00DC5CE2">
          <w:rPr>
            <w:noProof/>
            <w:webHidden/>
          </w:rPr>
          <w:t>31</w:t>
        </w:r>
        <w:r w:rsidR="00805111">
          <w:rPr>
            <w:noProof/>
            <w:webHidden/>
          </w:rPr>
          <w:fldChar w:fldCharType="end"/>
        </w:r>
      </w:hyperlink>
    </w:p>
    <w:p w14:paraId="3C60A3B5" w14:textId="77777777" w:rsidR="004C7760" w:rsidRDefault="008047F4" w:rsidP="004C7760">
      <w:pPr>
        <w:pStyle w:val="TableofFigures"/>
        <w:tabs>
          <w:tab w:val="right" w:leader="dot" w:pos="5030"/>
        </w:tabs>
        <w:spacing w:before="0" w:line="240" w:lineRule="auto"/>
        <w:rPr>
          <w:noProof/>
          <w:sz w:val="22"/>
          <w:szCs w:val="22"/>
          <w:lang w:bidi="ar-SA"/>
        </w:rPr>
      </w:pPr>
      <w:hyperlink r:id="rId107" w:anchor="_Toc385423818" w:history="1">
        <w:r w:rsidR="004C7760" w:rsidRPr="00043778">
          <w:rPr>
            <w:rStyle w:val="Hyperlink"/>
            <w:noProof/>
          </w:rPr>
          <w:t>Table 7: Implementation cost of X/Y translation subsystem (JC)</w:t>
        </w:r>
        <w:r w:rsidR="004C7760">
          <w:rPr>
            <w:noProof/>
            <w:webHidden/>
          </w:rPr>
          <w:tab/>
        </w:r>
        <w:r w:rsidR="00805111">
          <w:rPr>
            <w:noProof/>
            <w:webHidden/>
          </w:rPr>
          <w:fldChar w:fldCharType="begin"/>
        </w:r>
        <w:r w:rsidR="004C7760">
          <w:rPr>
            <w:noProof/>
            <w:webHidden/>
          </w:rPr>
          <w:instrText xml:space="preserve"> PAGEREF _Toc385423818 \h </w:instrText>
        </w:r>
        <w:r w:rsidR="00805111">
          <w:rPr>
            <w:noProof/>
            <w:webHidden/>
          </w:rPr>
        </w:r>
        <w:r w:rsidR="00805111">
          <w:rPr>
            <w:noProof/>
            <w:webHidden/>
          </w:rPr>
          <w:fldChar w:fldCharType="separate"/>
        </w:r>
        <w:r w:rsidR="00DC5CE2">
          <w:rPr>
            <w:noProof/>
            <w:webHidden/>
          </w:rPr>
          <w:t>31</w:t>
        </w:r>
        <w:r w:rsidR="00805111">
          <w:rPr>
            <w:noProof/>
            <w:webHidden/>
          </w:rPr>
          <w:fldChar w:fldCharType="end"/>
        </w:r>
      </w:hyperlink>
    </w:p>
    <w:p w14:paraId="62752248" w14:textId="77777777" w:rsidR="004C7760" w:rsidRDefault="008047F4" w:rsidP="004C7760">
      <w:pPr>
        <w:pStyle w:val="TableofFigures"/>
        <w:tabs>
          <w:tab w:val="right" w:leader="dot" w:pos="5030"/>
        </w:tabs>
        <w:spacing w:before="0" w:line="240" w:lineRule="auto"/>
        <w:rPr>
          <w:noProof/>
          <w:sz w:val="22"/>
          <w:szCs w:val="22"/>
          <w:lang w:bidi="ar-SA"/>
        </w:rPr>
      </w:pPr>
      <w:hyperlink r:id="rId108" w:anchor="_Toc385423819" w:history="1">
        <w:r w:rsidR="004C7760" w:rsidRPr="00043778">
          <w:rPr>
            <w:rStyle w:val="Hyperlink"/>
            <w:noProof/>
          </w:rPr>
          <w:t>Table 8: Production cost of roller mechanism subsystem (JC)</w:t>
        </w:r>
        <w:r w:rsidR="004C7760">
          <w:rPr>
            <w:noProof/>
            <w:webHidden/>
          </w:rPr>
          <w:tab/>
        </w:r>
        <w:r w:rsidR="00805111">
          <w:rPr>
            <w:noProof/>
            <w:webHidden/>
          </w:rPr>
          <w:fldChar w:fldCharType="begin"/>
        </w:r>
        <w:r w:rsidR="004C7760">
          <w:rPr>
            <w:noProof/>
            <w:webHidden/>
          </w:rPr>
          <w:instrText xml:space="preserve"> PAGEREF _Toc385423819 \h </w:instrText>
        </w:r>
        <w:r w:rsidR="00805111">
          <w:rPr>
            <w:noProof/>
            <w:webHidden/>
          </w:rPr>
        </w:r>
        <w:r w:rsidR="00805111">
          <w:rPr>
            <w:noProof/>
            <w:webHidden/>
          </w:rPr>
          <w:fldChar w:fldCharType="separate"/>
        </w:r>
        <w:r w:rsidR="00DC5CE2">
          <w:rPr>
            <w:noProof/>
            <w:webHidden/>
          </w:rPr>
          <w:t>34</w:t>
        </w:r>
        <w:r w:rsidR="00805111">
          <w:rPr>
            <w:noProof/>
            <w:webHidden/>
          </w:rPr>
          <w:fldChar w:fldCharType="end"/>
        </w:r>
      </w:hyperlink>
    </w:p>
    <w:p w14:paraId="42B10198" w14:textId="77777777" w:rsidR="004C7760" w:rsidRDefault="008047F4" w:rsidP="004C7760">
      <w:pPr>
        <w:pStyle w:val="TableofFigures"/>
        <w:tabs>
          <w:tab w:val="right" w:leader="dot" w:pos="5030"/>
        </w:tabs>
        <w:spacing w:before="0" w:line="240" w:lineRule="auto"/>
        <w:rPr>
          <w:noProof/>
          <w:sz w:val="22"/>
          <w:szCs w:val="22"/>
          <w:lang w:bidi="ar-SA"/>
        </w:rPr>
      </w:pPr>
      <w:hyperlink r:id="rId109" w:anchor="_Toc385423820" w:history="1">
        <w:r w:rsidR="004C7760" w:rsidRPr="00043778">
          <w:rPr>
            <w:rStyle w:val="Hyperlink"/>
            <w:noProof/>
          </w:rPr>
          <w:t>Table 9: Prototype cost of powder platforms subsystem (PZ)</w:t>
        </w:r>
        <w:r w:rsidR="004C7760">
          <w:rPr>
            <w:noProof/>
            <w:webHidden/>
          </w:rPr>
          <w:tab/>
        </w:r>
        <w:r w:rsidR="00805111">
          <w:rPr>
            <w:noProof/>
            <w:webHidden/>
          </w:rPr>
          <w:fldChar w:fldCharType="begin"/>
        </w:r>
        <w:r w:rsidR="004C7760">
          <w:rPr>
            <w:noProof/>
            <w:webHidden/>
          </w:rPr>
          <w:instrText xml:space="preserve"> PAGEREF _Toc385423820 \h </w:instrText>
        </w:r>
        <w:r w:rsidR="00805111">
          <w:rPr>
            <w:noProof/>
            <w:webHidden/>
          </w:rPr>
        </w:r>
        <w:r w:rsidR="00805111">
          <w:rPr>
            <w:noProof/>
            <w:webHidden/>
          </w:rPr>
          <w:fldChar w:fldCharType="separate"/>
        </w:r>
        <w:r w:rsidR="00DC5CE2">
          <w:rPr>
            <w:noProof/>
            <w:webHidden/>
          </w:rPr>
          <w:t>41</w:t>
        </w:r>
        <w:r w:rsidR="00805111">
          <w:rPr>
            <w:noProof/>
            <w:webHidden/>
          </w:rPr>
          <w:fldChar w:fldCharType="end"/>
        </w:r>
      </w:hyperlink>
    </w:p>
    <w:p w14:paraId="1B96EB1A" w14:textId="77777777" w:rsidR="004C7760" w:rsidRDefault="008047F4" w:rsidP="004C7760">
      <w:pPr>
        <w:pStyle w:val="TableofFigures"/>
        <w:tabs>
          <w:tab w:val="right" w:leader="dot" w:pos="5030"/>
        </w:tabs>
        <w:spacing w:before="0" w:line="240" w:lineRule="auto"/>
        <w:rPr>
          <w:noProof/>
          <w:sz w:val="22"/>
          <w:szCs w:val="22"/>
          <w:lang w:bidi="ar-SA"/>
        </w:rPr>
      </w:pPr>
      <w:hyperlink r:id="rId110" w:anchor="_Toc385423821" w:history="1">
        <w:r w:rsidR="004C7760" w:rsidRPr="00043778">
          <w:rPr>
            <w:rStyle w:val="Hyperlink"/>
            <w:noProof/>
          </w:rPr>
          <w:t>Table 10: Estimated implementation cost of powder platforms subsystem (PZ)</w:t>
        </w:r>
        <w:r w:rsidR="004C7760">
          <w:rPr>
            <w:noProof/>
            <w:webHidden/>
          </w:rPr>
          <w:tab/>
        </w:r>
        <w:r w:rsidR="00805111">
          <w:rPr>
            <w:noProof/>
            <w:webHidden/>
          </w:rPr>
          <w:fldChar w:fldCharType="begin"/>
        </w:r>
        <w:r w:rsidR="004C7760">
          <w:rPr>
            <w:noProof/>
            <w:webHidden/>
          </w:rPr>
          <w:instrText xml:space="preserve"> PAGEREF _Toc385423821 \h </w:instrText>
        </w:r>
        <w:r w:rsidR="00805111">
          <w:rPr>
            <w:noProof/>
            <w:webHidden/>
          </w:rPr>
        </w:r>
        <w:r w:rsidR="00805111">
          <w:rPr>
            <w:noProof/>
            <w:webHidden/>
          </w:rPr>
          <w:fldChar w:fldCharType="separate"/>
        </w:r>
        <w:r w:rsidR="00DC5CE2">
          <w:rPr>
            <w:noProof/>
            <w:webHidden/>
          </w:rPr>
          <w:t>42</w:t>
        </w:r>
        <w:r w:rsidR="00805111">
          <w:rPr>
            <w:noProof/>
            <w:webHidden/>
          </w:rPr>
          <w:fldChar w:fldCharType="end"/>
        </w:r>
      </w:hyperlink>
    </w:p>
    <w:p w14:paraId="07C617D8" w14:textId="77777777" w:rsidR="004C7760" w:rsidRDefault="008047F4" w:rsidP="004C7760">
      <w:pPr>
        <w:pStyle w:val="TableofFigures"/>
        <w:tabs>
          <w:tab w:val="right" w:leader="dot" w:pos="5030"/>
        </w:tabs>
        <w:spacing w:before="0" w:line="240" w:lineRule="auto"/>
        <w:rPr>
          <w:noProof/>
          <w:sz w:val="22"/>
          <w:szCs w:val="22"/>
          <w:lang w:bidi="ar-SA"/>
        </w:rPr>
      </w:pPr>
      <w:hyperlink r:id="rId111" w:anchor="_Toc385423822" w:history="1">
        <w:r w:rsidR="004C7760" w:rsidRPr="00043778">
          <w:rPr>
            <w:rStyle w:val="Hyperlink"/>
            <w:noProof/>
          </w:rPr>
          <w:t>Table 11: Powder and Binding Agent Recipe compositions (HL)</w:t>
        </w:r>
        <w:r w:rsidR="004C7760">
          <w:rPr>
            <w:noProof/>
            <w:webHidden/>
          </w:rPr>
          <w:tab/>
        </w:r>
        <w:r w:rsidR="00805111">
          <w:rPr>
            <w:noProof/>
            <w:webHidden/>
          </w:rPr>
          <w:fldChar w:fldCharType="begin"/>
        </w:r>
        <w:r w:rsidR="004C7760">
          <w:rPr>
            <w:noProof/>
            <w:webHidden/>
          </w:rPr>
          <w:instrText xml:space="preserve"> PAGEREF _Toc385423822 \h </w:instrText>
        </w:r>
        <w:r w:rsidR="00805111">
          <w:rPr>
            <w:noProof/>
            <w:webHidden/>
          </w:rPr>
        </w:r>
        <w:r w:rsidR="00805111">
          <w:rPr>
            <w:noProof/>
            <w:webHidden/>
          </w:rPr>
          <w:fldChar w:fldCharType="separate"/>
        </w:r>
        <w:r w:rsidR="00DC5CE2">
          <w:rPr>
            <w:noProof/>
            <w:webHidden/>
          </w:rPr>
          <w:t>50</w:t>
        </w:r>
        <w:r w:rsidR="00805111">
          <w:rPr>
            <w:noProof/>
            <w:webHidden/>
          </w:rPr>
          <w:fldChar w:fldCharType="end"/>
        </w:r>
      </w:hyperlink>
    </w:p>
    <w:p w14:paraId="558D7350" w14:textId="77777777" w:rsidR="004C7760" w:rsidRDefault="008047F4" w:rsidP="004C7760">
      <w:pPr>
        <w:pStyle w:val="TableofFigures"/>
        <w:tabs>
          <w:tab w:val="right" w:leader="dot" w:pos="5030"/>
        </w:tabs>
        <w:spacing w:before="0" w:line="240" w:lineRule="auto"/>
        <w:rPr>
          <w:noProof/>
          <w:sz w:val="22"/>
          <w:szCs w:val="22"/>
          <w:lang w:bidi="ar-SA"/>
        </w:rPr>
      </w:pPr>
      <w:hyperlink r:id="rId112" w:anchor="_Toc385423823" w:history="1">
        <w:r w:rsidR="004C7760" w:rsidRPr="00043778">
          <w:rPr>
            <w:rStyle w:val="Hyperlink"/>
            <w:noProof/>
          </w:rPr>
          <w:t>Table 12: Prototype cost (HL)</w:t>
        </w:r>
        <w:r w:rsidR="004C7760">
          <w:rPr>
            <w:noProof/>
            <w:webHidden/>
          </w:rPr>
          <w:tab/>
        </w:r>
        <w:r w:rsidR="00805111">
          <w:rPr>
            <w:noProof/>
            <w:webHidden/>
          </w:rPr>
          <w:fldChar w:fldCharType="begin"/>
        </w:r>
        <w:r w:rsidR="004C7760">
          <w:rPr>
            <w:noProof/>
            <w:webHidden/>
          </w:rPr>
          <w:instrText xml:space="preserve"> PAGEREF _Toc385423823 \h </w:instrText>
        </w:r>
        <w:r w:rsidR="00805111">
          <w:rPr>
            <w:noProof/>
            <w:webHidden/>
          </w:rPr>
        </w:r>
        <w:r w:rsidR="00805111">
          <w:rPr>
            <w:noProof/>
            <w:webHidden/>
          </w:rPr>
          <w:fldChar w:fldCharType="separate"/>
        </w:r>
        <w:r w:rsidR="00DC5CE2">
          <w:rPr>
            <w:noProof/>
            <w:webHidden/>
          </w:rPr>
          <w:t>52</w:t>
        </w:r>
        <w:r w:rsidR="00805111">
          <w:rPr>
            <w:noProof/>
            <w:webHidden/>
          </w:rPr>
          <w:fldChar w:fldCharType="end"/>
        </w:r>
      </w:hyperlink>
    </w:p>
    <w:p w14:paraId="2E8DA698" w14:textId="77777777" w:rsidR="004C7760" w:rsidRDefault="008047F4" w:rsidP="004C7760">
      <w:pPr>
        <w:pStyle w:val="TableofFigures"/>
        <w:tabs>
          <w:tab w:val="right" w:leader="dot" w:pos="5030"/>
        </w:tabs>
        <w:spacing w:before="0" w:line="240" w:lineRule="auto"/>
        <w:rPr>
          <w:noProof/>
          <w:sz w:val="22"/>
          <w:szCs w:val="22"/>
          <w:lang w:bidi="ar-SA"/>
        </w:rPr>
      </w:pPr>
      <w:hyperlink r:id="rId113" w:anchor="_Toc385423824" w:history="1">
        <w:r w:rsidR="004C7760" w:rsidRPr="00043778">
          <w:rPr>
            <w:rStyle w:val="Hyperlink"/>
            <w:noProof/>
          </w:rPr>
          <w:t>Table 13: Implementation Cost (HL)</w:t>
        </w:r>
        <w:r w:rsidR="004C7760">
          <w:rPr>
            <w:noProof/>
            <w:webHidden/>
          </w:rPr>
          <w:tab/>
        </w:r>
        <w:r w:rsidR="00805111">
          <w:rPr>
            <w:noProof/>
            <w:webHidden/>
          </w:rPr>
          <w:fldChar w:fldCharType="begin"/>
        </w:r>
        <w:r w:rsidR="004C7760">
          <w:rPr>
            <w:noProof/>
            <w:webHidden/>
          </w:rPr>
          <w:instrText xml:space="preserve"> PAGEREF _Toc385423824 \h </w:instrText>
        </w:r>
        <w:r w:rsidR="00805111">
          <w:rPr>
            <w:noProof/>
            <w:webHidden/>
          </w:rPr>
        </w:r>
        <w:r w:rsidR="00805111">
          <w:rPr>
            <w:noProof/>
            <w:webHidden/>
          </w:rPr>
          <w:fldChar w:fldCharType="separate"/>
        </w:r>
        <w:r w:rsidR="00DC5CE2">
          <w:rPr>
            <w:noProof/>
            <w:webHidden/>
          </w:rPr>
          <w:t>53</w:t>
        </w:r>
        <w:r w:rsidR="00805111">
          <w:rPr>
            <w:noProof/>
            <w:webHidden/>
          </w:rPr>
          <w:fldChar w:fldCharType="end"/>
        </w:r>
      </w:hyperlink>
    </w:p>
    <w:p w14:paraId="0B3CE997" w14:textId="77777777" w:rsidR="004C7760" w:rsidRDefault="008047F4" w:rsidP="004C7760">
      <w:pPr>
        <w:pStyle w:val="TableofFigures"/>
        <w:tabs>
          <w:tab w:val="right" w:leader="dot" w:pos="5030"/>
        </w:tabs>
        <w:spacing w:before="0" w:line="240" w:lineRule="auto"/>
        <w:rPr>
          <w:noProof/>
          <w:sz w:val="22"/>
          <w:szCs w:val="22"/>
          <w:lang w:bidi="ar-SA"/>
        </w:rPr>
      </w:pPr>
      <w:hyperlink w:anchor="_Toc385423825" w:history="1">
        <w:r w:rsidR="004C7760" w:rsidRPr="00043778">
          <w:rPr>
            <w:rStyle w:val="Hyperlink"/>
            <w:noProof/>
          </w:rPr>
          <w:t>Table 14: PrintTimeEstimator Accuracy Test Results (WW)</w:t>
        </w:r>
        <w:r w:rsidR="004C7760">
          <w:rPr>
            <w:noProof/>
            <w:webHidden/>
          </w:rPr>
          <w:tab/>
        </w:r>
        <w:r w:rsidR="00805111">
          <w:rPr>
            <w:noProof/>
            <w:webHidden/>
          </w:rPr>
          <w:fldChar w:fldCharType="begin"/>
        </w:r>
        <w:r w:rsidR="004C7760">
          <w:rPr>
            <w:noProof/>
            <w:webHidden/>
          </w:rPr>
          <w:instrText xml:space="preserve"> PAGEREF _Toc385423825 \h </w:instrText>
        </w:r>
        <w:r w:rsidR="00805111">
          <w:rPr>
            <w:noProof/>
            <w:webHidden/>
          </w:rPr>
        </w:r>
        <w:r w:rsidR="00805111">
          <w:rPr>
            <w:noProof/>
            <w:webHidden/>
          </w:rPr>
          <w:fldChar w:fldCharType="separate"/>
        </w:r>
        <w:r w:rsidR="00DC5CE2">
          <w:rPr>
            <w:noProof/>
            <w:webHidden/>
          </w:rPr>
          <w:t>68</w:t>
        </w:r>
        <w:r w:rsidR="00805111">
          <w:rPr>
            <w:noProof/>
            <w:webHidden/>
          </w:rPr>
          <w:fldChar w:fldCharType="end"/>
        </w:r>
      </w:hyperlink>
    </w:p>
    <w:p w14:paraId="3ADA0D90" w14:textId="77777777" w:rsidR="004C7760" w:rsidRDefault="008047F4" w:rsidP="004C7760">
      <w:pPr>
        <w:pStyle w:val="TableofFigures"/>
        <w:tabs>
          <w:tab w:val="right" w:leader="dot" w:pos="5030"/>
        </w:tabs>
        <w:spacing w:before="0" w:line="240" w:lineRule="auto"/>
        <w:rPr>
          <w:noProof/>
          <w:sz w:val="22"/>
          <w:szCs w:val="22"/>
          <w:lang w:bidi="ar-SA"/>
        </w:rPr>
      </w:pPr>
      <w:hyperlink w:anchor="_Toc385423826" w:history="1">
        <w:r w:rsidR="004C7760" w:rsidRPr="00043778">
          <w:rPr>
            <w:rStyle w:val="Hyperlink"/>
            <w:noProof/>
          </w:rPr>
          <w:t>Table 15: Part Processing Time Comparison (WW)</w:t>
        </w:r>
        <w:r w:rsidR="004C7760">
          <w:rPr>
            <w:noProof/>
            <w:webHidden/>
          </w:rPr>
          <w:tab/>
        </w:r>
        <w:r w:rsidR="00805111">
          <w:rPr>
            <w:noProof/>
            <w:webHidden/>
          </w:rPr>
          <w:fldChar w:fldCharType="begin"/>
        </w:r>
        <w:r w:rsidR="004C7760">
          <w:rPr>
            <w:noProof/>
            <w:webHidden/>
          </w:rPr>
          <w:instrText xml:space="preserve"> PAGEREF _Toc385423826 \h </w:instrText>
        </w:r>
        <w:r w:rsidR="00805111">
          <w:rPr>
            <w:noProof/>
            <w:webHidden/>
          </w:rPr>
        </w:r>
        <w:r w:rsidR="00805111">
          <w:rPr>
            <w:noProof/>
            <w:webHidden/>
          </w:rPr>
          <w:fldChar w:fldCharType="separate"/>
        </w:r>
        <w:r w:rsidR="00DC5CE2">
          <w:rPr>
            <w:noProof/>
            <w:webHidden/>
          </w:rPr>
          <w:t>68</w:t>
        </w:r>
        <w:r w:rsidR="00805111">
          <w:rPr>
            <w:noProof/>
            <w:webHidden/>
          </w:rPr>
          <w:fldChar w:fldCharType="end"/>
        </w:r>
      </w:hyperlink>
    </w:p>
    <w:p w14:paraId="5A4720A2" w14:textId="77777777" w:rsidR="004C7760" w:rsidRDefault="008047F4" w:rsidP="004C7760">
      <w:pPr>
        <w:pStyle w:val="TableofFigures"/>
        <w:tabs>
          <w:tab w:val="right" w:leader="dot" w:pos="5030"/>
        </w:tabs>
        <w:spacing w:before="0" w:line="240" w:lineRule="auto"/>
        <w:rPr>
          <w:noProof/>
          <w:sz w:val="22"/>
          <w:szCs w:val="22"/>
          <w:lang w:bidi="ar-SA"/>
        </w:rPr>
      </w:pPr>
      <w:hyperlink w:anchor="_Toc385423827" w:history="1">
        <w:r w:rsidR="004C7760" w:rsidRPr="00043778">
          <w:rPr>
            <w:rStyle w:val="Hyperlink"/>
            <w:noProof/>
          </w:rPr>
          <w:t>Table 16: Motor Selections with respective Stepper Motor Drivers (WW)</w:t>
        </w:r>
        <w:r w:rsidR="004C7760">
          <w:rPr>
            <w:noProof/>
            <w:webHidden/>
          </w:rPr>
          <w:tab/>
        </w:r>
        <w:r w:rsidR="00805111">
          <w:rPr>
            <w:noProof/>
            <w:webHidden/>
          </w:rPr>
          <w:fldChar w:fldCharType="begin"/>
        </w:r>
        <w:r w:rsidR="004C7760">
          <w:rPr>
            <w:noProof/>
            <w:webHidden/>
          </w:rPr>
          <w:instrText xml:space="preserve"> PAGEREF _Toc385423827 \h </w:instrText>
        </w:r>
        <w:r w:rsidR="00805111">
          <w:rPr>
            <w:noProof/>
            <w:webHidden/>
          </w:rPr>
        </w:r>
        <w:r w:rsidR="00805111">
          <w:rPr>
            <w:noProof/>
            <w:webHidden/>
          </w:rPr>
          <w:fldChar w:fldCharType="separate"/>
        </w:r>
        <w:r w:rsidR="00DC5CE2">
          <w:rPr>
            <w:noProof/>
            <w:webHidden/>
          </w:rPr>
          <w:t>69</w:t>
        </w:r>
        <w:r w:rsidR="00805111">
          <w:rPr>
            <w:noProof/>
            <w:webHidden/>
          </w:rPr>
          <w:fldChar w:fldCharType="end"/>
        </w:r>
      </w:hyperlink>
    </w:p>
    <w:p w14:paraId="75BBC017" w14:textId="77777777" w:rsidR="004C7760" w:rsidRDefault="008047F4" w:rsidP="004C7760">
      <w:pPr>
        <w:pStyle w:val="TableofFigures"/>
        <w:tabs>
          <w:tab w:val="right" w:leader="dot" w:pos="5030"/>
        </w:tabs>
        <w:spacing w:before="0" w:line="240" w:lineRule="auto"/>
        <w:rPr>
          <w:noProof/>
          <w:sz w:val="22"/>
          <w:szCs w:val="22"/>
          <w:lang w:bidi="ar-SA"/>
        </w:rPr>
      </w:pPr>
      <w:hyperlink r:id="rId114" w:anchor="_Toc385423828" w:history="1">
        <w:r w:rsidR="004C7760" w:rsidRPr="00043778">
          <w:rPr>
            <w:rStyle w:val="Hyperlink"/>
            <w:noProof/>
          </w:rPr>
          <w:t>Table 17: Actual Design Costs (WW)</w:t>
        </w:r>
        <w:r w:rsidR="004C7760">
          <w:rPr>
            <w:noProof/>
            <w:webHidden/>
          </w:rPr>
          <w:tab/>
        </w:r>
        <w:r w:rsidR="00805111">
          <w:rPr>
            <w:noProof/>
            <w:webHidden/>
          </w:rPr>
          <w:fldChar w:fldCharType="begin"/>
        </w:r>
        <w:r w:rsidR="004C7760">
          <w:rPr>
            <w:noProof/>
            <w:webHidden/>
          </w:rPr>
          <w:instrText xml:space="preserve"> PAGEREF _Toc385423828 \h </w:instrText>
        </w:r>
        <w:r w:rsidR="00805111">
          <w:rPr>
            <w:noProof/>
            <w:webHidden/>
          </w:rPr>
        </w:r>
        <w:r w:rsidR="00805111">
          <w:rPr>
            <w:noProof/>
            <w:webHidden/>
          </w:rPr>
          <w:fldChar w:fldCharType="separate"/>
        </w:r>
        <w:r w:rsidR="00DC5CE2">
          <w:rPr>
            <w:noProof/>
            <w:webHidden/>
          </w:rPr>
          <w:t>71</w:t>
        </w:r>
        <w:r w:rsidR="00805111">
          <w:rPr>
            <w:noProof/>
            <w:webHidden/>
          </w:rPr>
          <w:fldChar w:fldCharType="end"/>
        </w:r>
      </w:hyperlink>
    </w:p>
    <w:p w14:paraId="3EC51902" w14:textId="77777777" w:rsidR="004C7760" w:rsidRDefault="008047F4" w:rsidP="004C7760">
      <w:pPr>
        <w:pStyle w:val="TableofFigures"/>
        <w:tabs>
          <w:tab w:val="right" w:leader="dot" w:pos="5030"/>
        </w:tabs>
        <w:spacing w:before="0" w:line="240" w:lineRule="auto"/>
        <w:rPr>
          <w:noProof/>
          <w:sz w:val="22"/>
          <w:szCs w:val="22"/>
          <w:lang w:bidi="ar-SA"/>
        </w:rPr>
      </w:pPr>
      <w:hyperlink r:id="rId115" w:anchor="_Toc385423829" w:history="1">
        <w:r w:rsidR="004C7760" w:rsidRPr="00043778">
          <w:rPr>
            <w:rStyle w:val="Hyperlink"/>
            <w:noProof/>
          </w:rPr>
          <w:t>Table 18: Implementation Costs (WW)</w:t>
        </w:r>
        <w:r w:rsidR="004C7760">
          <w:rPr>
            <w:noProof/>
            <w:webHidden/>
          </w:rPr>
          <w:tab/>
        </w:r>
        <w:r w:rsidR="00805111">
          <w:rPr>
            <w:noProof/>
            <w:webHidden/>
          </w:rPr>
          <w:fldChar w:fldCharType="begin"/>
        </w:r>
        <w:r w:rsidR="004C7760">
          <w:rPr>
            <w:noProof/>
            <w:webHidden/>
          </w:rPr>
          <w:instrText xml:space="preserve"> PAGEREF _Toc385423829 \h </w:instrText>
        </w:r>
        <w:r w:rsidR="00805111">
          <w:rPr>
            <w:noProof/>
            <w:webHidden/>
          </w:rPr>
        </w:r>
        <w:r w:rsidR="00805111">
          <w:rPr>
            <w:noProof/>
            <w:webHidden/>
          </w:rPr>
          <w:fldChar w:fldCharType="separate"/>
        </w:r>
        <w:r w:rsidR="00DC5CE2">
          <w:rPr>
            <w:noProof/>
            <w:webHidden/>
          </w:rPr>
          <w:t>72</w:t>
        </w:r>
        <w:r w:rsidR="00805111">
          <w:rPr>
            <w:noProof/>
            <w:webHidden/>
          </w:rPr>
          <w:fldChar w:fldCharType="end"/>
        </w:r>
      </w:hyperlink>
    </w:p>
    <w:p w14:paraId="2A5D35DF" w14:textId="77777777" w:rsidR="00E94A5E" w:rsidRDefault="00805111" w:rsidP="00E94A5E">
      <w:pPr>
        <w:sectPr w:rsidR="00E94A5E" w:rsidSect="00E94A5E">
          <w:type w:val="continuous"/>
          <w:pgSz w:w="12240" w:h="15840"/>
          <w:pgMar w:top="720" w:right="720" w:bottom="720" w:left="720" w:header="432" w:footer="720" w:gutter="0"/>
          <w:cols w:num="2" w:space="720"/>
          <w:docGrid w:linePitch="360"/>
        </w:sectPr>
      </w:pPr>
      <w:r>
        <w:fldChar w:fldCharType="end"/>
      </w:r>
    </w:p>
    <w:p w14:paraId="54E8852D" w14:textId="77777777" w:rsidR="00E94A5E" w:rsidRDefault="00E94A5E" w:rsidP="00E94A5E">
      <w:pPr>
        <w:pStyle w:val="Heading1"/>
      </w:pPr>
      <w:bookmarkStart w:id="7" w:name="_Toc385424854"/>
      <w:r>
        <w:lastRenderedPageBreak/>
        <w:t>Table of Drawings</w:t>
      </w:r>
      <w:bookmarkEnd w:id="6"/>
      <w:r w:rsidR="00933426">
        <w:t xml:space="preserve"> (WW)</w:t>
      </w:r>
      <w:bookmarkEnd w:id="7"/>
    </w:p>
    <w:p w14:paraId="7749EF07" w14:textId="77777777" w:rsidR="00F41D1F" w:rsidRDefault="00F41D1F" w:rsidP="00E94A5E">
      <w:pPr>
        <w:sectPr w:rsidR="00F41D1F" w:rsidSect="00F41D1F">
          <w:type w:val="continuous"/>
          <w:pgSz w:w="12240" w:h="15840"/>
          <w:pgMar w:top="720" w:right="720" w:bottom="720" w:left="720" w:header="432" w:footer="720" w:gutter="0"/>
          <w:cols w:space="720"/>
          <w:docGrid w:linePitch="360"/>
        </w:sectPr>
      </w:pPr>
    </w:p>
    <w:p w14:paraId="6A63DE05" w14:textId="77777777" w:rsidR="004C7760" w:rsidRDefault="00805111" w:rsidP="004C7760">
      <w:pPr>
        <w:pStyle w:val="TableofFigures"/>
        <w:tabs>
          <w:tab w:val="right" w:leader="dot" w:pos="5030"/>
        </w:tabs>
        <w:spacing w:before="0" w:line="240" w:lineRule="auto"/>
        <w:rPr>
          <w:noProof/>
          <w:sz w:val="22"/>
          <w:szCs w:val="22"/>
          <w:lang w:bidi="ar-SA"/>
        </w:rPr>
      </w:pPr>
      <w:r>
        <w:lastRenderedPageBreak/>
        <w:fldChar w:fldCharType="begin"/>
      </w:r>
      <w:r w:rsidR="00F41D1F">
        <w:instrText xml:space="preserve"> TOC \h \z \c "Drawing" </w:instrText>
      </w:r>
      <w:r>
        <w:fldChar w:fldCharType="separate"/>
      </w:r>
      <w:hyperlink r:id="rId116" w:anchor="_Toc385423866" w:history="1">
        <w:r w:rsidR="004C7760" w:rsidRPr="00E95793">
          <w:rPr>
            <w:rStyle w:val="Hyperlink"/>
            <w:noProof/>
          </w:rPr>
          <w:t>Drawing 1: Makerslide cross section (JC)</w:t>
        </w:r>
        <w:r w:rsidR="004C7760">
          <w:rPr>
            <w:noProof/>
            <w:webHidden/>
          </w:rPr>
          <w:tab/>
        </w:r>
        <w:r>
          <w:rPr>
            <w:noProof/>
            <w:webHidden/>
          </w:rPr>
          <w:fldChar w:fldCharType="begin"/>
        </w:r>
        <w:r w:rsidR="004C7760">
          <w:rPr>
            <w:noProof/>
            <w:webHidden/>
          </w:rPr>
          <w:instrText xml:space="preserve"> PAGEREF _Toc385423866 \h </w:instrText>
        </w:r>
        <w:r>
          <w:rPr>
            <w:noProof/>
            <w:webHidden/>
          </w:rPr>
        </w:r>
        <w:r>
          <w:rPr>
            <w:noProof/>
            <w:webHidden/>
          </w:rPr>
          <w:fldChar w:fldCharType="separate"/>
        </w:r>
        <w:r w:rsidR="00DC5CE2">
          <w:rPr>
            <w:noProof/>
            <w:webHidden/>
          </w:rPr>
          <w:t>90</w:t>
        </w:r>
        <w:r>
          <w:rPr>
            <w:noProof/>
            <w:webHidden/>
          </w:rPr>
          <w:fldChar w:fldCharType="end"/>
        </w:r>
      </w:hyperlink>
    </w:p>
    <w:p w14:paraId="14495709" w14:textId="77777777" w:rsidR="004C7760" w:rsidRDefault="008047F4" w:rsidP="004C7760">
      <w:pPr>
        <w:pStyle w:val="TableofFigures"/>
        <w:tabs>
          <w:tab w:val="right" w:leader="dot" w:pos="5030"/>
        </w:tabs>
        <w:spacing w:before="0" w:line="240" w:lineRule="auto"/>
        <w:rPr>
          <w:noProof/>
          <w:sz w:val="22"/>
          <w:szCs w:val="22"/>
          <w:lang w:bidi="ar-SA"/>
        </w:rPr>
      </w:pPr>
      <w:hyperlink r:id="rId117" w:anchor="_Toc385423867" w:history="1">
        <w:r w:rsidR="004C7760" w:rsidRPr="00E95793">
          <w:rPr>
            <w:rStyle w:val="Hyperlink"/>
            <w:noProof/>
          </w:rPr>
          <w:t>Drawing 2: Roller plate - Motor (JC)</w:t>
        </w:r>
        <w:r w:rsidR="004C7760">
          <w:rPr>
            <w:noProof/>
            <w:webHidden/>
          </w:rPr>
          <w:tab/>
        </w:r>
        <w:r w:rsidR="00805111">
          <w:rPr>
            <w:noProof/>
            <w:webHidden/>
          </w:rPr>
          <w:fldChar w:fldCharType="begin"/>
        </w:r>
        <w:r w:rsidR="004C7760">
          <w:rPr>
            <w:noProof/>
            <w:webHidden/>
          </w:rPr>
          <w:instrText xml:space="preserve"> PAGEREF _Toc385423867 \h </w:instrText>
        </w:r>
        <w:r w:rsidR="00805111">
          <w:rPr>
            <w:noProof/>
            <w:webHidden/>
          </w:rPr>
        </w:r>
        <w:r w:rsidR="00805111">
          <w:rPr>
            <w:noProof/>
            <w:webHidden/>
          </w:rPr>
          <w:fldChar w:fldCharType="separate"/>
        </w:r>
        <w:r w:rsidR="00DC5CE2">
          <w:rPr>
            <w:noProof/>
            <w:webHidden/>
          </w:rPr>
          <w:t>91</w:t>
        </w:r>
        <w:r w:rsidR="00805111">
          <w:rPr>
            <w:noProof/>
            <w:webHidden/>
          </w:rPr>
          <w:fldChar w:fldCharType="end"/>
        </w:r>
      </w:hyperlink>
    </w:p>
    <w:p w14:paraId="5C9CB95A" w14:textId="77777777" w:rsidR="004C7760" w:rsidRDefault="008047F4" w:rsidP="004C7760">
      <w:pPr>
        <w:pStyle w:val="TableofFigures"/>
        <w:tabs>
          <w:tab w:val="right" w:leader="dot" w:pos="5030"/>
        </w:tabs>
        <w:spacing w:before="0" w:line="240" w:lineRule="auto"/>
        <w:rPr>
          <w:noProof/>
          <w:sz w:val="22"/>
          <w:szCs w:val="22"/>
          <w:lang w:bidi="ar-SA"/>
        </w:rPr>
      </w:pPr>
      <w:hyperlink r:id="rId118" w:anchor="_Toc385423868" w:history="1">
        <w:r w:rsidR="004C7760" w:rsidRPr="00E95793">
          <w:rPr>
            <w:rStyle w:val="Hyperlink"/>
            <w:noProof/>
          </w:rPr>
          <w:t>Drawing 3: Pwdr. Project's X/Y Translation assembly drawing (JC)</w:t>
        </w:r>
        <w:r w:rsidR="004C7760">
          <w:rPr>
            <w:noProof/>
            <w:webHidden/>
          </w:rPr>
          <w:tab/>
        </w:r>
        <w:r w:rsidR="00805111">
          <w:rPr>
            <w:noProof/>
            <w:webHidden/>
          </w:rPr>
          <w:fldChar w:fldCharType="begin"/>
        </w:r>
        <w:r w:rsidR="004C7760">
          <w:rPr>
            <w:noProof/>
            <w:webHidden/>
          </w:rPr>
          <w:instrText xml:space="preserve"> PAGEREF _Toc385423868 \h </w:instrText>
        </w:r>
        <w:r w:rsidR="00805111">
          <w:rPr>
            <w:noProof/>
            <w:webHidden/>
          </w:rPr>
        </w:r>
        <w:r w:rsidR="00805111">
          <w:rPr>
            <w:noProof/>
            <w:webHidden/>
          </w:rPr>
          <w:fldChar w:fldCharType="separate"/>
        </w:r>
        <w:r w:rsidR="00DC5CE2">
          <w:rPr>
            <w:noProof/>
            <w:webHidden/>
          </w:rPr>
          <w:t>92</w:t>
        </w:r>
        <w:r w:rsidR="00805111">
          <w:rPr>
            <w:noProof/>
            <w:webHidden/>
          </w:rPr>
          <w:fldChar w:fldCharType="end"/>
        </w:r>
      </w:hyperlink>
    </w:p>
    <w:p w14:paraId="037F9DAC" w14:textId="77777777" w:rsidR="004C7760" w:rsidRDefault="008047F4" w:rsidP="004C7760">
      <w:pPr>
        <w:pStyle w:val="TableofFigures"/>
        <w:tabs>
          <w:tab w:val="right" w:leader="dot" w:pos="5030"/>
        </w:tabs>
        <w:spacing w:before="0" w:line="240" w:lineRule="auto"/>
        <w:rPr>
          <w:noProof/>
          <w:sz w:val="22"/>
          <w:szCs w:val="22"/>
          <w:lang w:bidi="ar-SA"/>
        </w:rPr>
      </w:pPr>
      <w:hyperlink r:id="rId119" w:anchor="_Toc385423869" w:history="1">
        <w:r w:rsidR="004C7760" w:rsidRPr="00E95793">
          <w:rPr>
            <w:rStyle w:val="Hyperlink"/>
            <w:noProof/>
          </w:rPr>
          <w:t>Drawing 4: Rolling Plate - Bearing (JC)</w:t>
        </w:r>
        <w:r w:rsidR="004C7760">
          <w:rPr>
            <w:noProof/>
            <w:webHidden/>
          </w:rPr>
          <w:tab/>
        </w:r>
        <w:r w:rsidR="00805111">
          <w:rPr>
            <w:noProof/>
            <w:webHidden/>
          </w:rPr>
          <w:fldChar w:fldCharType="begin"/>
        </w:r>
        <w:r w:rsidR="004C7760">
          <w:rPr>
            <w:noProof/>
            <w:webHidden/>
          </w:rPr>
          <w:instrText xml:space="preserve"> PAGEREF _Toc385423869 \h </w:instrText>
        </w:r>
        <w:r w:rsidR="00805111">
          <w:rPr>
            <w:noProof/>
            <w:webHidden/>
          </w:rPr>
        </w:r>
        <w:r w:rsidR="00805111">
          <w:rPr>
            <w:noProof/>
            <w:webHidden/>
          </w:rPr>
          <w:fldChar w:fldCharType="separate"/>
        </w:r>
        <w:r w:rsidR="00DC5CE2">
          <w:rPr>
            <w:noProof/>
            <w:webHidden/>
          </w:rPr>
          <w:t>93</w:t>
        </w:r>
        <w:r w:rsidR="00805111">
          <w:rPr>
            <w:noProof/>
            <w:webHidden/>
          </w:rPr>
          <w:fldChar w:fldCharType="end"/>
        </w:r>
      </w:hyperlink>
    </w:p>
    <w:p w14:paraId="51D07925" w14:textId="77777777" w:rsidR="004C7760" w:rsidRDefault="008047F4" w:rsidP="004C7760">
      <w:pPr>
        <w:pStyle w:val="TableofFigures"/>
        <w:tabs>
          <w:tab w:val="right" w:leader="dot" w:pos="5030"/>
        </w:tabs>
        <w:spacing w:before="0" w:line="240" w:lineRule="auto"/>
        <w:rPr>
          <w:noProof/>
          <w:sz w:val="22"/>
          <w:szCs w:val="22"/>
          <w:lang w:bidi="ar-SA"/>
        </w:rPr>
      </w:pPr>
      <w:hyperlink r:id="rId120" w:anchor="_Toc385423870" w:history="1">
        <w:r w:rsidR="004C7760" w:rsidRPr="00E95793">
          <w:rPr>
            <w:rStyle w:val="Hyperlink"/>
            <w:noProof/>
          </w:rPr>
          <w:t>Drawing 5: Makerslide belt clip (JC)</w:t>
        </w:r>
        <w:r w:rsidR="004C7760">
          <w:rPr>
            <w:noProof/>
            <w:webHidden/>
          </w:rPr>
          <w:tab/>
        </w:r>
        <w:r w:rsidR="00805111">
          <w:rPr>
            <w:noProof/>
            <w:webHidden/>
          </w:rPr>
          <w:fldChar w:fldCharType="begin"/>
        </w:r>
        <w:r w:rsidR="004C7760">
          <w:rPr>
            <w:noProof/>
            <w:webHidden/>
          </w:rPr>
          <w:instrText xml:space="preserve"> PAGEREF _Toc385423870 \h </w:instrText>
        </w:r>
        <w:r w:rsidR="00805111">
          <w:rPr>
            <w:noProof/>
            <w:webHidden/>
          </w:rPr>
        </w:r>
        <w:r w:rsidR="00805111">
          <w:rPr>
            <w:noProof/>
            <w:webHidden/>
          </w:rPr>
          <w:fldChar w:fldCharType="separate"/>
        </w:r>
        <w:r w:rsidR="00DC5CE2">
          <w:rPr>
            <w:noProof/>
            <w:webHidden/>
          </w:rPr>
          <w:t>94</w:t>
        </w:r>
        <w:r w:rsidR="00805111">
          <w:rPr>
            <w:noProof/>
            <w:webHidden/>
          </w:rPr>
          <w:fldChar w:fldCharType="end"/>
        </w:r>
      </w:hyperlink>
    </w:p>
    <w:p w14:paraId="45C459FB" w14:textId="77777777" w:rsidR="004C7760" w:rsidRDefault="008047F4" w:rsidP="004C7760">
      <w:pPr>
        <w:pStyle w:val="TableofFigures"/>
        <w:tabs>
          <w:tab w:val="right" w:leader="dot" w:pos="5030"/>
        </w:tabs>
        <w:spacing w:before="0" w:line="240" w:lineRule="auto"/>
        <w:rPr>
          <w:noProof/>
          <w:sz w:val="22"/>
          <w:szCs w:val="22"/>
          <w:lang w:bidi="ar-SA"/>
        </w:rPr>
      </w:pPr>
      <w:hyperlink r:id="rId121" w:anchor="_Toc385423871" w:history="1">
        <w:r w:rsidR="004C7760" w:rsidRPr="00E95793">
          <w:rPr>
            <w:rStyle w:val="Hyperlink"/>
            <w:noProof/>
          </w:rPr>
          <w:t>Drawing 6: Makerslide motor mounting plate (JC)</w:t>
        </w:r>
        <w:r w:rsidR="004C7760">
          <w:rPr>
            <w:noProof/>
            <w:webHidden/>
          </w:rPr>
          <w:tab/>
        </w:r>
        <w:r w:rsidR="00805111">
          <w:rPr>
            <w:noProof/>
            <w:webHidden/>
          </w:rPr>
          <w:fldChar w:fldCharType="begin"/>
        </w:r>
        <w:r w:rsidR="004C7760">
          <w:rPr>
            <w:noProof/>
            <w:webHidden/>
          </w:rPr>
          <w:instrText xml:space="preserve"> PAGEREF _Toc385423871 \h </w:instrText>
        </w:r>
        <w:r w:rsidR="00805111">
          <w:rPr>
            <w:noProof/>
            <w:webHidden/>
          </w:rPr>
        </w:r>
        <w:r w:rsidR="00805111">
          <w:rPr>
            <w:noProof/>
            <w:webHidden/>
          </w:rPr>
          <w:fldChar w:fldCharType="separate"/>
        </w:r>
        <w:r w:rsidR="00DC5CE2">
          <w:rPr>
            <w:noProof/>
            <w:webHidden/>
          </w:rPr>
          <w:t>95</w:t>
        </w:r>
        <w:r w:rsidR="00805111">
          <w:rPr>
            <w:noProof/>
            <w:webHidden/>
          </w:rPr>
          <w:fldChar w:fldCharType="end"/>
        </w:r>
      </w:hyperlink>
    </w:p>
    <w:p w14:paraId="18BCCE59" w14:textId="77777777" w:rsidR="004C7760" w:rsidRDefault="008047F4" w:rsidP="004C7760">
      <w:pPr>
        <w:pStyle w:val="TableofFigures"/>
        <w:tabs>
          <w:tab w:val="right" w:leader="dot" w:pos="5030"/>
        </w:tabs>
        <w:spacing w:before="0" w:line="240" w:lineRule="auto"/>
        <w:rPr>
          <w:noProof/>
          <w:sz w:val="22"/>
          <w:szCs w:val="22"/>
          <w:lang w:bidi="ar-SA"/>
        </w:rPr>
      </w:pPr>
      <w:hyperlink r:id="rId122" w:anchor="_Toc385423872" w:history="1">
        <w:r w:rsidR="004C7760" w:rsidRPr="00E95793">
          <w:rPr>
            <w:rStyle w:val="Hyperlink"/>
            <w:noProof/>
          </w:rPr>
          <w:t>Drawing 7: Makerslide eccentric nut (JC)</w:t>
        </w:r>
        <w:r w:rsidR="004C7760">
          <w:rPr>
            <w:noProof/>
            <w:webHidden/>
          </w:rPr>
          <w:tab/>
        </w:r>
        <w:r w:rsidR="00805111">
          <w:rPr>
            <w:noProof/>
            <w:webHidden/>
          </w:rPr>
          <w:fldChar w:fldCharType="begin"/>
        </w:r>
        <w:r w:rsidR="004C7760">
          <w:rPr>
            <w:noProof/>
            <w:webHidden/>
          </w:rPr>
          <w:instrText xml:space="preserve"> PAGEREF _Toc385423872 \h </w:instrText>
        </w:r>
        <w:r w:rsidR="00805111">
          <w:rPr>
            <w:noProof/>
            <w:webHidden/>
          </w:rPr>
        </w:r>
        <w:r w:rsidR="00805111">
          <w:rPr>
            <w:noProof/>
            <w:webHidden/>
          </w:rPr>
          <w:fldChar w:fldCharType="separate"/>
        </w:r>
        <w:r w:rsidR="00DC5CE2">
          <w:rPr>
            <w:noProof/>
            <w:webHidden/>
          </w:rPr>
          <w:t>96</w:t>
        </w:r>
        <w:r w:rsidR="00805111">
          <w:rPr>
            <w:noProof/>
            <w:webHidden/>
          </w:rPr>
          <w:fldChar w:fldCharType="end"/>
        </w:r>
      </w:hyperlink>
    </w:p>
    <w:p w14:paraId="1E44EFD8" w14:textId="77777777" w:rsidR="004C7760" w:rsidRDefault="008047F4" w:rsidP="004C7760">
      <w:pPr>
        <w:pStyle w:val="TableofFigures"/>
        <w:tabs>
          <w:tab w:val="right" w:leader="dot" w:pos="5030"/>
        </w:tabs>
        <w:spacing w:before="0" w:line="240" w:lineRule="auto"/>
        <w:rPr>
          <w:noProof/>
          <w:sz w:val="22"/>
          <w:szCs w:val="22"/>
          <w:lang w:bidi="ar-SA"/>
        </w:rPr>
      </w:pPr>
      <w:hyperlink r:id="rId123" w:anchor="_Toc385423873" w:history="1">
        <w:r w:rsidR="004C7760" w:rsidRPr="00E95793">
          <w:rPr>
            <w:rStyle w:val="Hyperlink"/>
            <w:noProof/>
          </w:rPr>
          <w:t>Drawing 8: Rolling Mechanism Flange (JC)</w:t>
        </w:r>
        <w:r w:rsidR="004C7760">
          <w:rPr>
            <w:noProof/>
            <w:webHidden/>
          </w:rPr>
          <w:tab/>
        </w:r>
        <w:r w:rsidR="00805111">
          <w:rPr>
            <w:noProof/>
            <w:webHidden/>
          </w:rPr>
          <w:fldChar w:fldCharType="begin"/>
        </w:r>
        <w:r w:rsidR="004C7760">
          <w:rPr>
            <w:noProof/>
            <w:webHidden/>
          </w:rPr>
          <w:instrText xml:space="preserve"> PAGEREF _Toc385423873 \h </w:instrText>
        </w:r>
        <w:r w:rsidR="00805111">
          <w:rPr>
            <w:noProof/>
            <w:webHidden/>
          </w:rPr>
        </w:r>
        <w:r w:rsidR="00805111">
          <w:rPr>
            <w:noProof/>
            <w:webHidden/>
          </w:rPr>
          <w:fldChar w:fldCharType="separate"/>
        </w:r>
        <w:r w:rsidR="00DC5CE2">
          <w:rPr>
            <w:noProof/>
            <w:webHidden/>
          </w:rPr>
          <w:t>97</w:t>
        </w:r>
        <w:r w:rsidR="00805111">
          <w:rPr>
            <w:noProof/>
            <w:webHidden/>
          </w:rPr>
          <w:fldChar w:fldCharType="end"/>
        </w:r>
      </w:hyperlink>
    </w:p>
    <w:p w14:paraId="55B1FE32" w14:textId="77777777" w:rsidR="004C7760" w:rsidRDefault="008047F4" w:rsidP="004C7760">
      <w:pPr>
        <w:pStyle w:val="TableofFigures"/>
        <w:tabs>
          <w:tab w:val="right" w:leader="dot" w:pos="5030"/>
        </w:tabs>
        <w:spacing w:before="0" w:line="240" w:lineRule="auto"/>
        <w:rPr>
          <w:noProof/>
          <w:sz w:val="22"/>
          <w:szCs w:val="22"/>
          <w:lang w:bidi="ar-SA"/>
        </w:rPr>
      </w:pPr>
      <w:hyperlink r:id="rId124" w:anchor="_Toc385423874" w:history="1">
        <w:r w:rsidR="004C7760" w:rsidRPr="00E95793">
          <w:rPr>
            <w:rStyle w:val="Hyperlink"/>
            <w:noProof/>
          </w:rPr>
          <w:t>Drawing 9: Base Panel (PZ)</w:t>
        </w:r>
        <w:r w:rsidR="004C7760">
          <w:rPr>
            <w:noProof/>
            <w:webHidden/>
          </w:rPr>
          <w:tab/>
        </w:r>
        <w:r w:rsidR="00805111">
          <w:rPr>
            <w:noProof/>
            <w:webHidden/>
          </w:rPr>
          <w:fldChar w:fldCharType="begin"/>
        </w:r>
        <w:r w:rsidR="004C7760">
          <w:rPr>
            <w:noProof/>
            <w:webHidden/>
          </w:rPr>
          <w:instrText xml:space="preserve"> PAGEREF _Toc385423874 \h </w:instrText>
        </w:r>
        <w:r w:rsidR="00805111">
          <w:rPr>
            <w:noProof/>
            <w:webHidden/>
          </w:rPr>
        </w:r>
        <w:r w:rsidR="00805111">
          <w:rPr>
            <w:noProof/>
            <w:webHidden/>
          </w:rPr>
          <w:fldChar w:fldCharType="separate"/>
        </w:r>
        <w:r w:rsidR="00DC5CE2">
          <w:rPr>
            <w:noProof/>
            <w:webHidden/>
          </w:rPr>
          <w:t>98</w:t>
        </w:r>
        <w:r w:rsidR="00805111">
          <w:rPr>
            <w:noProof/>
            <w:webHidden/>
          </w:rPr>
          <w:fldChar w:fldCharType="end"/>
        </w:r>
      </w:hyperlink>
    </w:p>
    <w:p w14:paraId="28719E01" w14:textId="77777777" w:rsidR="004C7760" w:rsidRDefault="008047F4" w:rsidP="004C7760">
      <w:pPr>
        <w:pStyle w:val="TableofFigures"/>
        <w:tabs>
          <w:tab w:val="right" w:leader="dot" w:pos="5030"/>
        </w:tabs>
        <w:spacing w:before="0" w:line="240" w:lineRule="auto"/>
        <w:rPr>
          <w:noProof/>
          <w:sz w:val="22"/>
          <w:szCs w:val="22"/>
          <w:lang w:bidi="ar-SA"/>
        </w:rPr>
      </w:pPr>
      <w:hyperlink r:id="rId125" w:anchor="_Toc385423875" w:history="1">
        <w:r w:rsidR="004C7760" w:rsidRPr="00E95793">
          <w:rPr>
            <w:rStyle w:val="Hyperlink"/>
            <w:noProof/>
          </w:rPr>
          <w:t>Drawing 10: Back Panel (PZ)</w:t>
        </w:r>
        <w:r w:rsidR="004C7760">
          <w:rPr>
            <w:noProof/>
            <w:webHidden/>
          </w:rPr>
          <w:tab/>
        </w:r>
        <w:r w:rsidR="00805111">
          <w:rPr>
            <w:noProof/>
            <w:webHidden/>
          </w:rPr>
          <w:fldChar w:fldCharType="begin"/>
        </w:r>
        <w:r w:rsidR="004C7760">
          <w:rPr>
            <w:noProof/>
            <w:webHidden/>
          </w:rPr>
          <w:instrText xml:space="preserve"> PAGEREF _Toc385423875 \h </w:instrText>
        </w:r>
        <w:r w:rsidR="00805111">
          <w:rPr>
            <w:noProof/>
            <w:webHidden/>
          </w:rPr>
        </w:r>
        <w:r w:rsidR="00805111">
          <w:rPr>
            <w:noProof/>
            <w:webHidden/>
          </w:rPr>
          <w:fldChar w:fldCharType="separate"/>
        </w:r>
        <w:r w:rsidR="00DC5CE2">
          <w:rPr>
            <w:noProof/>
            <w:webHidden/>
          </w:rPr>
          <w:t>99</w:t>
        </w:r>
        <w:r w:rsidR="00805111">
          <w:rPr>
            <w:noProof/>
            <w:webHidden/>
          </w:rPr>
          <w:fldChar w:fldCharType="end"/>
        </w:r>
      </w:hyperlink>
    </w:p>
    <w:p w14:paraId="29C75E09" w14:textId="77777777" w:rsidR="004C7760" w:rsidRDefault="008047F4" w:rsidP="004C7760">
      <w:pPr>
        <w:pStyle w:val="TableofFigures"/>
        <w:tabs>
          <w:tab w:val="right" w:leader="dot" w:pos="5030"/>
        </w:tabs>
        <w:spacing w:before="0" w:line="240" w:lineRule="auto"/>
        <w:rPr>
          <w:noProof/>
          <w:sz w:val="22"/>
          <w:szCs w:val="22"/>
          <w:lang w:bidi="ar-SA"/>
        </w:rPr>
      </w:pPr>
      <w:hyperlink r:id="rId126" w:anchor="_Toc385423876" w:history="1">
        <w:r w:rsidR="004C7760" w:rsidRPr="00E95793">
          <w:rPr>
            <w:rStyle w:val="Hyperlink"/>
            <w:noProof/>
          </w:rPr>
          <w:t>Drawing 11: Coupler Set Screw (1/16th) (PZ)</w:t>
        </w:r>
        <w:r w:rsidR="004C7760">
          <w:rPr>
            <w:noProof/>
            <w:webHidden/>
          </w:rPr>
          <w:tab/>
        </w:r>
        <w:r w:rsidR="00805111">
          <w:rPr>
            <w:noProof/>
            <w:webHidden/>
          </w:rPr>
          <w:fldChar w:fldCharType="begin"/>
        </w:r>
        <w:r w:rsidR="004C7760">
          <w:rPr>
            <w:noProof/>
            <w:webHidden/>
          </w:rPr>
          <w:instrText xml:space="preserve"> PAGEREF _Toc385423876 \h </w:instrText>
        </w:r>
        <w:r w:rsidR="00805111">
          <w:rPr>
            <w:noProof/>
            <w:webHidden/>
          </w:rPr>
        </w:r>
        <w:r w:rsidR="00805111">
          <w:rPr>
            <w:noProof/>
            <w:webHidden/>
          </w:rPr>
          <w:fldChar w:fldCharType="separate"/>
        </w:r>
        <w:r w:rsidR="00DC5CE2">
          <w:rPr>
            <w:noProof/>
            <w:webHidden/>
          </w:rPr>
          <w:t>100</w:t>
        </w:r>
        <w:r w:rsidR="00805111">
          <w:rPr>
            <w:noProof/>
            <w:webHidden/>
          </w:rPr>
          <w:fldChar w:fldCharType="end"/>
        </w:r>
      </w:hyperlink>
    </w:p>
    <w:p w14:paraId="606F58A8" w14:textId="77777777" w:rsidR="004C7760" w:rsidRDefault="008047F4" w:rsidP="004C7760">
      <w:pPr>
        <w:pStyle w:val="TableofFigures"/>
        <w:tabs>
          <w:tab w:val="right" w:leader="dot" w:pos="5030"/>
        </w:tabs>
        <w:spacing w:before="0" w:line="240" w:lineRule="auto"/>
        <w:rPr>
          <w:noProof/>
          <w:sz w:val="22"/>
          <w:szCs w:val="22"/>
          <w:lang w:bidi="ar-SA"/>
        </w:rPr>
      </w:pPr>
      <w:hyperlink r:id="rId127" w:anchor="_Toc385423877" w:history="1">
        <w:r w:rsidR="004C7760" w:rsidRPr="00E95793">
          <w:rPr>
            <w:rStyle w:val="Hyperlink"/>
            <w:noProof/>
          </w:rPr>
          <w:t>Drawing 12: Coupler (PZ)</w:t>
        </w:r>
        <w:r w:rsidR="004C7760">
          <w:rPr>
            <w:noProof/>
            <w:webHidden/>
          </w:rPr>
          <w:tab/>
        </w:r>
        <w:r w:rsidR="00805111">
          <w:rPr>
            <w:noProof/>
            <w:webHidden/>
          </w:rPr>
          <w:fldChar w:fldCharType="begin"/>
        </w:r>
        <w:r w:rsidR="004C7760">
          <w:rPr>
            <w:noProof/>
            <w:webHidden/>
          </w:rPr>
          <w:instrText xml:space="preserve"> PAGEREF _Toc385423877 \h </w:instrText>
        </w:r>
        <w:r w:rsidR="00805111">
          <w:rPr>
            <w:noProof/>
            <w:webHidden/>
          </w:rPr>
        </w:r>
        <w:r w:rsidR="00805111">
          <w:rPr>
            <w:noProof/>
            <w:webHidden/>
          </w:rPr>
          <w:fldChar w:fldCharType="separate"/>
        </w:r>
        <w:r w:rsidR="00DC5CE2">
          <w:rPr>
            <w:noProof/>
            <w:webHidden/>
          </w:rPr>
          <w:t>101</w:t>
        </w:r>
        <w:r w:rsidR="00805111">
          <w:rPr>
            <w:noProof/>
            <w:webHidden/>
          </w:rPr>
          <w:fldChar w:fldCharType="end"/>
        </w:r>
      </w:hyperlink>
    </w:p>
    <w:p w14:paraId="2AA9199F" w14:textId="77777777" w:rsidR="004C7760" w:rsidRDefault="008047F4" w:rsidP="004C7760">
      <w:pPr>
        <w:pStyle w:val="TableofFigures"/>
        <w:tabs>
          <w:tab w:val="right" w:leader="dot" w:pos="5030"/>
        </w:tabs>
        <w:spacing w:before="0" w:line="240" w:lineRule="auto"/>
        <w:rPr>
          <w:noProof/>
          <w:sz w:val="22"/>
          <w:szCs w:val="22"/>
          <w:lang w:bidi="ar-SA"/>
        </w:rPr>
      </w:pPr>
      <w:hyperlink r:id="rId128" w:anchor="_Toc385423878" w:history="1">
        <w:r w:rsidR="004C7760" w:rsidRPr="00E95793">
          <w:rPr>
            <w:rStyle w:val="Hyperlink"/>
            <w:noProof/>
          </w:rPr>
          <w:t>Drawing 13: Frame Column A (PZ)</w:t>
        </w:r>
        <w:r w:rsidR="004C7760">
          <w:rPr>
            <w:noProof/>
            <w:webHidden/>
          </w:rPr>
          <w:tab/>
        </w:r>
        <w:r w:rsidR="00805111">
          <w:rPr>
            <w:noProof/>
            <w:webHidden/>
          </w:rPr>
          <w:fldChar w:fldCharType="begin"/>
        </w:r>
        <w:r w:rsidR="004C7760">
          <w:rPr>
            <w:noProof/>
            <w:webHidden/>
          </w:rPr>
          <w:instrText xml:space="preserve"> PAGEREF _Toc385423878 \h </w:instrText>
        </w:r>
        <w:r w:rsidR="00805111">
          <w:rPr>
            <w:noProof/>
            <w:webHidden/>
          </w:rPr>
        </w:r>
        <w:r w:rsidR="00805111">
          <w:rPr>
            <w:noProof/>
            <w:webHidden/>
          </w:rPr>
          <w:fldChar w:fldCharType="separate"/>
        </w:r>
        <w:r w:rsidR="00DC5CE2">
          <w:rPr>
            <w:noProof/>
            <w:webHidden/>
          </w:rPr>
          <w:t>102</w:t>
        </w:r>
        <w:r w:rsidR="00805111">
          <w:rPr>
            <w:noProof/>
            <w:webHidden/>
          </w:rPr>
          <w:fldChar w:fldCharType="end"/>
        </w:r>
      </w:hyperlink>
    </w:p>
    <w:p w14:paraId="3448B484" w14:textId="77777777" w:rsidR="004C7760" w:rsidRDefault="008047F4" w:rsidP="004C7760">
      <w:pPr>
        <w:pStyle w:val="TableofFigures"/>
        <w:tabs>
          <w:tab w:val="right" w:leader="dot" w:pos="5030"/>
        </w:tabs>
        <w:spacing w:before="0" w:line="240" w:lineRule="auto"/>
        <w:rPr>
          <w:noProof/>
          <w:sz w:val="22"/>
          <w:szCs w:val="22"/>
          <w:lang w:bidi="ar-SA"/>
        </w:rPr>
      </w:pPr>
      <w:hyperlink r:id="rId129" w:anchor="_Toc385423879" w:history="1">
        <w:r w:rsidR="004C7760" w:rsidRPr="00E95793">
          <w:rPr>
            <w:rStyle w:val="Hyperlink"/>
            <w:noProof/>
          </w:rPr>
          <w:t>Drawing 14: Frame Column B (PZ)</w:t>
        </w:r>
        <w:r w:rsidR="004C7760">
          <w:rPr>
            <w:noProof/>
            <w:webHidden/>
          </w:rPr>
          <w:tab/>
        </w:r>
        <w:r w:rsidR="00805111">
          <w:rPr>
            <w:noProof/>
            <w:webHidden/>
          </w:rPr>
          <w:fldChar w:fldCharType="begin"/>
        </w:r>
        <w:r w:rsidR="004C7760">
          <w:rPr>
            <w:noProof/>
            <w:webHidden/>
          </w:rPr>
          <w:instrText xml:space="preserve"> PAGEREF _Toc385423879 \h </w:instrText>
        </w:r>
        <w:r w:rsidR="00805111">
          <w:rPr>
            <w:noProof/>
            <w:webHidden/>
          </w:rPr>
        </w:r>
        <w:r w:rsidR="00805111">
          <w:rPr>
            <w:noProof/>
            <w:webHidden/>
          </w:rPr>
          <w:fldChar w:fldCharType="separate"/>
        </w:r>
        <w:r w:rsidR="00DC5CE2">
          <w:rPr>
            <w:noProof/>
            <w:webHidden/>
          </w:rPr>
          <w:t>103</w:t>
        </w:r>
        <w:r w:rsidR="00805111">
          <w:rPr>
            <w:noProof/>
            <w:webHidden/>
          </w:rPr>
          <w:fldChar w:fldCharType="end"/>
        </w:r>
      </w:hyperlink>
    </w:p>
    <w:p w14:paraId="6441F7EE" w14:textId="77777777" w:rsidR="004C7760" w:rsidRDefault="008047F4" w:rsidP="004C7760">
      <w:pPr>
        <w:pStyle w:val="TableofFigures"/>
        <w:tabs>
          <w:tab w:val="right" w:leader="dot" w:pos="5030"/>
        </w:tabs>
        <w:spacing w:before="0" w:line="240" w:lineRule="auto"/>
        <w:rPr>
          <w:noProof/>
          <w:sz w:val="22"/>
          <w:szCs w:val="22"/>
          <w:lang w:bidi="ar-SA"/>
        </w:rPr>
      </w:pPr>
      <w:hyperlink r:id="rId130" w:anchor="_Toc385423880" w:history="1">
        <w:r w:rsidR="004C7760" w:rsidRPr="00E95793">
          <w:rPr>
            <w:rStyle w:val="Hyperlink"/>
            <w:noProof/>
          </w:rPr>
          <w:t>Drawing 15: Front Panel (PZ)</w:t>
        </w:r>
        <w:r w:rsidR="004C7760">
          <w:rPr>
            <w:noProof/>
            <w:webHidden/>
          </w:rPr>
          <w:tab/>
        </w:r>
        <w:r w:rsidR="00805111">
          <w:rPr>
            <w:noProof/>
            <w:webHidden/>
          </w:rPr>
          <w:fldChar w:fldCharType="begin"/>
        </w:r>
        <w:r w:rsidR="004C7760">
          <w:rPr>
            <w:noProof/>
            <w:webHidden/>
          </w:rPr>
          <w:instrText xml:space="preserve"> PAGEREF _Toc385423880 \h </w:instrText>
        </w:r>
        <w:r w:rsidR="00805111">
          <w:rPr>
            <w:noProof/>
            <w:webHidden/>
          </w:rPr>
        </w:r>
        <w:r w:rsidR="00805111">
          <w:rPr>
            <w:noProof/>
            <w:webHidden/>
          </w:rPr>
          <w:fldChar w:fldCharType="separate"/>
        </w:r>
        <w:r w:rsidR="00DC5CE2">
          <w:rPr>
            <w:noProof/>
            <w:webHidden/>
          </w:rPr>
          <w:t>104</w:t>
        </w:r>
        <w:r w:rsidR="00805111">
          <w:rPr>
            <w:noProof/>
            <w:webHidden/>
          </w:rPr>
          <w:fldChar w:fldCharType="end"/>
        </w:r>
      </w:hyperlink>
    </w:p>
    <w:p w14:paraId="51D14658" w14:textId="77777777" w:rsidR="004C7760" w:rsidRDefault="008047F4" w:rsidP="004C7760">
      <w:pPr>
        <w:pStyle w:val="TableofFigures"/>
        <w:tabs>
          <w:tab w:val="right" w:leader="dot" w:pos="5030"/>
        </w:tabs>
        <w:spacing w:before="0" w:line="240" w:lineRule="auto"/>
        <w:rPr>
          <w:noProof/>
          <w:sz w:val="22"/>
          <w:szCs w:val="22"/>
          <w:lang w:bidi="ar-SA"/>
        </w:rPr>
      </w:pPr>
      <w:hyperlink r:id="rId131" w:anchor="_Toc385423881" w:history="1">
        <w:r w:rsidR="004C7760" w:rsidRPr="00E95793">
          <w:rPr>
            <w:rStyle w:val="Hyperlink"/>
            <w:noProof/>
          </w:rPr>
          <w:t>Drawing 16: Glass Panel 7.5 x 4 in (PZ)</w:t>
        </w:r>
        <w:r w:rsidR="004C7760">
          <w:rPr>
            <w:noProof/>
            <w:webHidden/>
          </w:rPr>
          <w:tab/>
        </w:r>
        <w:r w:rsidR="00805111">
          <w:rPr>
            <w:noProof/>
            <w:webHidden/>
          </w:rPr>
          <w:fldChar w:fldCharType="begin"/>
        </w:r>
        <w:r w:rsidR="004C7760">
          <w:rPr>
            <w:noProof/>
            <w:webHidden/>
          </w:rPr>
          <w:instrText xml:space="preserve"> PAGEREF _Toc385423881 \h </w:instrText>
        </w:r>
        <w:r w:rsidR="00805111">
          <w:rPr>
            <w:noProof/>
            <w:webHidden/>
          </w:rPr>
        </w:r>
        <w:r w:rsidR="00805111">
          <w:rPr>
            <w:noProof/>
            <w:webHidden/>
          </w:rPr>
          <w:fldChar w:fldCharType="separate"/>
        </w:r>
        <w:r w:rsidR="00DC5CE2">
          <w:rPr>
            <w:noProof/>
            <w:webHidden/>
          </w:rPr>
          <w:t>105</w:t>
        </w:r>
        <w:r w:rsidR="00805111">
          <w:rPr>
            <w:noProof/>
            <w:webHidden/>
          </w:rPr>
          <w:fldChar w:fldCharType="end"/>
        </w:r>
      </w:hyperlink>
    </w:p>
    <w:p w14:paraId="6484727C" w14:textId="77777777" w:rsidR="004C7760" w:rsidRDefault="008047F4" w:rsidP="004C7760">
      <w:pPr>
        <w:pStyle w:val="TableofFigures"/>
        <w:tabs>
          <w:tab w:val="right" w:leader="dot" w:pos="5030"/>
        </w:tabs>
        <w:spacing w:before="0" w:line="240" w:lineRule="auto"/>
        <w:rPr>
          <w:noProof/>
          <w:sz w:val="22"/>
          <w:szCs w:val="22"/>
          <w:lang w:bidi="ar-SA"/>
        </w:rPr>
      </w:pPr>
      <w:hyperlink r:id="rId132" w:anchor="_Toc385423882" w:history="1">
        <w:r w:rsidR="004C7760" w:rsidRPr="00E95793">
          <w:rPr>
            <w:rStyle w:val="Hyperlink"/>
            <w:noProof/>
          </w:rPr>
          <w:t>Drawing 17: Glass panel 7.5 x 6 in (PZ)</w:t>
        </w:r>
        <w:r w:rsidR="004C7760">
          <w:rPr>
            <w:noProof/>
            <w:webHidden/>
          </w:rPr>
          <w:tab/>
        </w:r>
        <w:r w:rsidR="00805111">
          <w:rPr>
            <w:noProof/>
            <w:webHidden/>
          </w:rPr>
          <w:fldChar w:fldCharType="begin"/>
        </w:r>
        <w:r w:rsidR="004C7760">
          <w:rPr>
            <w:noProof/>
            <w:webHidden/>
          </w:rPr>
          <w:instrText xml:space="preserve"> PAGEREF _Toc385423882 \h </w:instrText>
        </w:r>
        <w:r w:rsidR="00805111">
          <w:rPr>
            <w:noProof/>
            <w:webHidden/>
          </w:rPr>
        </w:r>
        <w:r w:rsidR="00805111">
          <w:rPr>
            <w:noProof/>
            <w:webHidden/>
          </w:rPr>
          <w:fldChar w:fldCharType="separate"/>
        </w:r>
        <w:r w:rsidR="00DC5CE2">
          <w:rPr>
            <w:noProof/>
            <w:webHidden/>
          </w:rPr>
          <w:t>106</w:t>
        </w:r>
        <w:r w:rsidR="00805111">
          <w:rPr>
            <w:noProof/>
            <w:webHidden/>
          </w:rPr>
          <w:fldChar w:fldCharType="end"/>
        </w:r>
      </w:hyperlink>
    </w:p>
    <w:p w14:paraId="4828FB0E" w14:textId="77777777" w:rsidR="004C7760" w:rsidRDefault="008047F4" w:rsidP="004C7760">
      <w:pPr>
        <w:pStyle w:val="TableofFigures"/>
        <w:tabs>
          <w:tab w:val="right" w:leader="dot" w:pos="5030"/>
        </w:tabs>
        <w:spacing w:before="0" w:line="240" w:lineRule="auto"/>
        <w:rPr>
          <w:noProof/>
          <w:sz w:val="22"/>
          <w:szCs w:val="22"/>
          <w:lang w:bidi="ar-SA"/>
        </w:rPr>
      </w:pPr>
      <w:hyperlink r:id="rId133" w:anchor="_Toc385423883" w:history="1">
        <w:r w:rsidR="004C7760" w:rsidRPr="00E95793">
          <w:rPr>
            <w:rStyle w:val="Hyperlink"/>
            <w:noProof/>
          </w:rPr>
          <w:t>Drawing 18: Glass side panel (PZ)</w:t>
        </w:r>
        <w:r w:rsidR="004C7760">
          <w:rPr>
            <w:noProof/>
            <w:webHidden/>
          </w:rPr>
          <w:tab/>
        </w:r>
        <w:r w:rsidR="00805111">
          <w:rPr>
            <w:noProof/>
            <w:webHidden/>
          </w:rPr>
          <w:fldChar w:fldCharType="begin"/>
        </w:r>
        <w:r w:rsidR="004C7760">
          <w:rPr>
            <w:noProof/>
            <w:webHidden/>
          </w:rPr>
          <w:instrText xml:space="preserve"> PAGEREF _Toc385423883 \h </w:instrText>
        </w:r>
        <w:r w:rsidR="00805111">
          <w:rPr>
            <w:noProof/>
            <w:webHidden/>
          </w:rPr>
        </w:r>
        <w:r w:rsidR="00805111">
          <w:rPr>
            <w:noProof/>
            <w:webHidden/>
          </w:rPr>
          <w:fldChar w:fldCharType="separate"/>
        </w:r>
        <w:r w:rsidR="00DC5CE2">
          <w:rPr>
            <w:noProof/>
            <w:webHidden/>
          </w:rPr>
          <w:t>107</w:t>
        </w:r>
        <w:r w:rsidR="00805111">
          <w:rPr>
            <w:noProof/>
            <w:webHidden/>
          </w:rPr>
          <w:fldChar w:fldCharType="end"/>
        </w:r>
      </w:hyperlink>
    </w:p>
    <w:p w14:paraId="67341329" w14:textId="77777777" w:rsidR="004C7760" w:rsidRDefault="008047F4" w:rsidP="004C7760">
      <w:pPr>
        <w:pStyle w:val="TableofFigures"/>
        <w:tabs>
          <w:tab w:val="right" w:leader="dot" w:pos="5030"/>
        </w:tabs>
        <w:spacing w:before="0" w:line="240" w:lineRule="auto"/>
        <w:rPr>
          <w:noProof/>
          <w:sz w:val="22"/>
          <w:szCs w:val="22"/>
          <w:lang w:bidi="ar-SA"/>
        </w:rPr>
      </w:pPr>
      <w:hyperlink r:id="rId134" w:anchor="_Toc385423884" w:history="1">
        <w:r w:rsidR="004C7760" w:rsidRPr="00E95793">
          <w:rPr>
            <w:rStyle w:val="Hyperlink"/>
            <w:noProof/>
          </w:rPr>
          <w:t>Drawing 19: Lead Nut (PZ)</w:t>
        </w:r>
        <w:r w:rsidR="004C7760">
          <w:rPr>
            <w:noProof/>
            <w:webHidden/>
          </w:rPr>
          <w:tab/>
        </w:r>
        <w:r w:rsidR="00805111">
          <w:rPr>
            <w:noProof/>
            <w:webHidden/>
          </w:rPr>
          <w:fldChar w:fldCharType="begin"/>
        </w:r>
        <w:r w:rsidR="004C7760">
          <w:rPr>
            <w:noProof/>
            <w:webHidden/>
          </w:rPr>
          <w:instrText xml:space="preserve"> PAGEREF _Toc385423884 \h </w:instrText>
        </w:r>
        <w:r w:rsidR="00805111">
          <w:rPr>
            <w:noProof/>
            <w:webHidden/>
          </w:rPr>
        </w:r>
        <w:r w:rsidR="00805111">
          <w:rPr>
            <w:noProof/>
            <w:webHidden/>
          </w:rPr>
          <w:fldChar w:fldCharType="separate"/>
        </w:r>
        <w:r w:rsidR="00DC5CE2">
          <w:rPr>
            <w:noProof/>
            <w:webHidden/>
          </w:rPr>
          <w:t>108</w:t>
        </w:r>
        <w:r w:rsidR="00805111">
          <w:rPr>
            <w:noProof/>
            <w:webHidden/>
          </w:rPr>
          <w:fldChar w:fldCharType="end"/>
        </w:r>
      </w:hyperlink>
    </w:p>
    <w:p w14:paraId="53D00C3F" w14:textId="77777777" w:rsidR="004C7760" w:rsidRDefault="008047F4" w:rsidP="004C7760">
      <w:pPr>
        <w:pStyle w:val="TableofFigures"/>
        <w:tabs>
          <w:tab w:val="right" w:leader="dot" w:pos="5030"/>
        </w:tabs>
        <w:spacing w:before="0" w:line="240" w:lineRule="auto"/>
        <w:rPr>
          <w:noProof/>
          <w:sz w:val="22"/>
          <w:szCs w:val="22"/>
          <w:lang w:bidi="ar-SA"/>
        </w:rPr>
      </w:pPr>
      <w:hyperlink r:id="rId135" w:anchor="_Toc385423885" w:history="1">
        <w:r w:rsidR="004C7760" w:rsidRPr="00E95793">
          <w:rPr>
            <w:rStyle w:val="Hyperlink"/>
            <w:noProof/>
          </w:rPr>
          <w:t>Drawing 20: Nema stepper motor (PZ)</w:t>
        </w:r>
        <w:r w:rsidR="004C7760">
          <w:rPr>
            <w:noProof/>
            <w:webHidden/>
          </w:rPr>
          <w:tab/>
        </w:r>
        <w:r w:rsidR="00805111">
          <w:rPr>
            <w:noProof/>
            <w:webHidden/>
          </w:rPr>
          <w:fldChar w:fldCharType="begin"/>
        </w:r>
        <w:r w:rsidR="004C7760">
          <w:rPr>
            <w:noProof/>
            <w:webHidden/>
          </w:rPr>
          <w:instrText xml:space="preserve"> PAGEREF _Toc385423885 \h </w:instrText>
        </w:r>
        <w:r w:rsidR="00805111">
          <w:rPr>
            <w:noProof/>
            <w:webHidden/>
          </w:rPr>
        </w:r>
        <w:r w:rsidR="00805111">
          <w:rPr>
            <w:noProof/>
            <w:webHidden/>
          </w:rPr>
          <w:fldChar w:fldCharType="separate"/>
        </w:r>
        <w:r w:rsidR="00DC5CE2">
          <w:rPr>
            <w:noProof/>
            <w:webHidden/>
          </w:rPr>
          <w:t>109</w:t>
        </w:r>
        <w:r w:rsidR="00805111">
          <w:rPr>
            <w:noProof/>
            <w:webHidden/>
          </w:rPr>
          <w:fldChar w:fldCharType="end"/>
        </w:r>
      </w:hyperlink>
    </w:p>
    <w:p w14:paraId="6F72AC7E" w14:textId="77777777" w:rsidR="004C7760" w:rsidRDefault="008047F4" w:rsidP="004C7760">
      <w:pPr>
        <w:pStyle w:val="TableofFigures"/>
        <w:tabs>
          <w:tab w:val="right" w:leader="dot" w:pos="5030"/>
        </w:tabs>
        <w:spacing w:before="0" w:line="240" w:lineRule="auto"/>
        <w:rPr>
          <w:noProof/>
          <w:sz w:val="22"/>
          <w:szCs w:val="22"/>
          <w:lang w:bidi="ar-SA"/>
        </w:rPr>
      </w:pPr>
      <w:hyperlink r:id="rId136" w:anchor="_Toc385423886" w:history="1">
        <w:r w:rsidR="004C7760" w:rsidRPr="00E95793">
          <w:rPr>
            <w:rStyle w:val="Hyperlink"/>
            <w:noProof/>
          </w:rPr>
          <w:t>Drawing 21: Platform panel bracket (PZ)</w:t>
        </w:r>
        <w:r w:rsidR="004C7760">
          <w:rPr>
            <w:noProof/>
            <w:webHidden/>
          </w:rPr>
          <w:tab/>
        </w:r>
        <w:r w:rsidR="00805111">
          <w:rPr>
            <w:noProof/>
            <w:webHidden/>
          </w:rPr>
          <w:fldChar w:fldCharType="begin"/>
        </w:r>
        <w:r w:rsidR="004C7760">
          <w:rPr>
            <w:noProof/>
            <w:webHidden/>
          </w:rPr>
          <w:instrText xml:space="preserve"> PAGEREF _Toc385423886 \h </w:instrText>
        </w:r>
        <w:r w:rsidR="00805111">
          <w:rPr>
            <w:noProof/>
            <w:webHidden/>
          </w:rPr>
        </w:r>
        <w:r w:rsidR="00805111">
          <w:rPr>
            <w:noProof/>
            <w:webHidden/>
          </w:rPr>
          <w:fldChar w:fldCharType="separate"/>
        </w:r>
        <w:r w:rsidR="00DC5CE2">
          <w:rPr>
            <w:noProof/>
            <w:webHidden/>
          </w:rPr>
          <w:t>110</w:t>
        </w:r>
        <w:r w:rsidR="00805111">
          <w:rPr>
            <w:noProof/>
            <w:webHidden/>
          </w:rPr>
          <w:fldChar w:fldCharType="end"/>
        </w:r>
      </w:hyperlink>
    </w:p>
    <w:p w14:paraId="1D505549" w14:textId="77777777" w:rsidR="004C7760" w:rsidRDefault="008047F4" w:rsidP="004C7760">
      <w:pPr>
        <w:pStyle w:val="TableofFigures"/>
        <w:tabs>
          <w:tab w:val="right" w:leader="dot" w:pos="5030"/>
        </w:tabs>
        <w:spacing w:before="0" w:line="240" w:lineRule="auto"/>
        <w:rPr>
          <w:noProof/>
          <w:sz w:val="22"/>
          <w:szCs w:val="22"/>
          <w:lang w:bidi="ar-SA"/>
        </w:rPr>
      </w:pPr>
      <w:hyperlink r:id="rId137" w:anchor="_Toc385423887" w:history="1">
        <w:r w:rsidR="004C7760" w:rsidRPr="00E95793">
          <w:rPr>
            <w:rStyle w:val="Hyperlink"/>
            <w:noProof/>
          </w:rPr>
          <w:t>Drawing 22: Platform Subsystem (PZ)</w:t>
        </w:r>
        <w:r w:rsidR="004C7760">
          <w:rPr>
            <w:noProof/>
            <w:webHidden/>
          </w:rPr>
          <w:tab/>
        </w:r>
        <w:r w:rsidR="00805111">
          <w:rPr>
            <w:noProof/>
            <w:webHidden/>
          </w:rPr>
          <w:fldChar w:fldCharType="begin"/>
        </w:r>
        <w:r w:rsidR="004C7760">
          <w:rPr>
            <w:noProof/>
            <w:webHidden/>
          </w:rPr>
          <w:instrText xml:space="preserve"> PAGEREF _Toc385423887 \h </w:instrText>
        </w:r>
        <w:r w:rsidR="00805111">
          <w:rPr>
            <w:noProof/>
            <w:webHidden/>
          </w:rPr>
        </w:r>
        <w:r w:rsidR="00805111">
          <w:rPr>
            <w:noProof/>
            <w:webHidden/>
          </w:rPr>
          <w:fldChar w:fldCharType="separate"/>
        </w:r>
        <w:r w:rsidR="00DC5CE2">
          <w:rPr>
            <w:noProof/>
            <w:webHidden/>
          </w:rPr>
          <w:t>111</w:t>
        </w:r>
        <w:r w:rsidR="00805111">
          <w:rPr>
            <w:noProof/>
            <w:webHidden/>
          </w:rPr>
          <w:fldChar w:fldCharType="end"/>
        </w:r>
      </w:hyperlink>
    </w:p>
    <w:p w14:paraId="2DE4A092" w14:textId="77777777" w:rsidR="004C7760" w:rsidRDefault="008047F4" w:rsidP="004C7760">
      <w:pPr>
        <w:pStyle w:val="TableofFigures"/>
        <w:tabs>
          <w:tab w:val="right" w:leader="dot" w:pos="5030"/>
        </w:tabs>
        <w:spacing w:before="0" w:line="240" w:lineRule="auto"/>
        <w:rPr>
          <w:noProof/>
          <w:sz w:val="22"/>
          <w:szCs w:val="22"/>
          <w:lang w:bidi="ar-SA"/>
        </w:rPr>
      </w:pPr>
      <w:hyperlink r:id="rId138" w:anchor="_Toc385423888" w:history="1">
        <w:r w:rsidR="004C7760" w:rsidRPr="00E95793">
          <w:rPr>
            <w:rStyle w:val="Hyperlink"/>
            <w:noProof/>
          </w:rPr>
          <w:t>Drawing 23: Platforms Exploded View (PZ)</w:t>
        </w:r>
        <w:r w:rsidR="004C7760">
          <w:rPr>
            <w:noProof/>
            <w:webHidden/>
          </w:rPr>
          <w:tab/>
        </w:r>
        <w:r w:rsidR="00805111">
          <w:rPr>
            <w:noProof/>
            <w:webHidden/>
          </w:rPr>
          <w:fldChar w:fldCharType="begin"/>
        </w:r>
        <w:r w:rsidR="004C7760">
          <w:rPr>
            <w:noProof/>
            <w:webHidden/>
          </w:rPr>
          <w:instrText xml:space="preserve"> PAGEREF _Toc385423888 \h </w:instrText>
        </w:r>
        <w:r w:rsidR="00805111">
          <w:rPr>
            <w:noProof/>
            <w:webHidden/>
          </w:rPr>
        </w:r>
        <w:r w:rsidR="00805111">
          <w:rPr>
            <w:noProof/>
            <w:webHidden/>
          </w:rPr>
          <w:fldChar w:fldCharType="separate"/>
        </w:r>
        <w:r w:rsidR="00DC5CE2">
          <w:rPr>
            <w:noProof/>
            <w:webHidden/>
          </w:rPr>
          <w:t>112</w:t>
        </w:r>
        <w:r w:rsidR="00805111">
          <w:rPr>
            <w:noProof/>
            <w:webHidden/>
          </w:rPr>
          <w:fldChar w:fldCharType="end"/>
        </w:r>
      </w:hyperlink>
    </w:p>
    <w:p w14:paraId="36F0CCB8" w14:textId="77777777" w:rsidR="004C7760" w:rsidRDefault="008047F4" w:rsidP="004C7760">
      <w:pPr>
        <w:pStyle w:val="TableofFigures"/>
        <w:tabs>
          <w:tab w:val="right" w:leader="dot" w:pos="5030"/>
        </w:tabs>
        <w:spacing w:before="0" w:line="240" w:lineRule="auto"/>
        <w:rPr>
          <w:noProof/>
          <w:sz w:val="22"/>
          <w:szCs w:val="22"/>
          <w:lang w:bidi="ar-SA"/>
        </w:rPr>
      </w:pPr>
      <w:hyperlink r:id="rId139" w:anchor="_Toc385423889" w:history="1">
        <w:r w:rsidR="004C7760" w:rsidRPr="00E95793">
          <w:rPr>
            <w:rStyle w:val="Hyperlink"/>
            <w:noProof/>
          </w:rPr>
          <w:t>Drawing 24: Powder Platform side panel (PZ)</w:t>
        </w:r>
        <w:r w:rsidR="004C7760">
          <w:rPr>
            <w:noProof/>
            <w:webHidden/>
          </w:rPr>
          <w:tab/>
        </w:r>
        <w:r w:rsidR="00805111">
          <w:rPr>
            <w:noProof/>
            <w:webHidden/>
          </w:rPr>
          <w:fldChar w:fldCharType="begin"/>
        </w:r>
        <w:r w:rsidR="004C7760">
          <w:rPr>
            <w:noProof/>
            <w:webHidden/>
          </w:rPr>
          <w:instrText xml:space="preserve"> PAGEREF _Toc385423889 \h </w:instrText>
        </w:r>
        <w:r w:rsidR="00805111">
          <w:rPr>
            <w:noProof/>
            <w:webHidden/>
          </w:rPr>
        </w:r>
        <w:r w:rsidR="00805111">
          <w:rPr>
            <w:noProof/>
            <w:webHidden/>
          </w:rPr>
          <w:fldChar w:fldCharType="separate"/>
        </w:r>
        <w:r w:rsidR="00DC5CE2">
          <w:rPr>
            <w:noProof/>
            <w:webHidden/>
          </w:rPr>
          <w:t>113</w:t>
        </w:r>
        <w:r w:rsidR="00805111">
          <w:rPr>
            <w:noProof/>
            <w:webHidden/>
          </w:rPr>
          <w:fldChar w:fldCharType="end"/>
        </w:r>
      </w:hyperlink>
    </w:p>
    <w:p w14:paraId="4EEA73DA" w14:textId="77777777" w:rsidR="004C7760" w:rsidRDefault="008047F4" w:rsidP="004C7760">
      <w:pPr>
        <w:pStyle w:val="TableofFigures"/>
        <w:tabs>
          <w:tab w:val="right" w:leader="dot" w:pos="5030"/>
        </w:tabs>
        <w:spacing w:before="0" w:line="240" w:lineRule="auto"/>
        <w:rPr>
          <w:noProof/>
          <w:sz w:val="22"/>
          <w:szCs w:val="22"/>
          <w:lang w:bidi="ar-SA"/>
        </w:rPr>
      </w:pPr>
      <w:hyperlink r:id="rId140" w:anchor="_Toc385423890" w:history="1">
        <w:r w:rsidR="004C7760" w:rsidRPr="00E95793">
          <w:rPr>
            <w:rStyle w:val="Hyperlink"/>
            <w:noProof/>
          </w:rPr>
          <w:t>Drawing 25: Powder Print Platform base panel (PZ)</w:t>
        </w:r>
        <w:r w:rsidR="004C7760">
          <w:rPr>
            <w:noProof/>
            <w:webHidden/>
          </w:rPr>
          <w:tab/>
        </w:r>
        <w:r w:rsidR="00805111">
          <w:rPr>
            <w:noProof/>
            <w:webHidden/>
          </w:rPr>
          <w:fldChar w:fldCharType="begin"/>
        </w:r>
        <w:r w:rsidR="004C7760">
          <w:rPr>
            <w:noProof/>
            <w:webHidden/>
          </w:rPr>
          <w:instrText xml:space="preserve"> PAGEREF _Toc385423890 \h </w:instrText>
        </w:r>
        <w:r w:rsidR="00805111">
          <w:rPr>
            <w:noProof/>
            <w:webHidden/>
          </w:rPr>
        </w:r>
        <w:r w:rsidR="00805111">
          <w:rPr>
            <w:noProof/>
            <w:webHidden/>
          </w:rPr>
          <w:fldChar w:fldCharType="separate"/>
        </w:r>
        <w:r w:rsidR="00DC5CE2">
          <w:rPr>
            <w:noProof/>
            <w:webHidden/>
          </w:rPr>
          <w:t>114</w:t>
        </w:r>
        <w:r w:rsidR="00805111">
          <w:rPr>
            <w:noProof/>
            <w:webHidden/>
          </w:rPr>
          <w:fldChar w:fldCharType="end"/>
        </w:r>
      </w:hyperlink>
    </w:p>
    <w:p w14:paraId="136B5734" w14:textId="77777777" w:rsidR="004C7760" w:rsidRDefault="008047F4" w:rsidP="004C7760">
      <w:pPr>
        <w:pStyle w:val="TableofFigures"/>
        <w:tabs>
          <w:tab w:val="right" w:leader="dot" w:pos="5030"/>
        </w:tabs>
        <w:spacing w:before="0" w:line="240" w:lineRule="auto"/>
        <w:rPr>
          <w:noProof/>
          <w:sz w:val="22"/>
          <w:szCs w:val="22"/>
          <w:lang w:bidi="ar-SA"/>
        </w:rPr>
      </w:pPr>
      <w:hyperlink r:id="rId141" w:anchor="_Toc385423891" w:history="1">
        <w:r w:rsidR="004C7760" w:rsidRPr="00E95793">
          <w:rPr>
            <w:rStyle w:val="Hyperlink"/>
            <w:noProof/>
          </w:rPr>
          <w:t>Drawing 26: Powder Print Platform top panel (PZ)</w:t>
        </w:r>
        <w:r w:rsidR="004C7760">
          <w:rPr>
            <w:noProof/>
            <w:webHidden/>
          </w:rPr>
          <w:tab/>
        </w:r>
        <w:r w:rsidR="00805111">
          <w:rPr>
            <w:noProof/>
            <w:webHidden/>
          </w:rPr>
          <w:fldChar w:fldCharType="begin"/>
        </w:r>
        <w:r w:rsidR="004C7760">
          <w:rPr>
            <w:noProof/>
            <w:webHidden/>
          </w:rPr>
          <w:instrText xml:space="preserve"> PAGEREF _Toc385423891 \h </w:instrText>
        </w:r>
        <w:r w:rsidR="00805111">
          <w:rPr>
            <w:noProof/>
            <w:webHidden/>
          </w:rPr>
        </w:r>
        <w:r w:rsidR="00805111">
          <w:rPr>
            <w:noProof/>
            <w:webHidden/>
          </w:rPr>
          <w:fldChar w:fldCharType="separate"/>
        </w:r>
        <w:r w:rsidR="00DC5CE2">
          <w:rPr>
            <w:noProof/>
            <w:webHidden/>
          </w:rPr>
          <w:t>115</w:t>
        </w:r>
        <w:r w:rsidR="00805111">
          <w:rPr>
            <w:noProof/>
            <w:webHidden/>
          </w:rPr>
          <w:fldChar w:fldCharType="end"/>
        </w:r>
      </w:hyperlink>
    </w:p>
    <w:p w14:paraId="17FD13AD" w14:textId="77777777" w:rsidR="004C7760" w:rsidRDefault="008047F4" w:rsidP="004C7760">
      <w:pPr>
        <w:pStyle w:val="TableofFigures"/>
        <w:tabs>
          <w:tab w:val="right" w:leader="dot" w:pos="5030"/>
        </w:tabs>
        <w:spacing w:before="0" w:line="240" w:lineRule="auto"/>
        <w:rPr>
          <w:noProof/>
          <w:sz w:val="22"/>
          <w:szCs w:val="22"/>
          <w:lang w:bidi="ar-SA"/>
        </w:rPr>
      </w:pPr>
      <w:hyperlink r:id="rId142" w:anchor="_Toc385423892" w:history="1">
        <w:r w:rsidR="004C7760" w:rsidRPr="00E95793">
          <w:rPr>
            <w:rStyle w:val="Hyperlink"/>
            <w:noProof/>
          </w:rPr>
          <w:t>Drawing 27: Powder Source Platform base panel (PZ)</w:t>
        </w:r>
        <w:r w:rsidR="004C7760">
          <w:rPr>
            <w:noProof/>
            <w:webHidden/>
          </w:rPr>
          <w:tab/>
        </w:r>
        <w:r w:rsidR="00805111">
          <w:rPr>
            <w:noProof/>
            <w:webHidden/>
          </w:rPr>
          <w:fldChar w:fldCharType="begin"/>
        </w:r>
        <w:r w:rsidR="004C7760">
          <w:rPr>
            <w:noProof/>
            <w:webHidden/>
          </w:rPr>
          <w:instrText xml:space="preserve"> PAGEREF _Toc385423892 \h </w:instrText>
        </w:r>
        <w:r w:rsidR="00805111">
          <w:rPr>
            <w:noProof/>
            <w:webHidden/>
          </w:rPr>
        </w:r>
        <w:r w:rsidR="00805111">
          <w:rPr>
            <w:noProof/>
            <w:webHidden/>
          </w:rPr>
          <w:fldChar w:fldCharType="separate"/>
        </w:r>
        <w:r w:rsidR="00DC5CE2">
          <w:rPr>
            <w:noProof/>
            <w:webHidden/>
          </w:rPr>
          <w:t>116</w:t>
        </w:r>
        <w:r w:rsidR="00805111">
          <w:rPr>
            <w:noProof/>
            <w:webHidden/>
          </w:rPr>
          <w:fldChar w:fldCharType="end"/>
        </w:r>
      </w:hyperlink>
    </w:p>
    <w:p w14:paraId="62E886A6" w14:textId="77777777" w:rsidR="004C7760" w:rsidRDefault="008047F4" w:rsidP="004C7760">
      <w:pPr>
        <w:pStyle w:val="TableofFigures"/>
        <w:tabs>
          <w:tab w:val="right" w:leader="dot" w:pos="5030"/>
        </w:tabs>
        <w:spacing w:before="0" w:line="240" w:lineRule="auto"/>
        <w:rPr>
          <w:noProof/>
          <w:sz w:val="22"/>
          <w:szCs w:val="22"/>
          <w:lang w:bidi="ar-SA"/>
        </w:rPr>
      </w:pPr>
      <w:hyperlink r:id="rId143" w:anchor="_Toc385423893" w:history="1">
        <w:r w:rsidR="004C7760" w:rsidRPr="00E95793">
          <w:rPr>
            <w:rStyle w:val="Hyperlink"/>
            <w:noProof/>
          </w:rPr>
          <w:t>Drawing 28: Powder Source Platform top panel (PZ)</w:t>
        </w:r>
        <w:r w:rsidR="004C7760">
          <w:rPr>
            <w:noProof/>
            <w:webHidden/>
          </w:rPr>
          <w:tab/>
        </w:r>
        <w:r w:rsidR="00805111">
          <w:rPr>
            <w:noProof/>
            <w:webHidden/>
          </w:rPr>
          <w:fldChar w:fldCharType="begin"/>
        </w:r>
        <w:r w:rsidR="004C7760">
          <w:rPr>
            <w:noProof/>
            <w:webHidden/>
          </w:rPr>
          <w:instrText xml:space="preserve"> PAGEREF _Toc385423893 \h </w:instrText>
        </w:r>
        <w:r w:rsidR="00805111">
          <w:rPr>
            <w:noProof/>
            <w:webHidden/>
          </w:rPr>
        </w:r>
        <w:r w:rsidR="00805111">
          <w:rPr>
            <w:noProof/>
            <w:webHidden/>
          </w:rPr>
          <w:fldChar w:fldCharType="separate"/>
        </w:r>
        <w:r w:rsidR="00DC5CE2">
          <w:rPr>
            <w:noProof/>
            <w:webHidden/>
          </w:rPr>
          <w:t>117</w:t>
        </w:r>
        <w:r w:rsidR="00805111">
          <w:rPr>
            <w:noProof/>
            <w:webHidden/>
          </w:rPr>
          <w:fldChar w:fldCharType="end"/>
        </w:r>
      </w:hyperlink>
    </w:p>
    <w:p w14:paraId="0D826DFE" w14:textId="77777777" w:rsidR="004C7760" w:rsidRDefault="008047F4" w:rsidP="004C7760">
      <w:pPr>
        <w:pStyle w:val="TableofFigures"/>
        <w:tabs>
          <w:tab w:val="right" w:leader="dot" w:pos="5030"/>
        </w:tabs>
        <w:spacing w:before="0" w:line="240" w:lineRule="auto"/>
        <w:rPr>
          <w:noProof/>
          <w:sz w:val="22"/>
          <w:szCs w:val="22"/>
          <w:lang w:bidi="ar-SA"/>
        </w:rPr>
      </w:pPr>
      <w:hyperlink r:id="rId144" w:anchor="_Toc385423894" w:history="1">
        <w:r w:rsidR="004C7760" w:rsidRPr="00E95793">
          <w:rPr>
            <w:rStyle w:val="Hyperlink"/>
            <w:noProof/>
          </w:rPr>
          <w:t>Drawing 29: Side Panel A (PZ)</w:t>
        </w:r>
        <w:r w:rsidR="004C7760">
          <w:rPr>
            <w:noProof/>
            <w:webHidden/>
          </w:rPr>
          <w:tab/>
        </w:r>
        <w:r w:rsidR="00805111">
          <w:rPr>
            <w:noProof/>
            <w:webHidden/>
          </w:rPr>
          <w:fldChar w:fldCharType="begin"/>
        </w:r>
        <w:r w:rsidR="004C7760">
          <w:rPr>
            <w:noProof/>
            <w:webHidden/>
          </w:rPr>
          <w:instrText xml:space="preserve"> PAGEREF _Toc385423894 \h </w:instrText>
        </w:r>
        <w:r w:rsidR="00805111">
          <w:rPr>
            <w:noProof/>
            <w:webHidden/>
          </w:rPr>
        </w:r>
        <w:r w:rsidR="00805111">
          <w:rPr>
            <w:noProof/>
            <w:webHidden/>
          </w:rPr>
          <w:fldChar w:fldCharType="separate"/>
        </w:r>
        <w:r w:rsidR="00DC5CE2">
          <w:rPr>
            <w:noProof/>
            <w:webHidden/>
          </w:rPr>
          <w:t>118</w:t>
        </w:r>
        <w:r w:rsidR="00805111">
          <w:rPr>
            <w:noProof/>
            <w:webHidden/>
          </w:rPr>
          <w:fldChar w:fldCharType="end"/>
        </w:r>
      </w:hyperlink>
    </w:p>
    <w:p w14:paraId="5FC25B06" w14:textId="77777777" w:rsidR="004C7760" w:rsidRDefault="008047F4" w:rsidP="004C7760">
      <w:pPr>
        <w:pStyle w:val="TableofFigures"/>
        <w:tabs>
          <w:tab w:val="right" w:leader="dot" w:pos="5030"/>
        </w:tabs>
        <w:spacing w:before="0" w:line="240" w:lineRule="auto"/>
        <w:rPr>
          <w:noProof/>
          <w:sz w:val="22"/>
          <w:szCs w:val="22"/>
          <w:lang w:bidi="ar-SA"/>
        </w:rPr>
      </w:pPr>
      <w:hyperlink r:id="rId145" w:anchor="_Toc385423895" w:history="1">
        <w:r w:rsidR="004C7760" w:rsidRPr="00E95793">
          <w:rPr>
            <w:rStyle w:val="Hyperlink"/>
            <w:noProof/>
          </w:rPr>
          <w:t>Drawing 30: Side Panel B (PZ)</w:t>
        </w:r>
        <w:r w:rsidR="004C7760">
          <w:rPr>
            <w:noProof/>
            <w:webHidden/>
          </w:rPr>
          <w:tab/>
        </w:r>
        <w:r w:rsidR="00805111">
          <w:rPr>
            <w:noProof/>
            <w:webHidden/>
          </w:rPr>
          <w:fldChar w:fldCharType="begin"/>
        </w:r>
        <w:r w:rsidR="004C7760">
          <w:rPr>
            <w:noProof/>
            <w:webHidden/>
          </w:rPr>
          <w:instrText xml:space="preserve"> PAGEREF _Toc385423895 \h </w:instrText>
        </w:r>
        <w:r w:rsidR="00805111">
          <w:rPr>
            <w:noProof/>
            <w:webHidden/>
          </w:rPr>
        </w:r>
        <w:r w:rsidR="00805111">
          <w:rPr>
            <w:noProof/>
            <w:webHidden/>
          </w:rPr>
          <w:fldChar w:fldCharType="separate"/>
        </w:r>
        <w:r w:rsidR="00DC5CE2">
          <w:rPr>
            <w:noProof/>
            <w:webHidden/>
          </w:rPr>
          <w:t>119</w:t>
        </w:r>
        <w:r w:rsidR="00805111">
          <w:rPr>
            <w:noProof/>
            <w:webHidden/>
          </w:rPr>
          <w:fldChar w:fldCharType="end"/>
        </w:r>
      </w:hyperlink>
    </w:p>
    <w:p w14:paraId="3E2AE666" w14:textId="77777777" w:rsidR="004C7760" w:rsidRDefault="008047F4" w:rsidP="004C7760">
      <w:pPr>
        <w:pStyle w:val="TableofFigures"/>
        <w:tabs>
          <w:tab w:val="right" w:leader="dot" w:pos="5030"/>
        </w:tabs>
        <w:spacing w:before="0" w:line="240" w:lineRule="auto"/>
        <w:rPr>
          <w:noProof/>
          <w:sz w:val="22"/>
          <w:szCs w:val="22"/>
          <w:lang w:bidi="ar-SA"/>
        </w:rPr>
      </w:pPr>
      <w:hyperlink r:id="rId146" w:anchor="_Toc385423896" w:history="1">
        <w:r w:rsidR="004C7760" w:rsidRPr="00E95793">
          <w:rPr>
            <w:rStyle w:val="Hyperlink"/>
            <w:noProof/>
          </w:rPr>
          <w:t>Drawing 31: Teflon - Powder Print Platform (PZ)</w:t>
        </w:r>
        <w:r w:rsidR="004C7760">
          <w:rPr>
            <w:noProof/>
            <w:webHidden/>
          </w:rPr>
          <w:tab/>
        </w:r>
        <w:r w:rsidR="00805111">
          <w:rPr>
            <w:noProof/>
            <w:webHidden/>
          </w:rPr>
          <w:fldChar w:fldCharType="begin"/>
        </w:r>
        <w:r w:rsidR="004C7760">
          <w:rPr>
            <w:noProof/>
            <w:webHidden/>
          </w:rPr>
          <w:instrText xml:space="preserve"> PAGEREF _Toc385423896 \h </w:instrText>
        </w:r>
        <w:r w:rsidR="00805111">
          <w:rPr>
            <w:noProof/>
            <w:webHidden/>
          </w:rPr>
        </w:r>
        <w:r w:rsidR="00805111">
          <w:rPr>
            <w:noProof/>
            <w:webHidden/>
          </w:rPr>
          <w:fldChar w:fldCharType="separate"/>
        </w:r>
        <w:r w:rsidR="00DC5CE2">
          <w:rPr>
            <w:noProof/>
            <w:webHidden/>
          </w:rPr>
          <w:t>120</w:t>
        </w:r>
        <w:r w:rsidR="00805111">
          <w:rPr>
            <w:noProof/>
            <w:webHidden/>
          </w:rPr>
          <w:fldChar w:fldCharType="end"/>
        </w:r>
      </w:hyperlink>
    </w:p>
    <w:p w14:paraId="0ED59C24" w14:textId="77777777" w:rsidR="004C7760" w:rsidRDefault="008047F4" w:rsidP="004C7760">
      <w:pPr>
        <w:pStyle w:val="TableofFigures"/>
        <w:tabs>
          <w:tab w:val="right" w:leader="dot" w:pos="5030"/>
        </w:tabs>
        <w:spacing w:before="0" w:line="240" w:lineRule="auto"/>
        <w:rPr>
          <w:noProof/>
          <w:sz w:val="22"/>
          <w:szCs w:val="22"/>
          <w:lang w:bidi="ar-SA"/>
        </w:rPr>
      </w:pPr>
      <w:hyperlink r:id="rId147" w:anchor="_Toc385423897" w:history="1">
        <w:r w:rsidR="004C7760" w:rsidRPr="00E95793">
          <w:rPr>
            <w:rStyle w:val="Hyperlink"/>
            <w:noProof/>
          </w:rPr>
          <w:t>Drawing 32: Teflon - Powder Source Platform (PZ)</w:t>
        </w:r>
        <w:r w:rsidR="004C7760">
          <w:rPr>
            <w:noProof/>
            <w:webHidden/>
          </w:rPr>
          <w:tab/>
        </w:r>
        <w:r w:rsidR="00805111">
          <w:rPr>
            <w:noProof/>
            <w:webHidden/>
          </w:rPr>
          <w:fldChar w:fldCharType="begin"/>
        </w:r>
        <w:r w:rsidR="004C7760">
          <w:rPr>
            <w:noProof/>
            <w:webHidden/>
          </w:rPr>
          <w:instrText xml:space="preserve"> PAGEREF _Toc385423897 \h </w:instrText>
        </w:r>
        <w:r w:rsidR="00805111">
          <w:rPr>
            <w:noProof/>
            <w:webHidden/>
          </w:rPr>
        </w:r>
        <w:r w:rsidR="00805111">
          <w:rPr>
            <w:noProof/>
            <w:webHidden/>
          </w:rPr>
          <w:fldChar w:fldCharType="separate"/>
        </w:r>
        <w:r w:rsidR="00DC5CE2">
          <w:rPr>
            <w:noProof/>
            <w:webHidden/>
          </w:rPr>
          <w:t>121</w:t>
        </w:r>
        <w:r w:rsidR="00805111">
          <w:rPr>
            <w:noProof/>
            <w:webHidden/>
          </w:rPr>
          <w:fldChar w:fldCharType="end"/>
        </w:r>
      </w:hyperlink>
    </w:p>
    <w:p w14:paraId="33D3D6B0" w14:textId="77777777" w:rsidR="004C7760" w:rsidRDefault="008047F4" w:rsidP="004C7760">
      <w:pPr>
        <w:pStyle w:val="TableofFigures"/>
        <w:tabs>
          <w:tab w:val="right" w:leader="dot" w:pos="5030"/>
        </w:tabs>
        <w:spacing w:before="0" w:line="240" w:lineRule="auto"/>
        <w:rPr>
          <w:noProof/>
          <w:sz w:val="22"/>
          <w:szCs w:val="22"/>
          <w:lang w:bidi="ar-SA"/>
        </w:rPr>
      </w:pPr>
      <w:hyperlink r:id="rId148" w:anchor="_Toc385423898" w:history="1">
        <w:r w:rsidR="004C7760" w:rsidRPr="00E95793">
          <w:rPr>
            <w:rStyle w:val="Hyperlink"/>
            <w:noProof/>
          </w:rPr>
          <w:t>Drawing 33: Wood Spacer (PZ)</w:t>
        </w:r>
        <w:r w:rsidR="004C7760">
          <w:rPr>
            <w:noProof/>
            <w:webHidden/>
          </w:rPr>
          <w:tab/>
        </w:r>
        <w:r w:rsidR="00805111">
          <w:rPr>
            <w:noProof/>
            <w:webHidden/>
          </w:rPr>
          <w:fldChar w:fldCharType="begin"/>
        </w:r>
        <w:r w:rsidR="004C7760">
          <w:rPr>
            <w:noProof/>
            <w:webHidden/>
          </w:rPr>
          <w:instrText xml:space="preserve"> PAGEREF _Toc385423898 \h </w:instrText>
        </w:r>
        <w:r w:rsidR="00805111">
          <w:rPr>
            <w:noProof/>
            <w:webHidden/>
          </w:rPr>
        </w:r>
        <w:r w:rsidR="00805111">
          <w:rPr>
            <w:noProof/>
            <w:webHidden/>
          </w:rPr>
          <w:fldChar w:fldCharType="separate"/>
        </w:r>
        <w:r w:rsidR="00DC5CE2">
          <w:rPr>
            <w:noProof/>
            <w:webHidden/>
          </w:rPr>
          <w:t>122</w:t>
        </w:r>
        <w:r w:rsidR="00805111">
          <w:rPr>
            <w:noProof/>
            <w:webHidden/>
          </w:rPr>
          <w:fldChar w:fldCharType="end"/>
        </w:r>
      </w:hyperlink>
    </w:p>
    <w:p w14:paraId="60DFEDF6" w14:textId="77777777" w:rsidR="004C7760" w:rsidRDefault="008047F4" w:rsidP="004C7760">
      <w:pPr>
        <w:pStyle w:val="TableofFigures"/>
        <w:tabs>
          <w:tab w:val="right" w:leader="dot" w:pos="5030"/>
        </w:tabs>
        <w:spacing w:before="0" w:line="240" w:lineRule="auto"/>
        <w:rPr>
          <w:noProof/>
          <w:sz w:val="22"/>
          <w:szCs w:val="22"/>
          <w:lang w:bidi="ar-SA"/>
        </w:rPr>
      </w:pPr>
      <w:hyperlink r:id="rId149" w:anchor="_Toc385423899" w:history="1">
        <w:r w:rsidR="004C7760" w:rsidRPr="00E95793">
          <w:rPr>
            <w:rStyle w:val="Hyperlink"/>
            <w:noProof/>
          </w:rPr>
          <w:t>Drawing 34: Z Motor Screw (PZ)</w:t>
        </w:r>
        <w:r w:rsidR="004C7760">
          <w:rPr>
            <w:noProof/>
            <w:webHidden/>
          </w:rPr>
          <w:tab/>
        </w:r>
        <w:r w:rsidR="00805111">
          <w:rPr>
            <w:noProof/>
            <w:webHidden/>
          </w:rPr>
          <w:fldChar w:fldCharType="begin"/>
        </w:r>
        <w:r w:rsidR="004C7760">
          <w:rPr>
            <w:noProof/>
            <w:webHidden/>
          </w:rPr>
          <w:instrText xml:space="preserve"> PAGEREF _Toc385423899 \h </w:instrText>
        </w:r>
        <w:r w:rsidR="00805111">
          <w:rPr>
            <w:noProof/>
            <w:webHidden/>
          </w:rPr>
        </w:r>
        <w:r w:rsidR="00805111">
          <w:rPr>
            <w:noProof/>
            <w:webHidden/>
          </w:rPr>
          <w:fldChar w:fldCharType="separate"/>
        </w:r>
        <w:r w:rsidR="00DC5CE2">
          <w:rPr>
            <w:noProof/>
            <w:webHidden/>
          </w:rPr>
          <w:t>123</w:t>
        </w:r>
        <w:r w:rsidR="00805111">
          <w:rPr>
            <w:noProof/>
            <w:webHidden/>
          </w:rPr>
          <w:fldChar w:fldCharType="end"/>
        </w:r>
      </w:hyperlink>
    </w:p>
    <w:p w14:paraId="09B8CFE9" w14:textId="77777777" w:rsidR="004C7760" w:rsidRDefault="008047F4" w:rsidP="004C7760">
      <w:pPr>
        <w:pStyle w:val="TableofFigures"/>
        <w:tabs>
          <w:tab w:val="right" w:leader="dot" w:pos="5030"/>
        </w:tabs>
        <w:spacing w:before="0" w:line="240" w:lineRule="auto"/>
        <w:rPr>
          <w:noProof/>
          <w:sz w:val="22"/>
          <w:szCs w:val="22"/>
          <w:lang w:bidi="ar-SA"/>
        </w:rPr>
      </w:pPr>
      <w:hyperlink r:id="rId150" w:anchor="_Toc385423900" w:history="1">
        <w:r w:rsidR="004C7760" w:rsidRPr="00E95793">
          <w:rPr>
            <w:rStyle w:val="Hyperlink"/>
            <w:noProof/>
          </w:rPr>
          <w:t>Drawing 35: Ink Assembly - plexiglass mounting plate (PZ)</w:t>
        </w:r>
        <w:r w:rsidR="004C7760">
          <w:rPr>
            <w:noProof/>
            <w:webHidden/>
          </w:rPr>
          <w:tab/>
        </w:r>
        <w:r w:rsidR="00805111">
          <w:rPr>
            <w:noProof/>
            <w:webHidden/>
          </w:rPr>
          <w:fldChar w:fldCharType="begin"/>
        </w:r>
        <w:r w:rsidR="004C7760">
          <w:rPr>
            <w:noProof/>
            <w:webHidden/>
          </w:rPr>
          <w:instrText xml:space="preserve"> PAGEREF _Toc385423900 \h </w:instrText>
        </w:r>
        <w:r w:rsidR="00805111">
          <w:rPr>
            <w:noProof/>
            <w:webHidden/>
          </w:rPr>
        </w:r>
        <w:r w:rsidR="00805111">
          <w:rPr>
            <w:noProof/>
            <w:webHidden/>
          </w:rPr>
          <w:fldChar w:fldCharType="separate"/>
        </w:r>
        <w:r w:rsidR="00DC5CE2">
          <w:rPr>
            <w:noProof/>
            <w:webHidden/>
          </w:rPr>
          <w:t>124</w:t>
        </w:r>
        <w:r w:rsidR="00805111">
          <w:rPr>
            <w:noProof/>
            <w:webHidden/>
          </w:rPr>
          <w:fldChar w:fldCharType="end"/>
        </w:r>
      </w:hyperlink>
    </w:p>
    <w:p w14:paraId="120CD372" w14:textId="77777777" w:rsidR="004C7760" w:rsidRDefault="008047F4" w:rsidP="004C7760">
      <w:pPr>
        <w:pStyle w:val="TableofFigures"/>
        <w:tabs>
          <w:tab w:val="right" w:leader="dot" w:pos="5030"/>
        </w:tabs>
        <w:spacing w:before="0" w:line="240" w:lineRule="auto"/>
        <w:rPr>
          <w:noProof/>
          <w:sz w:val="22"/>
          <w:szCs w:val="22"/>
          <w:lang w:bidi="ar-SA"/>
        </w:rPr>
      </w:pPr>
      <w:hyperlink r:id="rId151" w:anchor="_Toc385423901" w:history="1">
        <w:r w:rsidR="004C7760" w:rsidRPr="00E95793">
          <w:rPr>
            <w:rStyle w:val="Hyperlink"/>
            <w:noProof/>
          </w:rPr>
          <w:t>Drawing 36: Electronics Circuit Wiring Diagram (WW)</w:t>
        </w:r>
        <w:r w:rsidR="004C7760">
          <w:rPr>
            <w:noProof/>
            <w:webHidden/>
          </w:rPr>
          <w:tab/>
        </w:r>
        <w:r w:rsidR="00805111">
          <w:rPr>
            <w:noProof/>
            <w:webHidden/>
          </w:rPr>
          <w:fldChar w:fldCharType="begin"/>
        </w:r>
        <w:r w:rsidR="004C7760">
          <w:rPr>
            <w:noProof/>
            <w:webHidden/>
          </w:rPr>
          <w:instrText xml:space="preserve"> PAGEREF _Toc385423901 \h </w:instrText>
        </w:r>
        <w:r w:rsidR="00805111">
          <w:rPr>
            <w:noProof/>
            <w:webHidden/>
          </w:rPr>
        </w:r>
        <w:r w:rsidR="00805111">
          <w:rPr>
            <w:noProof/>
            <w:webHidden/>
          </w:rPr>
          <w:fldChar w:fldCharType="separate"/>
        </w:r>
        <w:r w:rsidR="00DC5CE2">
          <w:rPr>
            <w:noProof/>
            <w:webHidden/>
          </w:rPr>
          <w:t>125</w:t>
        </w:r>
        <w:r w:rsidR="00805111">
          <w:rPr>
            <w:noProof/>
            <w:webHidden/>
          </w:rPr>
          <w:fldChar w:fldCharType="end"/>
        </w:r>
      </w:hyperlink>
    </w:p>
    <w:p w14:paraId="11187FED" w14:textId="77777777" w:rsidR="004C7760" w:rsidRDefault="00805111" w:rsidP="004C7760">
      <w:pPr>
        <w:spacing w:before="0" w:after="0" w:line="240" w:lineRule="auto"/>
        <w:sectPr w:rsidR="004C7760" w:rsidSect="004C7760">
          <w:type w:val="continuous"/>
          <w:pgSz w:w="12240" w:h="15840"/>
          <w:pgMar w:top="720" w:right="720" w:bottom="720" w:left="720" w:header="432" w:footer="720" w:gutter="0"/>
          <w:cols w:num="2" w:space="720"/>
          <w:docGrid w:linePitch="360"/>
        </w:sectPr>
      </w:pPr>
      <w:r>
        <w:fldChar w:fldCharType="end"/>
      </w:r>
    </w:p>
    <w:p w14:paraId="73F073D2" w14:textId="77777777" w:rsidR="004E710B" w:rsidRDefault="004E710B" w:rsidP="00F41D1F"/>
    <w:p w14:paraId="6A983F7D" w14:textId="77777777" w:rsidR="00F41D1F" w:rsidRDefault="00F41D1F" w:rsidP="00F41D1F"/>
    <w:p w14:paraId="6DC89685" w14:textId="77777777" w:rsidR="00F41D1F" w:rsidRDefault="00F41D1F" w:rsidP="00F41D1F"/>
    <w:p w14:paraId="43434CAD" w14:textId="77777777" w:rsidR="00F41D1F" w:rsidRDefault="00F41D1F" w:rsidP="00F41D1F"/>
    <w:p w14:paraId="07E1531B" w14:textId="77777777" w:rsidR="00F41D1F" w:rsidRDefault="00F41D1F" w:rsidP="00F41D1F"/>
    <w:p w14:paraId="6A3DE682" w14:textId="77777777" w:rsidR="00F41D1F" w:rsidRDefault="00F41D1F" w:rsidP="00F41D1F"/>
    <w:p w14:paraId="63C0EFCD" w14:textId="77777777" w:rsidR="00F41D1F" w:rsidRDefault="00F41D1F" w:rsidP="00F41D1F"/>
    <w:p w14:paraId="7BBC7EDC" w14:textId="77777777" w:rsidR="00F41D1F" w:rsidRDefault="00F41D1F" w:rsidP="00F41D1F"/>
    <w:p w14:paraId="095BB3A3" w14:textId="77777777" w:rsidR="00F41D1F" w:rsidRDefault="00F41D1F" w:rsidP="00F41D1F"/>
    <w:p w14:paraId="1E07357B" w14:textId="77777777" w:rsidR="00F41D1F" w:rsidRDefault="00F41D1F" w:rsidP="00F41D1F"/>
    <w:p w14:paraId="159B6B2E" w14:textId="77777777" w:rsidR="00F41D1F" w:rsidRDefault="00F41D1F" w:rsidP="00F41D1F"/>
    <w:p w14:paraId="066B7FBB" w14:textId="77777777" w:rsidR="00F41D1F" w:rsidRDefault="00F41D1F" w:rsidP="00F41D1F"/>
    <w:p w14:paraId="650FEF5D" w14:textId="77777777" w:rsidR="00F41D1F" w:rsidRDefault="00F41D1F" w:rsidP="00F41D1F"/>
    <w:p w14:paraId="2F5EB919" w14:textId="77777777" w:rsidR="004C7760" w:rsidRDefault="004C7760" w:rsidP="00F41D1F"/>
    <w:p w14:paraId="5FEFC6A7" w14:textId="77777777" w:rsidR="004C7760" w:rsidRDefault="004C7760" w:rsidP="00F41D1F"/>
    <w:p w14:paraId="0CA4D4F4" w14:textId="77777777" w:rsidR="004C7760" w:rsidRDefault="004C7760" w:rsidP="00F41D1F"/>
    <w:p w14:paraId="2A8A57C7" w14:textId="77777777" w:rsidR="004C7760" w:rsidRDefault="004C7760" w:rsidP="00F41D1F"/>
    <w:p w14:paraId="18563D8B" w14:textId="77777777" w:rsidR="004C7760" w:rsidRDefault="004C7760" w:rsidP="00F41D1F"/>
    <w:p w14:paraId="3F83C594" w14:textId="77777777" w:rsidR="004C7760" w:rsidRPr="00F41D1F" w:rsidRDefault="004C7760" w:rsidP="00F41D1F"/>
    <w:p w14:paraId="3D3F8E91" w14:textId="77777777" w:rsidR="00955A28" w:rsidRDefault="00955A28" w:rsidP="00955A28">
      <w:pPr>
        <w:pStyle w:val="Heading1"/>
      </w:pPr>
      <w:bookmarkStart w:id="8" w:name="_Toc385422269"/>
      <w:bookmarkStart w:id="9" w:name="_Toc385424855"/>
      <w:r>
        <w:lastRenderedPageBreak/>
        <w:t>Acknowledgements (PZ)</w:t>
      </w:r>
      <w:bookmarkEnd w:id="8"/>
      <w:bookmarkEnd w:id="9"/>
    </w:p>
    <w:p w14:paraId="4A4D154F" w14:textId="77777777" w:rsidR="00955A28" w:rsidRDefault="00955A28" w:rsidP="00955A28">
      <w:r>
        <w:tab/>
        <w:t>First and foremost, we would like to express our very great appreciation to Dr. Tod Policandriotes. He was undoubtedly a tremendous asset to the design project. Our team’s progress was much larger than it would have been without his generous donations of tools, hardware, electronics, time, and guidance.</w:t>
      </w:r>
    </w:p>
    <w:p w14:paraId="0A37603A" w14:textId="77777777" w:rsidR="00955A28" w:rsidRDefault="00955A28" w:rsidP="00955A28">
      <w:r>
        <w:tab/>
        <w:t>We are particularly grateful for the assistance of Tim Attig of the SIUC Mechanical Engineering Machine Shop, as well as his student employees. His superior machining knowledge and skills had an enormous positive impact on the project’s progression. His willingness to give his time and technical advice so generously was very much appreciated.</w:t>
      </w:r>
    </w:p>
    <w:p w14:paraId="09735376" w14:textId="77777777" w:rsidR="00955A28" w:rsidRDefault="00955A28" w:rsidP="00955A28">
      <w:r>
        <w:tab/>
        <w:t>We also take this opportunity to express a deep sense of gratitude to the team’s Faculty Technical Advisor, Dr. James Mathias, for his constant support, valuable guidance, and professional advice throughout the various stages of the design project.</w:t>
      </w:r>
    </w:p>
    <w:p w14:paraId="285586CC" w14:textId="77777777" w:rsidR="00955A28" w:rsidRDefault="00955A28" w:rsidP="00955A28">
      <w:r>
        <w:tab/>
        <w:t>We offer special thanks to the local businesses that were involved with the design project: Crispin Glass &amp; Auto, Morris Library of SIUC, and Rix Enterprise.</w:t>
      </w:r>
    </w:p>
    <w:p w14:paraId="74210B09" w14:textId="77777777" w:rsidR="00955A28" w:rsidRDefault="00955A28" w:rsidP="00955A28">
      <w:r>
        <w:tab/>
        <w:t>We also thank Smalley Steel Ring Company, and BoltDepot.com for their generous fastener donations.</w:t>
      </w:r>
    </w:p>
    <w:p w14:paraId="32B14AB0" w14:textId="77777777" w:rsidR="00955A28" w:rsidRDefault="00955A28" w:rsidP="00955A28">
      <w:r>
        <w:tab/>
        <w:t xml:space="preserve">Last but not least, we would like to thank the faculty of the College of Engineering of SIUC for their critical advice and guidance, without which this project would not have been nearly as successful. </w:t>
      </w:r>
      <w:r>
        <w:br w:type="page"/>
      </w:r>
    </w:p>
    <w:p w14:paraId="568B0380" w14:textId="77777777" w:rsidR="00582A64" w:rsidRDefault="00582A64" w:rsidP="00955A28">
      <w:pPr>
        <w:pStyle w:val="Heading1"/>
      </w:pPr>
      <w:bookmarkStart w:id="10" w:name="_Toc385422270"/>
      <w:bookmarkStart w:id="11" w:name="_Toc385424856"/>
      <w:r>
        <w:lastRenderedPageBreak/>
        <w:t>Transmittal Letter</w:t>
      </w:r>
      <w:bookmarkEnd w:id="10"/>
      <w:r w:rsidR="00933426">
        <w:t xml:space="preserve"> (PZ)</w:t>
      </w:r>
      <w:bookmarkEnd w:id="11"/>
    </w:p>
    <w:p w14:paraId="2E121CDE" w14:textId="77777777" w:rsidR="0020534C" w:rsidRDefault="0020534C" w:rsidP="007A5391">
      <w:pPr>
        <w:pStyle w:val="NoSpacing"/>
        <w:rPr>
          <w:rStyle w:val="normaltextrun"/>
          <w:rFonts w:ascii="Calibri" w:hAnsi="Calibri" w:cs="Segoe UI"/>
          <w:sz w:val="22"/>
          <w:szCs w:val="22"/>
        </w:rPr>
      </w:pPr>
    </w:p>
    <w:p w14:paraId="07EA428C" w14:textId="77777777" w:rsidR="0020534C" w:rsidRDefault="0020534C" w:rsidP="007A5391">
      <w:pPr>
        <w:pStyle w:val="NoSpacing"/>
        <w:rPr>
          <w:rStyle w:val="normaltextrun"/>
          <w:rFonts w:ascii="Calibri" w:hAnsi="Calibri" w:cs="Segoe UI"/>
          <w:sz w:val="22"/>
          <w:szCs w:val="22"/>
        </w:rPr>
      </w:pPr>
    </w:p>
    <w:p w14:paraId="4107BCCA"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April 18</w:t>
      </w:r>
      <w:r>
        <w:rPr>
          <w:rStyle w:val="normaltextrun"/>
          <w:rFonts w:ascii="Calibri" w:hAnsi="Calibri" w:cs="Segoe UI"/>
          <w:sz w:val="17"/>
          <w:szCs w:val="17"/>
          <w:vertAlign w:val="superscript"/>
        </w:rPr>
        <w:t>th</w:t>
      </w:r>
      <w:r>
        <w:rPr>
          <w:rStyle w:val="normaltextrun"/>
          <w:rFonts w:ascii="Calibri" w:hAnsi="Calibri" w:cs="Segoe UI"/>
          <w:sz w:val="22"/>
          <w:szCs w:val="22"/>
        </w:rPr>
        <w:t>, 2014</w:t>
      </w:r>
      <w:r>
        <w:rPr>
          <w:rStyle w:val="eop"/>
          <w:rFonts w:ascii="Calibri" w:hAnsi="Calibri" w:cs="Segoe UI"/>
          <w:sz w:val="22"/>
          <w:szCs w:val="22"/>
        </w:rPr>
        <w:t> </w:t>
      </w:r>
    </w:p>
    <w:p w14:paraId="60E2799B"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Saluki Engineering Company</w:t>
      </w:r>
      <w:r>
        <w:rPr>
          <w:rStyle w:val="eop"/>
          <w:rFonts w:ascii="Calibri" w:hAnsi="Calibri" w:cs="Segoe UI"/>
          <w:sz w:val="22"/>
          <w:szCs w:val="22"/>
        </w:rPr>
        <w:t> </w:t>
      </w:r>
    </w:p>
    <w:p w14:paraId="6B60228C"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Southern Illinois University Carbondale</w:t>
      </w:r>
      <w:r>
        <w:rPr>
          <w:rStyle w:val="eop"/>
          <w:rFonts w:ascii="Calibri" w:hAnsi="Calibri" w:cs="Segoe UI"/>
          <w:sz w:val="22"/>
          <w:szCs w:val="22"/>
        </w:rPr>
        <w:t> </w:t>
      </w:r>
    </w:p>
    <w:p w14:paraId="621A3CA2"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College of Engineering – Mail Code 6603</w:t>
      </w:r>
      <w:r>
        <w:rPr>
          <w:rStyle w:val="eop"/>
          <w:rFonts w:ascii="Calibri" w:hAnsi="Calibri" w:cs="Segoe UI"/>
          <w:sz w:val="22"/>
          <w:szCs w:val="22"/>
        </w:rPr>
        <w:t> </w:t>
      </w:r>
    </w:p>
    <w:p w14:paraId="239502B9"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Carbondale, IL 62901</w:t>
      </w:r>
      <w:r>
        <w:rPr>
          <w:rStyle w:val="eop"/>
          <w:rFonts w:ascii="Calibri" w:hAnsi="Calibri" w:cs="Segoe UI"/>
          <w:sz w:val="22"/>
          <w:szCs w:val="22"/>
        </w:rPr>
        <w:t> </w:t>
      </w:r>
    </w:p>
    <w:p w14:paraId="26962DF4" w14:textId="77777777" w:rsidR="007A5391" w:rsidRDefault="007A5391" w:rsidP="007A5391">
      <w:pPr>
        <w:pStyle w:val="paragraph"/>
        <w:textAlignment w:val="baseline"/>
        <w:rPr>
          <w:rFonts w:ascii="Segoe UI" w:hAnsi="Segoe UI" w:cs="Segoe UI"/>
          <w:sz w:val="12"/>
          <w:szCs w:val="12"/>
        </w:rPr>
      </w:pPr>
      <w:r>
        <w:rPr>
          <w:rStyle w:val="eop"/>
          <w:rFonts w:ascii="Calibri" w:hAnsi="Calibri" w:cs="Segoe UI"/>
          <w:sz w:val="22"/>
          <w:szCs w:val="22"/>
        </w:rPr>
        <w:t> </w:t>
      </w:r>
    </w:p>
    <w:p w14:paraId="6A6DACB3"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Joseph Lenox</w:t>
      </w:r>
      <w:r>
        <w:rPr>
          <w:rStyle w:val="eop"/>
          <w:rFonts w:ascii="Calibri" w:hAnsi="Calibri" w:cs="Segoe UI"/>
          <w:sz w:val="22"/>
          <w:szCs w:val="22"/>
        </w:rPr>
        <w:t> </w:t>
      </w:r>
    </w:p>
    <w:p w14:paraId="0C873EAD"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Electrical and Computer Engineering</w:t>
      </w:r>
      <w:r>
        <w:rPr>
          <w:rStyle w:val="eop"/>
          <w:rFonts w:ascii="Calibri" w:hAnsi="Calibri" w:cs="Segoe UI"/>
          <w:sz w:val="22"/>
          <w:szCs w:val="22"/>
        </w:rPr>
        <w:t> </w:t>
      </w:r>
    </w:p>
    <w:p w14:paraId="3B7C18B0"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Southern Illinois University Carbondale</w:t>
      </w:r>
      <w:r>
        <w:rPr>
          <w:rStyle w:val="eop"/>
          <w:rFonts w:ascii="Calibri" w:hAnsi="Calibri" w:cs="Segoe UI"/>
          <w:sz w:val="22"/>
          <w:szCs w:val="22"/>
        </w:rPr>
        <w:t> </w:t>
      </w:r>
    </w:p>
    <w:p w14:paraId="22CBE75D"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Carbondale IL, 62901</w:t>
      </w:r>
      <w:r>
        <w:rPr>
          <w:rStyle w:val="eop"/>
          <w:rFonts w:ascii="Calibri" w:hAnsi="Calibri" w:cs="Segoe UI"/>
          <w:sz w:val="22"/>
          <w:szCs w:val="22"/>
        </w:rPr>
        <w:t> </w:t>
      </w:r>
    </w:p>
    <w:p w14:paraId="0377A2F2" w14:textId="77777777" w:rsidR="007A5391" w:rsidRDefault="007A5391" w:rsidP="007A5391">
      <w:pPr>
        <w:pStyle w:val="paragraph"/>
        <w:textAlignment w:val="baseline"/>
        <w:rPr>
          <w:rFonts w:ascii="Segoe UI" w:hAnsi="Segoe UI" w:cs="Segoe UI"/>
          <w:sz w:val="12"/>
          <w:szCs w:val="12"/>
        </w:rPr>
      </w:pPr>
      <w:r>
        <w:rPr>
          <w:rStyle w:val="eop"/>
          <w:rFonts w:ascii="Calibri" w:hAnsi="Calibri" w:cs="Segoe UI"/>
          <w:sz w:val="22"/>
          <w:szCs w:val="22"/>
        </w:rPr>
        <w:t> </w:t>
      </w:r>
    </w:p>
    <w:p w14:paraId="1FB2CE52" w14:textId="77777777" w:rsidR="007A5391" w:rsidRDefault="007A5391" w:rsidP="007A5391">
      <w:pPr>
        <w:pStyle w:val="paragraph"/>
        <w:textAlignment w:val="baseline"/>
        <w:rPr>
          <w:rFonts w:ascii="Segoe UI" w:hAnsi="Segoe UI" w:cs="Segoe UI"/>
          <w:sz w:val="12"/>
          <w:szCs w:val="12"/>
        </w:rPr>
      </w:pPr>
      <w:r>
        <w:rPr>
          <w:rStyle w:val="normaltextrun"/>
          <w:rFonts w:ascii="Calibri" w:hAnsi="Calibri" w:cs="Segoe UI"/>
          <w:sz w:val="22"/>
          <w:szCs w:val="22"/>
        </w:rPr>
        <w:t>Dear Mr. Lenox,</w:t>
      </w:r>
      <w:r>
        <w:rPr>
          <w:rStyle w:val="eop"/>
          <w:rFonts w:ascii="Calibri" w:hAnsi="Calibri" w:cs="Segoe UI"/>
          <w:sz w:val="22"/>
          <w:szCs w:val="22"/>
        </w:rPr>
        <w:t> </w:t>
      </w:r>
    </w:p>
    <w:p w14:paraId="29A1E04E" w14:textId="77777777" w:rsidR="007A5391" w:rsidRDefault="007A5391" w:rsidP="007A5391">
      <w:pPr>
        <w:pStyle w:val="paragraph"/>
        <w:ind w:firstLine="601"/>
        <w:textAlignment w:val="baseline"/>
        <w:rPr>
          <w:rFonts w:ascii="Segoe UI" w:hAnsi="Segoe UI" w:cs="Segoe UI"/>
          <w:sz w:val="12"/>
          <w:szCs w:val="12"/>
        </w:rPr>
      </w:pPr>
      <w:r>
        <w:rPr>
          <w:rStyle w:val="normaltextrun"/>
          <w:rFonts w:ascii="Calibri" w:hAnsi="Calibri" w:cs="Segoe UI"/>
          <w:sz w:val="22"/>
          <w:szCs w:val="22"/>
        </w:rPr>
        <w:t xml:space="preserve">On behalf of Saluki 3D Innovations, I would like to thank you </w:t>
      </w:r>
      <w:r w:rsidR="00DD4456">
        <w:rPr>
          <w:rStyle w:val="normaltextrun"/>
          <w:rFonts w:ascii="Calibri" w:hAnsi="Calibri" w:cs="Segoe UI"/>
          <w:sz w:val="22"/>
          <w:szCs w:val="22"/>
        </w:rPr>
        <w:t xml:space="preserve">for choosing our team to design </w:t>
      </w:r>
      <w:r>
        <w:rPr>
          <w:rStyle w:val="normaltextrun"/>
          <w:rFonts w:ascii="Calibri" w:hAnsi="Calibri" w:cs="Segoe UI"/>
          <w:sz w:val="22"/>
          <w:szCs w:val="22"/>
        </w:rPr>
        <w:t>you a 3D printer. Attached is a design report for a personal inkjet-based 3D printer. Along with the report, we have included the computer host software code, engineering drawings of the prototype’s components, and a lab report describing printing results.</w:t>
      </w:r>
      <w:r>
        <w:rPr>
          <w:rStyle w:val="eop"/>
          <w:rFonts w:ascii="Calibri" w:hAnsi="Calibri" w:cs="Segoe UI"/>
          <w:sz w:val="22"/>
          <w:szCs w:val="22"/>
        </w:rPr>
        <w:t> </w:t>
      </w:r>
    </w:p>
    <w:p w14:paraId="4226D2DF" w14:textId="77777777" w:rsidR="007A5391" w:rsidRDefault="007A5391" w:rsidP="007A5391">
      <w:pPr>
        <w:pStyle w:val="paragraph"/>
        <w:ind w:firstLine="601"/>
        <w:textAlignment w:val="baseline"/>
        <w:rPr>
          <w:rFonts w:ascii="Segoe UI" w:hAnsi="Segoe UI" w:cs="Segoe UI"/>
          <w:sz w:val="12"/>
          <w:szCs w:val="12"/>
        </w:rPr>
      </w:pPr>
      <w:r>
        <w:rPr>
          <w:rStyle w:val="normaltextrun"/>
          <w:rFonts w:ascii="Calibri" w:hAnsi="Calibri" w:cs="Segoe UI"/>
          <w:sz w:val="22"/>
          <w:szCs w:val="22"/>
        </w:rPr>
        <w:t>A prototype has been constructed that implements a unique printing process to produce physical models of CAD generated parts at a low cost to the user. My team and I have just recently began testing the prototype, the results have not been optimum. However, we have various experiments and upgrades in mind to increase the quality of the printed models. </w:t>
      </w:r>
      <w:r>
        <w:rPr>
          <w:rStyle w:val="eop"/>
          <w:rFonts w:ascii="Calibri" w:hAnsi="Calibri" w:cs="Segoe UI"/>
          <w:sz w:val="22"/>
          <w:szCs w:val="22"/>
        </w:rPr>
        <w:t> </w:t>
      </w:r>
    </w:p>
    <w:p w14:paraId="66749A3D" w14:textId="77777777" w:rsidR="007A5391" w:rsidRDefault="007A5391" w:rsidP="007A5391">
      <w:pPr>
        <w:pStyle w:val="paragraph"/>
        <w:ind w:firstLine="601"/>
        <w:textAlignment w:val="baseline"/>
        <w:rPr>
          <w:rFonts w:ascii="Segoe UI" w:hAnsi="Segoe UI" w:cs="Segoe UI"/>
          <w:sz w:val="12"/>
          <w:szCs w:val="12"/>
        </w:rPr>
      </w:pPr>
      <w:r>
        <w:rPr>
          <w:rStyle w:val="normaltextrun"/>
          <w:rFonts w:ascii="Calibri" w:hAnsi="Calibri" w:cs="Segoe UI"/>
          <w:sz w:val="22"/>
          <w:szCs w:val="22"/>
        </w:rPr>
        <w:t xml:space="preserve">The printer has been designed to be user friendly and affordable, while being capable of producing quality models. The X/Y translation has been designed to resemble that of common </w:t>
      </w:r>
      <w:ins w:id="12" w:author="Peter J Zamiska" w:date="2014-04-17T00:30:00Z">
        <w:r w:rsidR="00797C61">
          <w:rPr>
            <w:rStyle w:val="normaltextrun"/>
            <w:rFonts w:ascii="Calibri" w:hAnsi="Calibri" w:cs="Segoe UI"/>
            <w:sz w:val="22"/>
            <w:szCs w:val="22"/>
          </w:rPr>
          <w:t xml:space="preserve">tabletop </w:t>
        </w:r>
      </w:ins>
      <w:r>
        <w:rPr>
          <w:rStyle w:val="normaltextrun"/>
          <w:rFonts w:ascii="Calibri" w:hAnsi="Calibri" w:cs="Segoe UI"/>
          <w:sz w:val="22"/>
          <w:szCs w:val="22"/>
        </w:rPr>
        <w:t>CNC machines. Its carriage is equipped with a rolling mechanism that is utilized to evenly distribute printing material throughout the top panel of the frame to the appropriate printing area. Said frame has been designed to allow significant freedom to mount electronics and allow for proper ventilation, while being structurally sound. The Z-axis translation incorporates linear positioning systems that are able to raise and lower the printing platforms at a user specified distance. </w:t>
      </w:r>
      <w:r>
        <w:rPr>
          <w:rStyle w:val="eop"/>
          <w:rFonts w:ascii="Calibri" w:hAnsi="Calibri" w:cs="Segoe UI"/>
          <w:sz w:val="22"/>
          <w:szCs w:val="22"/>
        </w:rPr>
        <w:t> </w:t>
      </w:r>
    </w:p>
    <w:p w14:paraId="224DFF36" w14:textId="77777777" w:rsidR="007A5391" w:rsidRDefault="007A5391" w:rsidP="007A5391">
      <w:pPr>
        <w:pStyle w:val="paragraph"/>
        <w:ind w:firstLine="601"/>
        <w:textAlignment w:val="baseline"/>
        <w:rPr>
          <w:rFonts w:ascii="Segoe UI" w:hAnsi="Segoe UI" w:cs="Segoe UI"/>
          <w:sz w:val="12"/>
          <w:szCs w:val="12"/>
        </w:rPr>
      </w:pPr>
      <w:r>
        <w:rPr>
          <w:rStyle w:val="normaltextrun"/>
          <w:rFonts w:ascii="Calibri" w:hAnsi="Calibri" w:cs="Segoe UI"/>
          <w:sz w:val="22"/>
          <w:szCs w:val="22"/>
        </w:rPr>
        <w:t>We thank you again for the opportunity to design and build a personal 3D printer prototype. If you have any questions or concerns regarding the attached documents, feel free to contact us. </w:t>
      </w:r>
      <w:r>
        <w:rPr>
          <w:rStyle w:val="eop"/>
          <w:rFonts w:ascii="Calibri" w:hAnsi="Calibri" w:cs="Segoe UI"/>
          <w:sz w:val="22"/>
          <w:szCs w:val="22"/>
        </w:rPr>
        <w:t> </w:t>
      </w:r>
    </w:p>
    <w:p w14:paraId="2544876C" w14:textId="77777777" w:rsidR="007A5391" w:rsidRPr="007A5391" w:rsidRDefault="007A5391" w:rsidP="007A5391">
      <w:pPr>
        <w:pStyle w:val="paragraph"/>
        <w:textAlignment w:val="baseline"/>
        <w:rPr>
          <w:rFonts w:ascii="Calibri" w:hAnsi="Calibri" w:cs="Segoe UI"/>
          <w:sz w:val="22"/>
          <w:szCs w:val="22"/>
        </w:rPr>
      </w:pPr>
      <w:r>
        <w:rPr>
          <w:rStyle w:val="eop"/>
          <w:rFonts w:ascii="Calibri" w:hAnsi="Calibri" w:cs="Segoe UI"/>
          <w:sz w:val="22"/>
          <w:szCs w:val="22"/>
        </w:rPr>
        <w:t> </w:t>
      </w:r>
    </w:p>
    <w:p w14:paraId="510BF4AD"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Sincerely,</w:t>
      </w:r>
      <w:r>
        <w:rPr>
          <w:rStyle w:val="eop"/>
          <w:rFonts w:ascii="Calibri" w:hAnsi="Calibri" w:cs="Segoe UI"/>
          <w:sz w:val="22"/>
          <w:szCs w:val="22"/>
        </w:rPr>
        <w:t> </w:t>
      </w:r>
    </w:p>
    <w:p w14:paraId="52B684C3"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Peter Zamiska</w:t>
      </w:r>
      <w:r>
        <w:rPr>
          <w:rStyle w:val="eop"/>
          <w:rFonts w:ascii="Calibri" w:hAnsi="Calibri" w:cs="Segoe UI"/>
          <w:sz w:val="22"/>
          <w:szCs w:val="22"/>
        </w:rPr>
        <w:t> </w:t>
      </w:r>
    </w:p>
    <w:p w14:paraId="3F10069B"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Project Manager</w:t>
      </w:r>
      <w:r>
        <w:rPr>
          <w:rStyle w:val="eop"/>
          <w:rFonts w:ascii="Calibri" w:hAnsi="Calibri" w:cs="Segoe UI"/>
          <w:sz w:val="22"/>
          <w:szCs w:val="22"/>
        </w:rPr>
        <w:t> </w:t>
      </w:r>
    </w:p>
    <w:p w14:paraId="64DA3303"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Saluki 3D Innovations: Team 54-3DPR</w:t>
      </w:r>
      <w:r>
        <w:rPr>
          <w:rStyle w:val="eop"/>
          <w:rFonts w:ascii="Calibri" w:hAnsi="Calibri" w:cs="Segoe UI"/>
          <w:sz w:val="22"/>
          <w:szCs w:val="22"/>
        </w:rPr>
        <w:t> </w:t>
      </w:r>
    </w:p>
    <w:p w14:paraId="21E3D79A"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Saluki Engineering Company</w:t>
      </w:r>
      <w:r>
        <w:rPr>
          <w:rStyle w:val="eop"/>
          <w:rFonts w:ascii="Calibri" w:hAnsi="Calibri" w:cs="Segoe UI"/>
          <w:sz w:val="22"/>
          <w:szCs w:val="22"/>
        </w:rPr>
        <w:t> </w:t>
      </w:r>
    </w:p>
    <w:p w14:paraId="3CD2FCCC" w14:textId="77777777" w:rsidR="007A5391" w:rsidRDefault="007A5391" w:rsidP="007A5391">
      <w:pPr>
        <w:pStyle w:val="NoSpacing"/>
        <w:rPr>
          <w:rFonts w:ascii="Segoe UI" w:hAnsi="Segoe UI"/>
          <w:sz w:val="12"/>
          <w:szCs w:val="12"/>
        </w:rPr>
      </w:pPr>
      <w:r>
        <w:rPr>
          <w:rStyle w:val="normaltextrun"/>
          <w:rFonts w:ascii="Calibri" w:hAnsi="Calibri" w:cs="Segoe UI"/>
          <w:sz w:val="22"/>
          <w:szCs w:val="22"/>
        </w:rPr>
        <w:t>(309)-319-0916</w:t>
      </w:r>
      <w:r>
        <w:rPr>
          <w:rStyle w:val="eop"/>
          <w:rFonts w:ascii="Calibri" w:hAnsi="Calibri" w:cs="Segoe UI"/>
          <w:sz w:val="22"/>
          <w:szCs w:val="22"/>
        </w:rPr>
        <w:t> </w:t>
      </w:r>
    </w:p>
    <w:p w14:paraId="0538ED63" w14:textId="77777777" w:rsidR="007A5391" w:rsidRDefault="007A5391" w:rsidP="007A5391">
      <w:pPr>
        <w:pStyle w:val="NoSpacing"/>
        <w:rPr>
          <w:rStyle w:val="eop"/>
          <w:rFonts w:ascii="Calibri" w:hAnsi="Calibri" w:cs="Segoe UI"/>
          <w:sz w:val="22"/>
          <w:szCs w:val="22"/>
        </w:rPr>
      </w:pPr>
      <w:r>
        <w:rPr>
          <w:rStyle w:val="normaltextrun"/>
          <w:rFonts w:ascii="Calibri" w:hAnsi="Calibri" w:cs="Segoe UI"/>
          <w:sz w:val="22"/>
          <w:szCs w:val="22"/>
        </w:rPr>
        <w:t>peteyz28@siu.edu</w:t>
      </w:r>
      <w:r>
        <w:rPr>
          <w:rStyle w:val="eop"/>
          <w:rFonts w:ascii="Calibri" w:hAnsi="Calibri" w:cs="Segoe UI"/>
          <w:sz w:val="22"/>
          <w:szCs w:val="22"/>
        </w:rPr>
        <w:t> </w:t>
      </w:r>
    </w:p>
    <w:p w14:paraId="73F7A92E" w14:textId="77777777" w:rsidR="007A5391" w:rsidRDefault="007A5391" w:rsidP="007A5391">
      <w:pPr>
        <w:pStyle w:val="NoSpacing"/>
        <w:rPr>
          <w:rStyle w:val="eop"/>
          <w:rFonts w:ascii="Calibri" w:hAnsi="Calibri" w:cs="Segoe UI"/>
          <w:sz w:val="22"/>
          <w:szCs w:val="22"/>
        </w:rPr>
      </w:pPr>
    </w:p>
    <w:p w14:paraId="7F224F14" w14:textId="77777777" w:rsidR="007A5391" w:rsidRDefault="007A5391" w:rsidP="007A5391">
      <w:pPr>
        <w:pStyle w:val="NoSpacing"/>
        <w:rPr>
          <w:rStyle w:val="eop"/>
          <w:rFonts w:ascii="Calibri" w:hAnsi="Calibri" w:cs="Segoe UI"/>
          <w:sz w:val="22"/>
          <w:szCs w:val="22"/>
        </w:rPr>
      </w:pPr>
    </w:p>
    <w:p w14:paraId="6240BEC1" w14:textId="77777777" w:rsidR="007A5391" w:rsidRDefault="007A5391" w:rsidP="007A5391">
      <w:pPr>
        <w:pStyle w:val="NoSpacing"/>
        <w:rPr>
          <w:rStyle w:val="eop"/>
          <w:rFonts w:ascii="Calibri" w:hAnsi="Calibri" w:cs="Segoe UI"/>
          <w:sz w:val="22"/>
          <w:szCs w:val="22"/>
        </w:rPr>
      </w:pPr>
    </w:p>
    <w:p w14:paraId="68E2E221" w14:textId="77777777" w:rsidR="007A5391" w:rsidRDefault="007A5391" w:rsidP="007A5391">
      <w:pPr>
        <w:pStyle w:val="NoSpacing"/>
        <w:rPr>
          <w:rStyle w:val="eop"/>
          <w:rFonts w:ascii="Calibri" w:hAnsi="Calibri" w:cs="Segoe UI"/>
          <w:sz w:val="22"/>
          <w:szCs w:val="22"/>
        </w:rPr>
      </w:pPr>
    </w:p>
    <w:p w14:paraId="6309FB08" w14:textId="77777777" w:rsidR="007A5391" w:rsidRDefault="007A5391" w:rsidP="007A5391">
      <w:pPr>
        <w:pStyle w:val="NoSpacing"/>
        <w:rPr>
          <w:rFonts w:ascii="Segoe UI" w:hAnsi="Segoe UI"/>
          <w:sz w:val="12"/>
          <w:szCs w:val="12"/>
        </w:rPr>
      </w:pPr>
    </w:p>
    <w:p w14:paraId="10F04317" w14:textId="77777777" w:rsidR="00DF1D2B" w:rsidRDefault="00DF1D2B" w:rsidP="00955A28">
      <w:pPr>
        <w:pStyle w:val="Heading1"/>
      </w:pPr>
      <w:bookmarkStart w:id="13" w:name="_Toc385422271"/>
      <w:bookmarkStart w:id="14" w:name="_Toc385424857"/>
      <w:r>
        <w:lastRenderedPageBreak/>
        <w:t>Executive Summary (PZ)</w:t>
      </w:r>
      <w:bookmarkEnd w:id="13"/>
      <w:bookmarkEnd w:id="14"/>
    </w:p>
    <w:p w14:paraId="6C4A9362" w14:textId="77777777" w:rsidR="004E710B" w:rsidRPr="004E710B" w:rsidRDefault="004E710B" w:rsidP="004E710B">
      <w:r>
        <w:tab/>
      </w:r>
      <w:r w:rsidRPr="004E710B">
        <w:t>The goal of this project is to design and prototype a personal, open-source, three-dimensional inkjet printer. At this stage in the project the prototype has just recently became operational. For that reason, the actual performance data and results of the prototype are limited. The team has conducted an experiment involving two printing trials. These two trials involved printing a single gear, the first one scaled 1:1 and the second one scaled up to 2:1 with a few adjustments to the printer settings. Although the results were not optimum, they were still better than the results of numerous projects of a similar nature. Prior to the full system tests of the prototype, the team has been successful in small-scale performance tests. Printing in two-dimensions on a sheet of paper and thin layer of powder has been successful. A layer of a test square has been printed on paper and powder. In addition, a CAD model of a small gear was successfully sliced and transferred into printing instructions by the Computer Host Software, and printed on a sheet paper as well as a thin layer of powder.</w:t>
      </w:r>
    </w:p>
    <w:p w14:paraId="04050221" w14:textId="77777777" w:rsidR="004E710B" w:rsidRPr="004E710B" w:rsidRDefault="004E710B" w:rsidP="004E710B">
      <w:r>
        <w:tab/>
      </w:r>
      <w:r w:rsidRPr="004E710B">
        <w:t>The major subsystems of the prototype include: the Rolling Mechanism, Frame, X/Y Translation System, Powder Platforms, Microcontroller, Computer Host Software</w:t>
      </w:r>
      <w:r w:rsidR="00DD4456">
        <w:t>, and the Electronics</w:t>
      </w:r>
      <w:r w:rsidRPr="004E710B">
        <w:t xml:space="preserve">. Our team is still striving to achieve the lowest possible cost, while maintaining a superior level of quality. To minimize costs, the frame was assembled using Baltic </w:t>
      </w:r>
      <w:ins w:id="15" w:author="Peter J Zamiska" w:date="2014-04-17T00:32:00Z">
        <w:r w:rsidR="00797C61">
          <w:t>B</w:t>
        </w:r>
      </w:ins>
      <w:del w:id="16" w:author="Peter J Zamiska" w:date="2014-04-17T00:32:00Z">
        <w:r w:rsidRPr="004E710B" w:rsidDel="00797C61">
          <w:delText>b</w:delText>
        </w:r>
      </w:del>
      <w:r w:rsidRPr="004E710B">
        <w:t>irch plywood and wood screws. To ensure quality, the X/Y translation system was redesigned and built based on that of standard tabletop CNC machines.</w:t>
      </w:r>
    </w:p>
    <w:p w14:paraId="4F2F5247" w14:textId="77777777" w:rsidR="004E710B" w:rsidRPr="004E710B" w:rsidRDefault="004E710B" w:rsidP="004E710B">
      <w:r>
        <w:tab/>
      </w:r>
      <w:r w:rsidRPr="004E710B">
        <w:t>Numerous design activities and decisions deem our prototype more desirable than the competition. For example, the Powder Platforms Subsystem incorporates a Teflon-to-glass relationship; rather than most of the other similar models who leave a clearance between their platforms and the walls of the chamber, our prototype found an excellent solution that eliminates the clearance AND minimizes friction while the platform is in motion. A second superiority of our prototype is the X/Y translation System. We chose to sacrifice a small amount of funding in order to have a significant increase on simplicity and quality. The translation system is that of common tabletop CNC machines. It is simple to assemble, functions much better tha</w:t>
      </w:r>
      <w:ins w:id="17" w:author="Peter J Zamiska" w:date="2014-04-17T00:35:00Z">
        <w:r w:rsidR="00797C61">
          <w:t>n</w:t>
        </w:r>
      </w:ins>
      <w:del w:id="18" w:author="Peter J Zamiska" w:date="2014-04-17T00:35:00Z">
        <w:r w:rsidRPr="004E710B" w:rsidDel="00797C61">
          <w:delText>t</w:delText>
        </w:r>
      </w:del>
      <w:r w:rsidRPr="004E710B">
        <w:t xml:space="preserve"> designs of similar prototypes, and ensures uniform motion of the X/Y carriage, which ensures consistent quality.</w:t>
      </w:r>
    </w:p>
    <w:p w14:paraId="657440A9" w14:textId="77777777" w:rsidR="004E710B" w:rsidRPr="004E710B" w:rsidRDefault="004E710B" w:rsidP="004E710B">
      <w:r>
        <w:tab/>
      </w:r>
      <w:r w:rsidRPr="004E710B">
        <w:t>This printer is expected to have the capability of producing high quality, low-cost models for our client. Initial goals included: keeping the total cost of this project under $1000, not exceeding a printer size of 2x1.5x1.5 ft. while providing a build volume of at least 6</w:t>
      </w:r>
      <w:r w:rsidRPr="004E710B">
        <w:rPr>
          <w:rFonts w:ascii="Cambria Math" w:hAnsi="Cambria Math" w:cs="Cambria Math"/>
        </w:rPr>
        <w:t>𝑖𝑛</w:t>
      </w:r>
      <w:r w:rsidRPr="004E710B">
        <w:t>3, have an average printing speed of less than 2 minutes per layer, and be capable of printing layers at least 500 microns thick with a resolution of at least 96 DPI.</w:t>
      </w:r>
    </w:p>
    <w:p w14:paraId="37E18F8D" w14:textId="77777777" w:rsidR="004E710B" w:rsidRPr="004E710B" w:rsidRDefault="004E710B" w:rsidP="004E710B">
      <w:r>
        <w:tab/>
      </w:r>
      <w:r w:rsidRPr="004E710B">
        <w:t>The prototype adequately met the initial goals. The project ended up costing the team about $1311. However, the cost to implement the design has been estimated to be only about $1045. This amount is only a mere $45 above the goal of the project. Plus, it is highly likely that an in-depth review of vendors could result in an implementation cost that is well under $1000. The size goals of the printer were met. In fact, the total volume that the prototype incubuses is 7.5</w:t>
      </w:r>
      <w:r w:rsidRPr="004E710B">
        <w:rPr>
          <w:rFonts w:ascii="Cambria Math" w:hAnsi="Cambria Math" w:cs="Cambria Math"/>
        </w:rPr>
        <w:t>𝑖𝑛</w:t>
      </w:r>
      <w:r w:rsidRPr="004E710B">
        <w:t>3 less than the set goal. The build volume is slightly less than the set goal, but is still quite large at 5</w:t>
      </w:r>
      <w:r w:rsidRPr="004E710B">
        <w:rPr>
          <w:rFonts w:ascii="Cambria Math" w:hAnsi="Cambria Math" w:cs="Cambria Math"/>
        </w:rPr>
        <w:t>𝑖𝑛</w:t>
      </w:r>
      <w:r w:rsidRPr="004E710B">
        <w:t>3. The print layer thickness and resolution goals have also been met. However, the quality of the printed models still need significant improvement. The team advises to allow further experimentation and innovation in order to improve the quality of the prints, only then will this venture be profitable.</w:t>
      </w:r>
    </w:p>
    <w:p w14:paraId="634CED3C" w14:textId="77777777" w:rsidR="004E710B" w:rsidRDefault="004E710B" w:rsidP="004E710B">
      <w:r>
        <w:tab/>
      </w:r>
      <w:r w:rsidRPr="004E710B">
        <w:t xml:space="preserve">This report consists of: a project description to introduce the report, a cost analysis that compares the prototype cost to the estimated implementation cost, an implementation schedule, detailed subsystem descriptions, a section focusing on broad picture issues, a recommendations section, and an appendix. </w:t>
      </w:r>
    </w:p>
    <w:p w14:paraId="19360EE9" w14:textId="77777777" w:rsidR="004E710B" w:rsidRDefault="004E710B" w:rsidP="004E710B"/>
    <w:p w14:paraId="49E6BAA4" w14:textId="77777777" w:rsidR="00955A28" w:rsidRPr="004E710B" w:rsidRDefault="00955A28" w:rsidP="004E710B">
      <w:pPr>
        <w:pStyle w:val="Heading1"/>
      </w:pPr>
      <w:bookmarkStart w:id="19" w:name="_Toc385422272"/>
      <w:bookmarkStart w:id="20" w:name="_Toc385424858"/>
      <w:r w:rsidRPr="004E710B">
        <w:t>Introduction (PZ)</w:t>
      </w:r>
      <w:bookmarkEnd w:id="19"/>
      <w:bookmarkEnd w:id="20"/>
    </w:p>
    <w:p w14:paraId="3392EFAF" w14:textId="77777777" w:rsidR="004E710B" w:rsidRPr="004E710B" w:rsidRDefault="00955A28" w:rsidP="004E710B">
      <w:r>
        <w:tab/>
      </w:r>
      <w:r w:rsidR="004E710B" w:rsidRPr="004E710B">
        <w:t>3D Printing is an up-and-coming technology that utilizes additive technology to create a physical model, or part. From the business standpoint, as a result, time is saved during decision-making. Additionally, cost is decreased by decreasing the amount of money put into bad ideas and products</w:t>
      </w:r>
      <w:ins w:id="21" w:author="Peter J Zamiska" w:date="2014-04-17T00:37:00Z">
        <w:r w:rsidR="00797C61">
          <w:t xml:space="preserve"> that were unable to be visualized or physically held prior to the </w:t>
        </w:r>
      </w:ins>
      <w:ins w:id="22" w:author="Peter J Zamiska" w:date="2014-04-17T00:38:00Z">
        <w:r w:rsidR="00797C61">
          <w:t>decision</w:t>
        </w:r>
      </w:ins>
      <w:ins w:id="23" w:author="Peter J Zamiska" w:date="2014-04-17T00:37:00Z">
        <w:r w:rsidR="00797C61">
          <w:t xml:space="preserve"> </w:t>
        </w:r>
      </w:ins>
      <w:ins w:id="24" w:author="Peter J Zamiska" w:date="2014-04-17T00:38:00Z">
        <w:r w:rsidR="00797C61">
          <w:t>to invest</w:t>
        </w:r>
      </w:ins>
      <w:r w:rsidR="004E710B" w:rsidRPr="004E710B">
        <w:t xml:space="preserve">, as well as decreasing the amount of money spent on labor. </w:t>
      </w:r>
    </w:p>
    <w:p w14:paraId="2701D8B4" w14:textId="77777777" w:rsidR="004E710B" w:rsidRPr="004E710B" w:rsidRDefault="004E710B" w:rsidP="004E710B">
      <w:r>
        <w:tab/>
      </w:r>
      <w:r w:rsidRPr="004E710B">
        <w:t xml:space="preserve">Although there are large amounts of commercial and industrial applications, our team’s focus targeted making it easy and affordable to have a 3D printer in the household. The benefits to owning a personal three-dimensional printer are endless. Many </w:t>
      </w:r>
      <w:r w:rsidRPr="004E710B">
        <w:lastRenderedPageBreak/>
        <w:t xml:space="preserve">parts and products that are in demand are no longer available or are extremely expensive; these could be printed at a low cost, right at home. Currently, the market for 3D printers is growing at a rapid pace. However, the price and quality of personal 3D printers is not improving as fast as the market. Different models are being designed and produced, but most of them are essentially the same design. Our initial request for proposal was based on this design. This popular design uses a programmed tip that heats up plastic filament and extrudes it in a predetermined pattern. The quality, speed, and cost of these printers are moderate. However, they can be unreliable, unexpected errors can occur frequently, and the quality of the prints is not appropriate for intricate and small models. Consumers, including our client, need a machine that they can depend on, are affordable, and can produce high quality models. That is why we communicated and worked with him to focus on a design that would result in his maximum satisfaction of printing quality and abilities. </w:t>
      </w:r>
    </w:p>
    <w:p w14:paraId="0CE339DA" w14:textId="77777777" w:rsidR="004E710B" w:rsidRPr="004E710B" w:rsidRDefault="004E710B" w:rsidP="004E710B">
      <w:r>
        <w:tab/>
      </w:r>
      <w:r w:rsidRPr="004E710B">
        <w:t xml:space="preserve">Saluki 3D Innovations is working towards designing and constructing an open source 3D printer prototype that is capable of meeting these requirements. We incorporated a printing process that is virtually nonexistent in the personal 3D printer market. The technology is much like 2D inkjet printing; rather than printing on new sheets of paper, it deposits a binding agent onto new layers of powder. This process has the capability of printing quality parts at a low cost to the user. It is our goal to design and construct a printer prototype along these criteria. Currently, printers of this classification are being sold on the market at an average price of $15,000; the professional and commercial systems are being sold for an upwards of $50,000. A high quality prototype as a result of our design would have drastic effects on the 3D printer market. It has been a significant learning experience putting our engineering skills and talents together to achieve this goal, we are excited to </w:t>
      </w:r>
      <w:ins w:id="25" w:author="Peter J Zamiska" w:date="2014-04-17T00:40:00Z">
        <w:r w:rsidR="00797C61">
          <w:t xml:space="preserve">strive to </w:t>
        </w:r>
      </w:ins>
      <w:r w:rsidRPr="004E710B">
        <w:t xml:space="preserve">achieve an optimum prototype in the near future. </w:t>
      </w:r>
    </w:p>
    <w:p w14:paraId="042F061D" w14:textId="77777777" w:rsidR="00DF1D2B" w:rsidRDefault="00DF1D2B" w:rsidP="004E710B"/>
    <w:p w14:paraId="1B0A3691" w14:textId="77777777" w:rsidR="00955A28" w:rsidRDefault="00955A28" w:rsidP="00955A28">
      <w:pPr>
        <w:pStyle w:val="Heading1"/>
      </w:pPr>
      <w:bookmarkStart w:id="26" w:name="_Toc385422273"/>
      <w:bookmarkStart w:id="27" w:name="_Toc385424859"/>
      <w:r>
        <w:t>Project Description (PZ)</w:t>
      </w:r>
      <w:bookmarkEnd w:id="26"/>
      <w:bookmarkEnd w:id="27"/>
    </w:p>
    <w:p w14:paraId="71DC1CB5" w14:textId="77777777" w:rsidR="004E710B" w:rsidRDefault="00955A28" w:rsidP="004E710B">
      <w:r>
        <w:tab/>
      </w:r>
      <w:r w:rsidR="004E710B">
        <w:t xml:space="preserve">To satisfy our client’s request, our team has designed a personal, affordable, open-source three-dimensional printer that has the capability to produce high quality models. We have just recently been successful with the prototype being fully operational. Therefore, we have had a limited amount of time to test the prototype. We were able to carry out two full system tests in this limited time. The tests ended up being successful. However, we concluded that a significant amount of experimentation will be needed to understand the appropriate adjustments and innovations necessary to obtain high quality prints. We highly advise this further experimentation. If successful, it will allow this design to be quite profitable. </w:t>
      </w:r>
    </w:p>
    <w:p w14:paraId="24464943" w14:textId="77777777" w:rsidR="004E710B" w:rsidRDefault="004E710B" w:rsidP="004E710B">
      <w:r>
        <w:tab/>
        <w:t>The initial request for proposal was to design and build a better RepRap machine: an open-source, self-replicating, personal, desktop-sized, three-dimensional printer.  This RepRap Project was based on the Gada Prize contest. The printer specifications of this project would have been extremely difficult and expensive to achieve (such as printing with three different types of materials). Therefore, with the agreement of the client, the request was modified.</w:t>
      </w:r>
    </w:p>
    <w:p w14:paraId="37754C68" w14:textId="77777777" w:rsidR="004E710B" w:rsidRDefault="004E710B" w:rsidP="004E710B">
      <w:r>
        <w:tab/>
        <w:t>All of the various printing techniques and processes were analyzed for plausibility of a project basis. This plausibility was concerned with the project’s financial cost, labor cost, and potential innovation and engineering activities. The most common 3D printing process is Fused Deposition Modeling, or FDM. We chose not to base our project on FDM because it did not seem like we would be able to incorporate enough engineering activities while staying within budget. Stereolithography was another printing process that was analyzed. We found that it seemed to be too expensive and labor intensive. While considering Photo-Polymerization, we found that the print material was too expensive for our desired criteria. Laminated Object Manufacturing, or LOM, was found to be very environment unfriendly. The rest of the printing processes that were considered incorporated a high-powered laser to print. These types of projects would have required significant knowledge of optics, as well as too much funding and too much time needed to base our project on. For these reasons, we decided to focus our design project on 3D Inkjet Printing. This process was deemed to be the most affordable and least time consuming. Plus, it offered the capability of significant innovation and superior quality of prints.</w:t>
      </w:r>
    </w:p>
    <w:p w14:paraId="2A010D0C" w14:textId="77777777" w:rsidR="004E710B" w:rsidRDefault="004E710B" w:rsidP="004E710B">
      <w:r>
        <w:tab/>
        <w:t xml:space="preserve">Thus, our deviation from the initial request for proposal included an entirely different printing process and printing technology. This process is much like two-dimensional inkjet printing; rather than printing on sheets of paper, the 3D printer prints on sheets of powder that are layered on top of each other. The powder has plaster-like characteristics. Instead of depositing ink, the ink cartridge deposits a binding agent, mostly made up of distilled water. Once the binding agent comes into contact with the powder, it activates the binding characteristics of the powder, initializing a solidification process. </w:t>
      </w:r>
    </w:p>
    <w:p w14:paraId="055E41FB" w14:textId="77777777" w:rsidR="004E710B" w:rsidRDefault="004E710B" w:rsidP="004E710B">
      <w:r>
        <w:lastRenderedPageBreak/>
        <w:tab/>
        <w:t>Our client, being a member of the Electrical and Computer Engineering Department of our university, will be allowed personal access to the printer. He will receive a User Manual, Technical Manual, a CAD model of the printer, the powder and binding agent recipes, and a limited amount of powder and binding agent. The maximum build volume of the printer is about 5 cubic inches. The printer is desktop-sized, specific maximum dimensions are 21.5x16.5x20.75 inches.</w:t>
      </w:r>
    </w:p>
    <w:p w14:paraId="0C15EBA4" w14:textId="77777777" w:rsidR="004E710B" w:rsidRDefault="004E710B" w:rsidP="004E710B">
      <w:r>
        <w:tab/>
        <w:t>The mechanics block diagram describes the printing process that our prototype will follow. To begin, the computer host software communicates with the electronics and initializes the printing process. Electronics cause the two X translation stepper motors of the X/Y carriage to move the carriage across the printing platform, they operate in unison. In addition, another X translation motor attached to the X/Y carriage causes the powder distributing rod, part of the rolling mechanism, to roll in reverse while the carriage moves across the printing platforms. This helps make sure that each print layer is flat, smooth, and of the same consistency. Once the X/Y carriage is completely across the platforms, it may begin printing the first layer. The X translation motors move the X/Y carriage back across the powder print platforms, in steps (intervals). Between each step, the Y translation stepper motor forces the X/Y carriage to move in the positive and negative Y direction. This is conducted in order to position the ink cartridge, which is connected to the X/Y carriage via the ink assembly, in the right spot to print the current layer of the model. At the same time, electronics communicate with the ink cartridge when to deposit binding solution. Once the layer is done being printed, the X/Y carriage returns to its home location. At this moment, the Powder Print Platform is lowered the distance of one layer thickness. Then the Powder Source Platform is raised far enough to allow the Rolling Mechanism to adequately spread a new layer of powder over the entire surface of the Powder Print Platform. An excess powder chamber was included in the frame design of the printer to allow for a relatively clean and simple collection of the extra powder. Thus, the rolling mechanism, attached to the X/Y carriage, distributes another layer, completing the first layer of the printing process. The printer will continue to print the model layer by layer until completion. The number of print layers depends on the height and orientation of the model being printed.</w:t>
      </w:r>
    </w:p>
    <w:p w14:paraId="3FFDA18F" w14:textId="77777777" w:rsidR="004E710B" w:rsidRDefault="004E710B" w:rsidP="004E710B">
      <w:r>
        <w:tab/>
        <w:t xml:space="preserve">Since the prototype has just recently been deemed operational, the possibility of significant fault does exist. During the initial full system tests it is crucial to monitor the prototype while it is printing. This will ensure that the user will be able to respond quickly to any errors or faults that may occur. These faults may result from improper wiring, loose powder, loose connections between electronics, or mechanical failure. The prototype’s GUI is equipped with an emergency stop option for these types of situations. </w:t>
      </w:r>
    </w:p>
    <w:p w14:paraId="002BC086" w14:textId="77777777" w:rsidR="00082B25" w:rsidRDefault="004E710B" w:rsidP="004E710B">
      <w:pPr>
        <w:sectPr w:rsidR="00082B25" w:rsidSect="00F41D1F">
          <w:type w:val="continuous"/>
          <w:pgSz w:w="12240" w:h="15840"/>
          <w:pgMar w:top="720" w:right="720" w:bottom="720" w:left="720" w:header="432" w:footer="720" w:gutter="0"/>
          <w:cols w:space="720"/>
          <w:docGrid w:linePitch="360"/>
        </w:sectPr>
      </w:pPr>
      <w:r>
        <w:tab/>
        <w:t xml:space="preserve">This project may be appropriately classified as a competitive research project. As mentioned in the executive summary, our prototype implements several design superiorities, or improvements, in reference to similar printer projects. Our printer design is not superior to </w:t>
      </w:r>
      <w:r w:rsidRPr="00F92A0A">
        <w:rPr>
          <w:i/>
          <w:rPrChange w:id="28" w:author="Peter J Zamiska" w:date="2014-04-17T00:44:00Z">
            <w:rPr/>
          </w:rPrChange>
        </w:rPr>
        <w:t>all</w:t>
      </w:r>
      <w:r>
        <w:t xml:space="preserve"> of the 3D inkjet printers on the market, but it does have the potential to rival the quality and cost of similar models. It is quite plausible that the 3D printer we have designed could be commercially practical in the future. However, this depends if we are allowed to continue optimizing the prototype, and the amount of success we achieve from said optimization.</w:t>
      </w:r>
    </w:p>
    <w:p w14:paraId="2985726E" w14:textId="77777777" w:rsidR="00082B25" w:rsidRDefault="008047F4" w:rsidP="00582A64">
      <w:pPr>
        <w:pStyle w:val="Heading2"/>
        <w:sectPr w:rsidR="00082B25" w:rsidSect="00082B25">
          <w:pgSz w:w="15840" w:h="12240" w:orient="landscape"/>
          <w:pgMar w:top="720" w:right="720" w:bottom="720" w:left="720" w:header="432" w:footer="720" w:gutter="0"/>
          <w:cols w:space="720"/>
          <w:docGrid w:linePitch="360"/>
        </w:sectPr>
      </w:pPr>
      <w:r>
        <w:rPr>
          <w:noProof/>
          <w:lang w:bidi="ar-SA"/>
        </w:rPr>
        <w:lastRenderedPageBreak/>
        <w:pict w14:anchorId="6CB95CB9">
          <v:group id="Group 336" o:spid="_x0000_s1026" style="position:absolute;margin-left:-9.7pt;margin-top:34.15pt;width:728.15pt;height:503.1pt;z-index:251833344" coordorigin="526,1603" coordsize="14563,10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">
            <v:group id="Group 337" o:spid="_x0000_s1027" style="position:absolute;left:7009;top:5052;width:8080;height:6514" coordorigin="7009,5052" coordsize="8080,6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dYOAxyQAA&#10;AOMAAAAPAAAAAAAAAAAAAAAAAKoCAABkcnMvZG93bnJldi54bWxQSwUGAAAAAAQABAD6AAAAoAMA&#10;AAAA&#10;">
              <v:shapetype id="_x0000_t32" coordsize="21600,21600" o:spt="32" o:oned="t" path="m,l21600,21600e" filled="f">
                <v:path arrowok="t" fillok="f" o:connecttype="none"/>
                <o:lock v:ext="edit" shapetype="t"/>
              </v:shapetype>
              <v:shape id="AutoShape 338" o:spid="_x0000_s1028" type="#_x0000_t32" style="position:absolute;left:13220;top:6944;width:700;height: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WYBMYAAADjAAAADwAAAGRycy9kb3ducmV2LnhtbERPX2vCMBB/H+w7hBvsRTTd6qZWowzH&#10;hq9VkT0eza0tNpeQRNt9+2Ug7PF+/2+1GUwnruRDa1nB0yQDQVxZ3XKt4Hj4GM9BhIissbNMCn4o&#10;wGZ9f7fCQtueS7ruYy1SCIcCFTQxukLKUDVkMEysI07ct/UGYzp9LbXHPoWbTj5n2as02HJqaNDR&#10;tqHqvL8YBTl/utJo0uWCT4fRV+/fnfRKPT4Mb0sQkYb4L765dzrNX0xfsnw+y6fw91MC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lmATGAAAA4wAAAA8AAAAAAAAA&#10;AAAAAAAAoQIAAGRycy9kb3ducmV2LnhtbFBLBQYAAAAABAAEAPkAAACUAwAAAAA=&#10;" strokecolor="#0f243e [1615]" strokeweight="1.5pt">
                <v:stroke endarrow="block"/>
              </v:shape>
              <v:shapetype id="_x0000_t202" coordsize="21600,21600" o:spt="202" path="m,l,21600r21600,l21600,xe">
                <v:stroke joinstyle="miter"/>
                <v:path gradientshapeok="t" o:connecttype="rect"/>
              </v:shapetype>
              <v:shape id="Text Box 339" o:spid="_x0000_s1029" type="#_x0000_t202" style="position:absolute;left:13920;top:6708;width:1169;height:47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ar8kA&#10;AADjAAAADwAAAGRycy9kb3ducmV2LnhtbERPS2sCMRC+F/wPYYReimat1epqFCkUevDio6Xexs24&#10;G9xM1k1013/fFAo9zvee+bK1pbhR7Y1jBYN+AoI4c9pwrmC/e+9NQPiArLF0TAru5GG56DzMMdWu&#10;4Q3dtiEXMYR9igqKEKpUSp8VZNH3XUUcuZOrLYZ41rnUNTYx3JbyOUnG0qLh2FBgRW8FZeft1Sow&#10;5un7EC5rbvBrdfm8oh7QUSv12G1XMxCB2vAv/nN/6Dh/+jJKhpPX4Qh+f4oA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NFar8kAAADjAAAADwAAAAAAAAAAAAAAAACYAgAA&#10;ZHJzL2Rvd25yZXYueG1sUEsFBgAAAAAEAAQA9QAAAI4DAAAAAA==&#10;" fillcolor="#8db3e2 [1311]" strokecolor="#0f243e [1615]" strokeweight="1.5pt">
                <v:textbox>
                  <w:txbxContent>
                    <w:p w14:paraId="4B76961E" w14:textId="77777777" w:rsidR="008047F4" w:rsidRPr="00D754C3" w:rsidRDefault="008047F4" w:rsidP="00582A64">
                      <w:pPr>
                        <w:pStyle w:val="NoSpacing"/>
                        <w:jc w:val="center"/>
                        <w:rPr>
                          <w:b/>
                          <w:sz w:val="18"/>
                        </w:rPr>
                      </w:pPr>
                      <w:r w:rsidRPr="00D754C3">
                        <w:rPr>
                          <w:b/>
                          <w:sz w:val="18"/>
                        </w:rPr>
                        <w:t>Product</w:t>
                      </w:r>
                    </w:p>
                  </w:txbxContent>
                </v:textbox>
              </v:shape>
              <v:shape id="Text Box 340" o:spid="_x0000_s1030" type="#_x0000_t202" style="position:absolute;left:11979;top:5052;width:1100;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n28kA&#10;AADjAAAADwAAAGRycy9kb3ducmV2LnhtbERP3WrCMBS+H/gO4Qi7EU03f+Y6ozhFEQVBtwc4NGdt&#10;WXPSNVmNb78Iwi7P939mi2Aq0VLjSssKngYJCOLM6pJzBZ8fm/4UhPPIGivLpOBKDhbzzsMMU20v&#10;fKL27HMRQ9ilqKDwvk6ldFlBBt3A1sSR+7KNQR/PJpe6wUsMN5V8TpKJNFhybCiwplVB2ff51yj4&#10;2W3bXm+0Gq/37eb9IGVY2mNQ6rEblm8gPAX/L767dzrOfx2Nk+H0ZTiB208RAD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Mnn28kAAADjAAAADwAAAAAAAAAAAAAAAACYAgAA&#10;ZHJzL2Rvd25yZXYueG1sUEsFBgAAAAAEAAQA9QAAAI4DAAAAAA==&#10;" fillcolor="#e5b8b7 [1301]" strokecolor="#622423 [1605]" strokeweight="1.5pt">
                <v:textbox>
                  <w:txbxContent>
                    <w:p w14:paraId="3D230285" w14:textId="77777777" w:rsidR="008047F4" w:rsidRPr="00D754C3" w:rsidRDefault="008047F4" w:rsidP="00582A64">
                      <w:pPr>
                        <w:pStyle w:val="NoSpacing"/>
                        <w:jc w:val="center"/>
                        <w:rPr>
                          <w:b/>
                          <w:sz w:val="18"/>
                        </w:rPr>
                      </w:pPr>
                      <w:r w:rsidRPr="00D754C3">
                        <w:rPr>
                          <w:b/>
                          <w:sz w:val="18"/>
                        </w:rPr>
                        <w:t>Ink Cartridge</w:t>
                      </w:r>
                    </w:p>
                  </w:txbxContent>
                </v:textbox>
              </v:shape>
              <v:shape id="Text Box 341" o:spid="_x0000_s1031" type="#_x0000_t202" style="position:absolute;left:11795;top:6650;width:1469;height:5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9hQ8gA&#10;AADjAAAADwAAAGRycy9kb3ducmV2LnhtbERPS2sCMRC+F/ofwhS8FM1aW7Vbo4gg9ODFJ3qbbqa7&#10;oZvJuonu9t8bodDjfO+ZzFpbiivV3jhW0O8lIIgzpw3nCnbbZXcMwgdkjaVjUvBLHmbTx4cJpto1&#10;vKbrJuQihrBPUUERQpVK6bOCLPqeq4gj9+1qiyGedS51jU0Mt6V8SZKhtGg4NhRY0aKg7GdzsQqM&#10;eT6ewnnFDR7m5/0FdZ++tFKdp3b+ASJQG/7Ff+5PHee/v74lg/FoMIL7TxEA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T2FDyAAAAOMAAAAPAAAAAAAAAAAAAAAAAJgCAABk&#10;cnMvZG93bnJldi54bWxQSwUGAAAAAAQABAD1AAAAjQMAAAAA&#10;" fillcolor="#8db3e2 [1311]" strokecolor="#0f243e [1615]" strokeweight="1.5pt">
                <v:textbox>
                  <w:txbxContent>
                    <w:p w14:paraId="281E272D" w14:textId="77777777" w:rsidR="008047F4" w:rsidRPr="00D754C3" w:rsidRDefault="008047F4" w:rsidP="00582A64">
                      <w:pPr>
                        <w:pStyle w:val="NoSpacing"/>
                        <w:jc w:val="center"/>
                        <w:rPr>
                          <w:b/>
                          <w:sz w:val="18"/>
                        </w:rPr>
                      </w:pPr>
                      <w:r w:rsidRPr="00D754C3">
                        <w:rPr>
                          <w:b/>
                          <w:sz w:val="18"/>
                        </w:rPr>
                        <w:t>Powder Bed</w:t>
                      </w:r>
                    </w:p>
                  </w:txbxContent>
                </v:textbox>
              </v:shape>
              <v:shape id="AutoShape 342" o:spid="_x0000_s1032" type="#_x0000_t32" style="position:absolute;left:8839;top:6945;width:29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iSAckAAADjAAAADwAAAGRycy9kb3ducmV2LnhtbESPQU/DMAyF70j7D5EncUEshbKxlWUT&#10;AoF27YYQR6sxbUXjRElYy7/HBySO9nt+7/N2P7lBnSmm3rOBm0UBirjxtufWwNvp5XoNKmVki4Nn&#10;MvBDCfa72cUWK+tHrul8zK2SEE4VGuhyDpXWqenIYVr4QCzap48Os4yx1TbiKOFu0LdFsdIOe5aG&#10;DgM9ddR8Hb+dgZJfQ+0s2XrD76erjzE+Bx2NuZxPjw+gMk353/x3fbCCv7lbFuX6vhRo+UkWoH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okgHJAAAA4wAAAA8AAAAA&#10;AAAAAAAAAAAAoQIAAGRycy9kb3ducmV2LnhtbFBLBQYAAAAABAAEAPkAAACXAwAAAAA=&#10;" strokecolor="#0f243e [1615]" strokeweight="1.5pt">
                <v:stroke endarrow="block"/>
              </v:shape>
              <v:shape id="AutoShape 343" o:spid="_x0000_s1033" type="#_x0000_t32" style="position:absolute;left:12529;top:5642;width:0;height:10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Q3msYAAADjAAAADwAAAGRycy9kb3ducmV2LnhtbERPX0vDMBB/F/wO4YS9iEu1zq3dsiGK&#10;stduY+zxaG5tsbmEJFvrtzeC4OP9/t9qM5peXMmHzrKCx2kGgri2uuNGwWH/8bAAESKyxt4yKfim&#10;AJv17c0KS20Hrui6i41IIRxKVNDG6EopQ92SwTC1jjhxZ+sNxnT6RmqPQwo3vXzKshdpsOPU0KKj&#10;t5bqr93FKMj501VGk64KPu7vT4N/d9IrNbkbX5cgIo3xX/zn3uo0v3ieZflinhfw+1MC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kN5rGAAAA4wAAAA8AAAAAAAAA&#10;AAAAAAAAoQIAAGRycy9kb3ducmV2LnhtbFBLBQYAAAAABAAEAPkAAACUAwAAAAA=&#10;" strokecolor="#0f243e [1615]" strokeweight="1.5pt">
                <v:stroke endarrow="block"/>
              </v:shape>
              <v:shape id="Text Box 344" o:spid="_x0000_s1034" type="#_x0000_t202" style="position:absolute;left:12570;top:5882;width:1300;height: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0B8oA&#10;AADjAAAADwAAAGRycy9kb3ducmV2LnhtbESPzW7CQAyE75X6Disj9VLBpm0gEFhQW4mKKz8PYLIm&#10;ich6o+yWhLevD0g92h7PzLfaDK5RN+pC7dnA2yQBRVx4W3Np4HTcjuegQkS22HgmA3cKsFk/P60w&#10;t77nPd0OsVRiwiFHA1WMba51KCpyGCa+JZbbxXcOo4xdqW2HvZi7Rr8nyUw7rFkSKmzpu6Lievh1&#10;Bi67/nW66M8/8ZTt09kX1tnZ3415GQ2fS1CRhvgvfnzvrNRfpNPkY56lQiFMsgC9/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Vq9AfKAAAA4wAAAA8AAAAAAAAAAAAAAAAAmAIA&#10;AGRycy9kb3ducmV2LnhtbFBLBQYAAAAABAAEAPUAAACPAwAAAAA=&#10;" stroked="f">
                <v:textbox>
                  <w:txbxContent>
                    <w:p w14:paraId="2FC4EFF7" w14:textId="77777777" w:rsidR="008047F4" w:rsidRPr="00330A29" w:rsidRDefault="008047F4" w:rsidP="00582A64">
                      <w:pPr>
                        <w:pStyle w:val="NoSpacing"/>
                        <w:jc w:val="center"/>
                        <w:rPr>
                          <w:sz w:val="16"/>
                        </w:rPr>
                      </w:pPr>
                      <w:r>
                        <w:rPr>
                          <w:sz w:val="16"/>
                        </w:rPr>
                        <w:t>(Jets of Binding Agent)</w:t>
                      </w:r>
                    </w:p>
                  </w:txbxContent>
                </v:textbox>
              </v:shape>
              <v:shape id="Text Box 345" o:spid="_x0000_s1035" type="#_x0000_t202" style="position:absolute;left:11845;top:7758;width:1369;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pCMgA&#10;AADjAAAADwAAAGRycy9kb3ducmV2LnhtbERPX0vDMBB/F/wO4QRfxCV1U2tdNoY46GOdyl5vza0t&#10;NpeSxK379mYw8PF+/2++HG0vDuRD51hDNlEgiGtnOm40fH2u73MQISIb7B2ThhMFWC6ur+ZYGHfk&#10;DzpsYiNSCIcCNbQxDoWUoW7JYpi4gThxe+ctxnT6RhqPxxRue/mg1JO02HFqaHGgt5bqn82v1bCu&#10;qkqd3s1dlW/32cqVO1t+e61vb8bVK4hIY/wXX9ylSfNfZo9qmj/PMjj/lAC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9OkIyAAAAOMAAAAPAAAAAAAAAAAAAAAAAJgCAABk&#10;cnMvZG93bnJldi54bWxQSwUGAAAAAAQABAD1AAAAjQMAAAAA&#10;" fillcolor="#8db3e2 [1311]" strokecolor="#0f243e [1615]" strokeweight="1.5pt">
                <v:textbox>
                  <w:txbxContent>
                    <w:p w14:paraId="19E4456E" w14:textId="77777777" w:rsidR="008047F4" w:rsidRPr="00D754C3" w:rsidRDefault="008047F4" w:rsidP="00582A64">
                      <w:pPr>
                        <w:pStyle w:val="NoSpacing"/>
                        <w:jc w:val="center"/>
                        <w:rPr>
                          <w:b/>
                          <w:sz w:val="18"/>
                        </w:rPr>
                      </w:pPr>
                      <w:r w:rsidRPr="00D754C3">
                        <w:rPr>
                          <w:b/>
                          <w:sz w:val="18"/>
                        </w:rPr>
                        <w:t xml:space="preserve">Powder </w:t>
                      </w:r>
                      <w:r>
                        <w:rPr>
                          <w:b/>
                          <w:sz w:val="18"/>
                        </w:rPr>
                        <w:t>Print</w:t>
                      </w:r>
                      <w:r w:rsidRPr="00D754C3">
                        <w:rPr>
                          <w:b/>
                          <w:sz w:val="18"/>
                        </w:rPr>
                        <w:t xml:space="preserve"> Platform</w:t>
                      </w:r>
                    </w:p>
                  </w:txbxContent>
                </v:textbox>
              </v:shape>
              <v:shape id="AutoShape 346" o:spid="_x0000_s1036" type="#_x0000_t32" style="position:absolute;left:12529;top:7261;width:0;height:49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HGWsgAAADjAAAADwAAAGRycy9kb3ducmV2LnhtbERPzWrCQBC+F/oOyxR6qxuj1TR1lVIJ&#10;epNGEbwN2TGJzc6G7Nakb+8KhR7n+5/FajCNuFLnassKxqMIBHFhdc2lgsM+e0lAOI+ssbFMCn7J&#10;wWr5+LDAVNuev+ia+1KEEHYpKqi8b1MpXVGRQTeyLXHgzrYz6MPZlVJ32Idw08g4imbSYM2hocKW&#10;PisqvvMfo6BP8jhZe8pm+yNdsvVZTk6bnVLPT8PHOwhPg/8X/7m3Osx/m75Gk2Q+jeH+UwBALm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4HGWsgAAADjAAAADwAAAAAA&#10;AAAAAAAAAAChAgAAZHJzL2Rvd25yZXYueG1sUEsFBgAAAAAEAAQA+QAAAJYDAAAAAA==&#10;" strokecolor="#0f243e [1615]" strokeweight="1.5pt">
                <v:stroke endarrow="block"/>
              </v:shape>
              <v:shape id="Text Box 347" o:spid="_x0000_s1037" type="#_x0000_t202" style="position:absolute;left:11845;top:8838;width:1369;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rS5MgA&#10;AADjAAAADwAAAGRycy9kb3ducmV2LnhtbERP3UvDMBB/F/Y/hBN8EZfMbVrrsjHEQR/rPvD1bG5t&#10;WXMpSdy6/94Igo/3+77FarCdOJMPrWMNk7ECQVw503KtYb/bPGQgQkQ22DkmDVcKsFqObhaYG3fh&#10;DzpvYy1SCIccNTQx9rmUoWrIYhi7njhxR+ctxnT6WhqPlxRuO/mo1JO02HJqaLCnt4aq0/bbatiU&#10;Zamu7+a+zD6Pk7Urvmxx8Frf3Q7rVxCRhvgv/nMXJs1/mc3VNHueTeH3pwS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atLkyAAAAOMAAAAPAAAAAAAAAAAAAAAAAJgCAABk&#10;cnMvZG93bnJldi54bWxQSwUGAAAAAAQABAD1AAAAjQMAAAAA&#10;" fillcolor="#8db3e2 [1311]" strokecolor="#0f243e [1615]" strokeweight="1.5pt">
                <v:textbox>
                  <w:txbxContent>
                    <w:p w14:paraId="21442A32" w14:textId="77777777" w:rsidR="008047F4" w:rsidRPr="002022CB" w:rsidRDefault="008047F4" w:rsidP="00582A64">
                      <w:pPr>
                        <w:pStyle w:val="NoSpacing"/>
                        <w:jc w:val="center"/>
                        <w:rPr>
                          <w:b/>
                          <w:sz w:val="14"/>
                        </w:rPr>
                      </w:pPr>
                      <w:r w:rsidRPr="002022CB">
                        <w:rPr>
                          <w:b/>
                          <w:sz w:val="14"/>
                        </w:rPr>
                        <w:t>Linear Positioning System</w:t>
                      </w:r>
                    </w:p>
                  </w:txbxContent>
                </v:textbox>
              </v:shape>
              <v:shape id="Text Box 348" o:spid="_x0000_s1038" type="#_x0000_t202" style="position:absolute;left:11779;top:9894;width:150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0qscA&#10;AADjAAAADwAAAGRycy9kb3ducmV2LnhtbERPzWrCQBC+C32HZQq96UaNjU1dRYKF4kWa9gGm2WkS&#10;zc6G7Jqkb98tCB7n+5/NbjSN6KlztWUF81kEgriwuuZSwdfn23QNwnlkjY1lUvBLDnbbh8kGU20H&#10;/qA+96UIIexSVFB536ZSuqIig25mW+LA/djOoA9nV0rd4RDCTSMXUfQsDdYcGipsKauouORXo0AP&#10;Qyaz7HDeO84P52Mvk+v3Samnx3H/CsLT6O/im/tdh/kv8SparpM4hv+fAgB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atKrHAAAA4wAAAA8AAAAAAAAAAAAAAAAAmAIAAGRy&#10;cy9kb3ducmV2LnhtbFBLBQYAAAAABAAEAPUAAACMAwAAAAA=&#10;" fillcolor="#e5b8b7 [1301]" strokecolor="#622423 [1605]" strokeweight="1.5pt">
                <v:textbox>
                  <w:txbxContent>
                    <w:p w14:paraId="3B812722" w14:textId="77777777" w:rsidR="008047F4" w:rsidRPr="00D754C3" w:rsidRDefault="008047F4" w:rsidP="00582A64">
                      <w:pPr>
                        <w:pStyle w:val="NoSpacing"/>
                        <w:jc w:val="center"/>
                        <w:rPr>
                          <w:b/>
                          <w:sz w:val="18"/>
                        </w:rPr>
                      </w:pPr>
                      <w:r w:rsidRPr="00D754C3">
                        <w:rPr>
                          <w:b/>
                          <w:sz w:val="18"/>
                        </w:rPr>
                        <w:t>Higher Power Stepper Motor</w:t>
                      </w:r>
                    </w:p>
                  </w:txbxContent>
                </v:textbox>
              </v:shape>
              <v:shape id="AutoShape 349" o:spid="_x0000_s1039" type="#_x0000_t32" style="position:absolute;left:12527;top:8348;width:4;height:49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OfW2KjMAAAA4wAAAA8A&#10;AAAAAAAAAAAAAAAAoQIAAGRycy9kb3ducmV2LnhtbFBLBQYAAAAABAAEAPkAAACaAwAAAAA=&#10;" strokecolor="#0f243e [1615]" strokeweight="1.5pt">
                <v:stroke endarrow="block"/>
              </v:shape>
              <v:shape id="AutoShape 350" o:spid="_x0000_s1040" type="#_x0000_t32" style="position:absolute;left:12528;top:9448;width:2;height:45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rAWcgAAADjAAAADwAAAGRycy9kb3ducmV2LnhtbERPS2vCQBC+F/oflil4q5v6SNPUVYoS&#10;9CaNRfA2ZMckbXY2ZLcm/feuIPQ433sWq8E04kKdqy0reBlHIIgLq2suFXwdsucEhPPIGhvLpOCP&#10;HKyWjw8LTLXt+ZMuuS9FCGGXooLK+zaV0hUVGXRj2xIH7mw7gz6cXSl1h30IN42cRFEsDdYcGips&#10;aV1R8ZP/GgV9kk+SjacsPhzpO9uc5fS03Ss1eho+3kF4Gvy/+O7e6TD/bTaPpsnrLIbbTwEAub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LrAWcgAAADjAAAADwAAAAAA&#10;AAAAAAAAAAChAgAAZHJzL2Rvd25yZXYueG1sUEsFBgAAAAAEAAQA+QAAAJYDAAAAAA==&#10;" strokecolor="#0f243e [1615]" strokeweight="1.5pt">
                <v:stroke endarrow="block"/>
              </v:shape>
              <v:group id="Group 351" o:spid="_x0000_s1041" style="position:absolute;left:7009;top:5347;width:4970;height:6219" coordorigin="7009,5347" coordsize="4970,6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6XZVPyQAA&#10;AOMAAAAPAAAAAAAAAAAAAAAAAKoCAABkcnMvZG93bnJldi54bWxQSwUGAAAAAAQABAD6AAAAoAMA&#10;AAAA&#10;">
                <v:shape id="AutoShape 352" o:spid="_x0000_s1042" type="#_x0000_t32" style="position:absolute;left:8104;top:10278;width:1;height:91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ZV8kAAADjAAAADwAAAGRycy9kb3ducmV2LnhtbESPwW7CQAxE75X4h5WReisbSIAkZUFV&#10;pUr0COkHWFk3iZr1RtklhL+vD5V6tGc883w4za5XE42h82xgvUpAEdfedtwY+Ko+XnJQISJb7D2T&#10;gQcFOB0XTwcsrb/zhaZrbJSEcCjRQBvjUGod6pYchpUfiEX79qPDKOPYaDviXcJdrzdJstMOO5aG&#10;Fgd6b6n+ud6cgSnsP7N0PT9CXlQxDZdtdS4GY56X89srqEhz/Df/XZ+t4BfZNknzfSbQ8pMsQB9/&#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xGVfJAAAA4wAAAA8AAAAA&#10;AAAAAAAAAAAAoQIAAGRycy9kb3ducmV2LnhtbFBLBQYAAAAABAAEAPkAAACXAwAAAAA=&#10;">
                  <v:stroke dashstyle="dash" endarrow="block"/>
                </v:shape>
                <v:shape id="AutoShape 353" o:spid="_x0000_s1043" type="#_x0000_t32" style="position:absolute;left:8102;top:7261;width:6;height:103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Gab0q3MAAAA4wAAAA8A&#10;AAAAAAAAAAAAAAAAoQIAAGRycy9kb3ducmV2LnhtbFBLBQYAAAAABAAEAPkAAACaAwAAAAA=&#10;" strokecolor="#0f243e [1615]" strokeweight="1.5pt">
                  <v:stroke endarrow="block"/>
                </v:shape>
                <v:shape id="AutoShape 354" o:spid="_x0000_s1044" type="#_x0000_t32" style="position:absolute;left:7009;top:6944;width:346;height: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acZra8sAAADjAAAADwAA&#10;AAAAAAAAAAAAAAChAgAAZHJzL2Rvd25yZXYueG1sUEsFBgAAAAAEAAQA+QAAAJkDAAAAAA==&#10;" strokecolor="#0f243e [1615]" strokeweight="1.5pt">
                  <v:stroke endarrow="block"/>
                </v:shape>
                <v:shape id="AutoShape 355" o:spid="_x0000_s1045" type="#_x0000_t32" style="position:absolute;left:10720;top:10254;width:0;height:9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uS68kAAADjAAAADwAAAGRycy9kb3ducmV2LnhtbERPX0vDMBB/F/wO4YS9iEu32W3WZUMG&#10;A0VEtwm+Hs3ZlDaX0GRd9dMbQfDxfv9vtRlsK3rqQu1YwWScgSAuna65UvB+3N0sQYSIrLF1TAq+&#10;KMBmfXmxwkK7M++pP8RKpBAOBSowMfpCylAashjGzhMn7tN1FmM6u0rqDs8p3LZymmVzabHm1GDQ&#10;09ZQ2RxOVkHTN6/7tzz469M3zZ+9eXmafWilRlfDwz2ISEP8F/+5H3Waf3ebZ7PlIp/A708JALn+&#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SLkuvJAAAA4wAAAA8AAAAA&#10;AAAAAAAAAAAAoQIAAGRycy9kb3ducmV2LnhtbFBLBQYAAAAABAAEAPkAAACXAwAAAAA=&#10;">
                  <v:stroke dashstyle="dash"/>
                </v:shape>
                <v:shape id="AutoShape 356" o:spid="_x0000_s1046" type="#_x0000_t32" style="position:absolute;left:10720;top:10254;width:105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HxoskAAADiAAAADwAAAGRycy9kb3ducmV2LnhtbESPTU/CQBCG7yT+h82YcIMtDRStLERN&#10;NJ4MojEch+7YD7uzTXeF8u+ZgwnHN+9XntVmcK06Uh9qzwZm0wQUceFtzaWBr8+XyR2oEJEttp7J&#10;wJkCbNY3oxXm1p/4g467WCoZ4ZCjgSrGLtc6FBU5DFPfEYv343uHUWRfatvjScZdq9MkybTDmuWh&#10;wo6eKyp+d3/OQNMu0uadX7eH73J/mD/JUzPbGzO+HR4fQEUa4jX8336zBhb32TLJlqlACJLggF5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5h8aLJAAAA4gAAAA8AAAAA&#10;AAAAAAAAAAAAoQIAAGRycy9kb3ducmV2LnhtbFBLBQYAAAAABAAEAPkAAACXAwAAAAA=&#10;">
                  <v:stroke dashstyle="dash" endarrow="block"/>
                </v:shape>
                <v:shape id="AutoShape 357" o:spid="_x0000_s1047" type="#_x0000_t32" style="position:absolute;left:8639;top:5347;width:33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Q0y8gAAADiAAAADwAAAGRycy9kb3ducmV2LnhtbESPQWsCMRSE74X+h/AKvZSaVemqq1FK&#10;i6XX1SIeH5vn7uLmJSSpu/33jSB4HGbmG2a1GUwnLuRDa1nBeJSBIK6sbrlW8LPfvs5BhIissbNM&#10;Cv4owGb9+LDCQtueS7rsYi0ShEOBCpoYXSFlqBoyGEbWESfvZL3BmKSvpfbYJ7jp5CTLcmmw5bTQ&#10;oKOPhqrz7tcomPKXK40mXS74sH859v7TSa/U89PwvgQRaYj38K39rRW8LfJZls8mY7heSndArv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gQ0y8gAAADiAAAADwAAAAAA&#10;AAAAAAAAAAChAgAAZHJzL2Rvd25yZXYueG1sUEsFBgAAAAAEAAQA+QAAAJYDAAAAAA==&#10;" strokecolor="#0f243e [1615]" strokeweight="1.5pt">
                  <v:stroke endarrow="block"/>
                </v:shape>
                <v:shape id="Text Box 358" o:spid="_x0000_s1048" type="#_x0000_t202" style="position:absolute;left:7370;top:6650;width:1469;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vfsoA&#10;AADiAAAADwAAAGRycy9kb3ducmV2LnhtbESPQWvCQBSE7wX/w/IKvZS6a6DRpq4iopBjalt6fc0+&#10;k9Ds27C7avz33ULB4zAz3zDL9Wh7cSYfOscaZlMFgrh2puNGw8f7/mkBIkRkg71j0nClAOvV5G6J&#10;hXEXfqPzITYiQTgUqKGNcSikDHVLFsPUDcTJOzpvMSbpG2k8XhLc9jJTKpcWO04LLQ60ban+OZys&#10;hn1VVeq6M4/V4us427jy25afXuuH+3HzCiLSGG/h/3ZpNDy/5HOVz7MM/i6lOyB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gAL37KAAAA4gAAAA8AAAAAAAAAAAAAAAAAmAIA&#10;AGRycy9kb3ducmV2LnhtbFBLBQYAAAAABAAEAPUAAACPAwAAAAA=&#10;" fillcolor="#8db3e2 [1311]" strokecolor="#0f243e [1615]" strokeweight="1.5pt">
                  <v:textbox>
                    <w:txbxContent>
                      <w:p w14:paraId="46A087FF" w14:textId="77777777" w:rsidR="008047F4" w:rsidRPr="00D754C3" w:rsidRDefault="008047F4" w:rsidP="00582A64">
                        <w:pPr>
                          <w:pStyle w:val="NoSpacing"/>
                          <w:jc w:val="center"/>
                          <w:rPr>
                            <w:b/>
                            <w:sz w:val="18"/>
                          </w:rPr>
                        </w:pPr>
                        <w:r w:rsidRPr="00D754C3">
                          <w:rPr>
                            <w:b/>
                            <w:sz w:val="18"/>
                          </w:rPr>
                          <w:t>Powder Source Platform</w:t>
                        </w:r>
                      </w:p>
                    </w:txbxContent>
                  </v:textbox>
                </v:shape>
                <v:shape id="Text Box 359" o:spid="_x0000_s1049" type="#_x0000_t202" style="position:absolute;left:7432;top:8248;width:1345;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yK5coA&#10;AADiAAAADwAAAGRycy9kb3ducmV2LnhtbESPQWsCMRSE74X+h/AKvZSaaHHV1ShSKuxxq5ZeXzfP&#10;3aWblyVJdf33TUHocZiZb5jVZrCdOJMPrWMN45ECQVw503Kt4XjYPc9BhIhssHNMGq4UYLO+v1th&#10;btyF3+m8j7VIEA45amhi7HMpQ9WQxTByPXHyTs5bjEn6WhqPlwS3nZwolUmLLaeFBnt6baj63v9Y&#10;DbuyLNX1zTyV88/TeOuKL1t8eK0fH4btEkSkIf6Hb+3CaJguspnKZpMX+LuU7oB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dMiuXKAAAA4gAAAA8AAAAAAAAAAAAAAAAAmAIA&#10;AGRycy9kb3ducmV2LnhtbFBLBQYAAAAABAAEAPUAAACPAwAAAAA=&#10;" fillcolor="#8db3e2 [1311]" strokecolor="#0f243e [1615]" strokeweight="1.5pt">
                  <v:textbox>
                    <w:txbxContent>
                      <w:p w14:paraId="436775FB" w14:textId="77777777" w:rsidR="008047F4" w:rsidRPr="00582A64" w:rsidRDefault="008047F4" w:rsidP="00582A64">
                        <w:pPr>
                          <w:pStyle w:val="NoSpacing"/>
                          <w:jc w:val="center"/>
                          <w:rPr>
                            <w:b/>
                            <w:sz w:val="13"/>
                            <w:szCs w:val="13"/>
                          </w:rPr>
                        </w:pPr>
                        <w:r w:rsidRPr="00582A64">
                          <w:rPr>
                            <w:b/>
                            <w:sz w:val="13"/>
                            <w:szCs w:val="13"/>
                          </w:rPr>
                          <w:t>Linear Positioning System</w:t>
                        </w:r>
                      </w:p>
                      <w:p w14:paraId="7325FF96" w14:textId="77777777" w:rsidR="008047F4" w:rsidRPr="00582A64" w:rsidRDefault="008047F4" w:rsidP="00582A64">
                        <w:pPr>
                          <w:rPr>
                            <w:sz w:val="13"/>
                            <w:szCs w:val="13"/>
                          </w:rPr>
                        </w:pPr>
                      </w:p>
                    </w:txbxContent>
                  </v:textbox>
                </v:shape>
                <v:shape id="Text Box 360" o:spid="_x0000_s1050" type="#_x0000_t202" style="position:absolute;left:7355;top:9558;width:150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Ma2skA&#10;AADiAAAADwAAAGRycy9kb3ducmV2LnhtbESP0WrCQBRE3wv+w3KFvtWNYpM2uooEC9KXYvQDbrO3&#10;STR7N2TXJP59t1DwcZiZM8x6O5pG9NS52rKC+SwCQVxYXXOp4Hz6eHkD4TyyxsYyKbiTg+1m8rTG&#10;VNuBj9TnvhQBwi5FBZX3bSqlKyoy6Ga2JQ7ej+0M+iC7UuoOhwA3jVxEUSwN1hwWKmwpq6i45jej&#10;QA9DJrNsf9k5zveXz14mt+8vpZ6n424FwtPoH+H/9kEreH2PkyhOFkv4uxTugN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dMa2skAAADiAAAADwAAAAAAAAAAAAAAAACYAgAA&#10;ZHJzL2Rvd25yZXYueG1sUEsFBgAAAAAEAAQA9QAAAI4DAAAAAA==&#10;" fillcolor="#e5b8b7 [1301]" strokecolor="#622423 [1605]" strokeweight="1.5pt">
                  <v:textbox>
                    <w:txbxContent>
                      <w:p w14:paraId="73027E9D" w14:textId="77777777" w:rsidR="008047F4" w:rsidRPr="00D754C3" w:rsidRDefault="008047F4" w:rsidP="00582A64">
                        <w:pPr>
                          <w:pStyle w:val="NoSpacing"/>
                          <w:jc w:val="center"/>
                          <w:rPr>
                            <w:b/>
                            <w:sz w:val="18"/>
                          </w:rPr>
                        </w:pPr>
                        <w:r w:rsidRPr="00D754C3">
                          <w:rPr>
                            <w:b/>
                            <w:sz w:val="18"/>
                          </w:rPr>
                          <w:t>Higher Power Stepper Motor</w:t>
                        </w:r>
                      </w:p>
                    </w:txbxContent>
                  </v:textbox>
                </v:shape>
                <v:shape id="AutoShape 361" o:spid="_x0000_s1051" type="#_x0000_t32" style="position:absolute;left:8105;top:8838;width:0;height:72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bC1MoAAADiAAAADwAAAGRycy9kb3ducmV2LnhtbESPQWvCQBSE74X+h+UVequbphhjdJVS&#10;CfVWjCJ4e2SfSWz2bchuTfrvu0LB4zAz3zDL9WhacaXeNZYVvE4iEMSl1Q1XCg77/CUF4TyyxtYy&#10;KfglB+vV48MSM20H3tG18JUIEHYZKqi97zIpXVmTQTexHXHwzrY36IPsK6l7HALctDKOokQabDgs&#10;1NjRR03ld/FjFAxpEacbT3myP9Il35zl2+nzS6nnp/F9AcLT6O/h//ZWK5jOk1mUzOIp3C6FOyBX&#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1RsLUygAAAOIAAAAPAAAA&#10;AAAAAAAAAAAAAKECAABkcnMvZG93bnJldi54bWxQSwUGAAAAAAQABAD5AAAAmAMAAAAA&#10;" strokecolor="#0f243e [1615]" strokeweight="1.5pt">
                  <v:stroke endarrow="block"/>
                </v:shape>
                <v:shape id="Text Box 362" o:spid="_x0000_s1052" type="#_x0000_t202" style="position:absolute;left:7533;top:11192;width:1174;height:3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L88oA&#10;AADiAAAADwAAAGRycy9kb3ducmV2LnhtbESPQWvCQBSE74L/YXkFb7qpYLSpq6goVfCiLaW9vWSf&#10;STD7NmRXjf313YLQ4zAz3zDTeWsqcaXGlZYVPA8iEMSZ1SXnCj7eN/0JCOeRNVaWScGdHMxn3c4U&#10;E21vfKDr0eciQNglqKDwvk6kdFlBBt3A1sTBO9nGoA+yyaVu8BbgppLDKIqlwZLDQoE1rQrKzseL&#10;UbD8+qz4ZNc/b+le026E32m6qpXqPbWLVxCeWv8ffrS3WsHoJR5H8XgYw9+lcAfk7B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ARy/PKAAAA4gAAAA8AAAAAAAAAAAAAAAAAmAIA&#10;AGRycy9kb3ducmV2LnhtbFBLBQYAAAAABAAEAPUAAACPAwAAAAA=&#10;" strokecolor="black [3213]" strokeweight=".5pt">
                  <v:textbox style="mso-fit-shape-to-text:t">
                    <w:txbxContent>
                      <w:p w14:paraId="089997E9" w14:textId="77777777" w:rsidR="008047F4" w:rsidRPr="000C59F0" w:rsidRDefault="008047F4" w:rsidP="00582A64">
                        <w:pPr>
                          <w:pStyle w:val="NoSpacing"/>
                          <w:jc w:val="center"/>
                          <w:rPr>
                            <w:i/>
                            <w:sz w:val="18"/>
                          </w:rPr>
                        </w:pPr>
                        <w:r w:rsidRPr="000C59F0">
                          <w:rPr>
                            <w:i/>
                            <w:sz w:val="18"/>
                          </w:rPr>
                          <w:t>Electronics</w:t>
                        </w:r>
                      </w:p>
                    </w:txbxContent>
                  </v:textbox>
                </v:shape>
                <v:shape id="Text Box 363" o:spid="_x0000_s1053" type="#_x0000_t202" style="position:absolute;left:9114;top:6300;width:2381;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VlOsgA&#10;AADiAAAADwAAAGRycy9kb3ducmV2LnhtbESP3WrCQBSE7wu+w3IK3hTdKDVbU1epQsVbfx7gmD0m&#10;odmzIbs18e1dQfBymJlvmMWqt7W4Uusrxxom4wQEce5MxYWG0/F39AXCB2SDtWPScCMPq+XgbYGZ&#10;cR3v6XoIhYgQ9hlqKENoMil9XpJFP3YNcfQurrUYomwLaVrsItzWcpokqbRYcVwosaFNSfnf4d9q&#10;uOy6j9m8O2/DSe0/0zVW6uxuWg/f+59vEIH68Ao/2zujYTZPVZKqqYLHpXgH5PI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pWU6yAAAAOIAAAAPAAAAAAAAAAAAAAAAAJgCAABk&#10;cnMvZG93bnJldi54bWxQSwUGAAAAAAQABAD1AAAAjQMAAAAA&#10;" stroked="f">
                  <v:textbox>
                    <w:txbxContent>
                      <w:p w14:paraId="59889B95" w14:textId="77777777" w:rsidR="008047F4" w:rsidRPr="00330A29" w:rsidRDefault="008047F4" w:rsidP="00582A64">
                        <w:pPr>
                          <w:pStyle w:val="NoSpacing"/>
                          <w:jc w:val="center"/>
                          <w:rPr>
                            <w:sz w:val="16"/>
                          </w:rPr>
                        </w:pPr>
                        <w:r w:rsidRPr="00330A29">
                          <w:rPr>
                            <w:sz w:val="16"/>
                          </w:rPr>
                          <w:t>(Powder is distributed onto the Powder Bed layer by layer)</w:t>
                        </w:r>
                      </w:p>
                    </w:txbxContent>
                  </v:textbox>
                </v:shape>
                <v:shape id="AutoShape 364" o:spid="_x0000_s1054" type="#_x0000_t32" style="position:absolute;left:8855;top:9918;width:101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3YGsUAAADiAAAADwAAAGRycy9kb3ducmV2LnhtbERPzWrCQBC+F/oOyxR6qxu1Jia6ihQK&#10;etT0AYbsNAlmZ0NmjfHtu4eCx4/vf7ufXKdGGqT1bGA+S0ARV962XBv4Kb8/1qAkIFvsPJOBBwns&#10;d68vWyysv/OZxkuoVQxhKdBAE0JfaC1VQw5l5nviyP36wWGIcKi1HfAew12nF0mSaoctx4YGe/pq&#10;qLpebs7AKNnpczmfHrLOy7CU86o85r0x72/TYQMq0BSe4n/30RpY5WmWpNkibo6X4h3Qu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3YGsUAAADiAAAADwAAAAAAAAAA&#10;AAAAAAChAgAAZHJzL2Rvd25yZXYueG1sUEsFBgAAAAAEAAQA+QAAAJMDAAAAAA==&#10;">
                  <v:stroke dashstyle="dash" endarrow="block"/>
                </v:shape>
                <v:shape id="AutoShape 365" o:spid="_x0000_s1055" type="#_x0000_t32" style="position:absolute;left:10170;top:8052;width:1;height:312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ofJsjMsAAADiAAAADwAA&#10;AAAAAAAAAAAAAAChAgAAZHJzL2Rvd25yZXYueG1sUEsFBgAAAAAEAAQA+QAAAJkDAAAAAA==&#10;">
                  <v:stroke dashstyle="dash"/>
                </v:shape>
                <v:shape id="AutoShape 366" o:spid="_x0000_s1056" type="#_x0000_t32" style="position:absolute;left:10511;top:8053;width:0;height:31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1EVPMygAAAOIAAAAPAAAA&#10;AAAAAAAAAAAAAKECAABkcnMvZG93bnJldi54bWxQSwUGAAAAAAQABAD5AAAAmAMAAAAA&#10;">
                  <v:stroke dashstyle="dash"/>
                </v:shape>
                <v:shape id="AutoShape 367" o:spid="_x0000_s1057" type="#_x0000_t32" style="position:absolute;left:8570;top:8052;width:1600;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AaFCd3MAAAA4gAAAA8A&#10;AAAAAAAAAAAAAAAAoQIAAGRycy9kb3ducmV2LnhtbFBLBQYAAAAABAAEAPkAAACaAwAAAAA=&#10;">
                  <v:stroke dashstyle="dash"/>
                </v:shape>
                <v:shape id="AutoShape 368" o:spid="_x0000_s1058" type="#_x0000_t32" style="position:absolute;left:8570;top:7261;width:1;height:79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DctsgAAADiAAAADwAAAGRycy9kb3ducmV2LnhtbESPwWrDMBBE74X8g9hAb42curFjN0oo&#10;hUB6TNwPWKytbWqtjFd1nL+vAoUeh5l5w+wOs+vVRKN0ng2sVwko4trbjhsDn9XxaQtKArLF3jMZ&#10;uJHAYb942GFp/ZXPNF1CoyKEpUQDbQhDqbXULTmUlR+Io/flR4chyrHRdsRrhLtePydJph12HBda&#10;HOi9pfr78uMMTJJ/vKTr+SbbogqpnDfVqRiMeVzOb6+gAs3hP/zXPlkDmyLLkyxPU7hfindA7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nDctsgAAADiAAAADwAAAAAA&#10;AAAAAAAAAAChAgAAZHJzL2Rvd25yZXYueG1sUEsFBgAAAAAEAAQA+QAAAJYDAAAAAA==&#10;">
                  <v:stroke dashstyle="dash" endarrow="block"/>
                </v:shape>
                <v:shape id="AutoShape 369" o:spid="_x0000_s1059" type="#_x0000_t32" style="position:absolute;left:10510;top:8053;width:133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0g2F8ygAAAOIAAAAPAAAA&#10;AAAAAAAAAAAAAKECAABkcnMvZG93bnJldi54bWxQSwUGAAAAAAQABAD5AAAAmAMAAAAA&#10;">
                  <v:stroke dashstyle="dash" endarrow="block"/>
                </v:shape>
                <v:shape id="AutoShape 370" o:spid="_x0000_s1060" type="#_x0000_t32" style="position:absolute;left:9870;top:9918;width:1;height:12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pWbwVMsAAADiAAAADwAA&#10;AAAAAAAAAAAAAAChAgAAZHJzL2Rvd25yZXYueG1sUEsFBgAAAAAEAAQA+QAAAJkDAAAAAA==&#10;">
                  <v:stroke dashstyle="dash"/>
                </v:shape>
                <v:shape id="Text Box 371" o:spid="_x0000_s1061" type="#_x0000_t202" style="position:absolute;left:9704;top:11182;width:1174;height:3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hdLssA&#10;AADiAAAADwAAAGRycy9kb3ducmV2LnhtbESPT2vCQBTE74V+h+UVequbthg1ukorShV68Q+it5fs&#10;MwnNvg3ZVdN+ercgeBxm5jfMaNKaSpypcaVlBa+dCARxZnXJuYLtZv7SB+E8ssbKMin4JQeT8ePD&#10;CBNtL7yi89rnIkDYJaig8L5OpHRZQQZdx9bEwTvaxqAPssmlbvAS4KaSb1EUS4Mlh4UCa5oWlP2s&#10;T0bB535X8dHO/r7Sb03LLh7SdFor9fzUfgxBeGr9PXxrL7SC7iDuRXHvPYb/S+EOyPEV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1yF0uywAAAOIAAAAPAAAAAAAAAAAAAAAAAJgC&#10;AABkcnMvZG93bnJldi54bWxQSwUGAAAAAAQABAD1AAAAkAMAAAAA&#10;" strokecolor="black [3213]" strokeweight=".5pt">
                  <v:textbox style="mso-fit-shape-to-text:t">
                    <w:txbxContent>
                      <w:p w14:paraId="7B43E8AB" w14:textId="77777777" w:rsidR="008047F4" w:rsidRPr="000C59F0" w:rsidRDefault="008047F4" w:rsidP="00582A64">
                        <w:pPr>
                          <w:pStyle w:val="NoSpacing"/>
                          <w:jc w:val="center"/>
                          <w:rPr>
                            <w:i/>
                            <w:sz w:val="18"/>
                          </w:rPr>
                        </w:pPr>
                        <w:r w:rsidRPr="000C59F0">
                          <w:rPr>
                            <w:i/>
                            <w:sz w:val="18"/>
                          </w:rPr>
                          <w:t>Frame</w:t>
                        </w:r>
                      </w:p>
                    </w:txbxContent>
                  </v:textbox>
                </v:shape>
              </v:group>
            </v:group>
            <v:group id="Group 372" o:spid="_x0000_s1062" style="position:absolute;left:526;top:1603;width:8184;height:10062" coordorigin="526,1603" coordsize="8184,1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HDtyR3L&#10;AAAA4gAAAA8AAAAAAAAAAAAAAAAAqgIAAGRycy9kb3ducmV2LnhtbFBLBQYAAAAABAAEAPoAAACi&#10;AwAAAAA=&#10;">
              <v:shape id="AutoShape 373" o:spid="_x0000_s1063" type="#_x0000_t32" style="position:absolute;left:8104;top:4383;width:1;height:6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5recgAAADiAAAADwAAAGRycy9kb3ducmV2LnhtbERPS0vDQBC+F/wPywje2k1rm2rMtqig&#10;eCpaRXqcZMc8zM6G7NrGf985CB4/vne+HV2njjSExrOB+SwBRVx623Bl4OP9aXoDKkRki51nMvBL&#10;Ababi0mOmfUnfqPjPlZKQjhkaKCOsc+0DmVNDsPM98TCffnBYRQ4VNoOeJJw1+lFkqTaYcPSUGNP&#10;jzWV3/sfZ6DtVot2x8+vxWd1KJYP0tTOD8ZcXY73d6AijfFf/Od+sQZWt+k6SdfXslkuyR3QmzM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c5recgAAADiAAAADwAAAAAA&#10;AAAAAAAAAAChAgAAZHJzL2Rvd25yZXYueG1sUEsFBgAAAAAEAAQA+QAAAJYDAAAAAA==&#10;">
                <v:stroke dashstyle="dash" endarrow="block"/>
              </v:shape>
              <v:shape id="AutoShape 374" o:spid="_x0000_s1064" type="#_x0000_t32" style="position:absolute;left:6372;top:4510;width:0;height:5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H7PscAAADiAAAADwAAAGRycy9kb3ducmV2LnhtbESPQWvCQBSE7wX/w/IKvdVNrMYkuoqU&#10;Wr1qi+dH9pmEZt+G3a1J/323UPA4zMw3zHo7mk7cyPnWsoJ0moAgrqxuuVbw+bF/zkH4gKyxs0wK&#10;fsjDdjN5WGOp7cAnup1DLSKEfYkKmhD6UkpfNWTQT21PHL2rdQZDlK6W2uEQ4aaTsyTJpMGW40KD&#10;Pb02VH2dv42CeYZv1wv6U/7uhsNsTFNG2yn19DjuViACjeEe/m8ftYJFkS2TbPlSwN+leAfk5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fs+xwAAAOIAAAAPAAAAAAAA&#10;AAAAAAAAAKECAABkcnMvZG93bnJldi54bWxQSwUGAAAAAAQABAD5AAAAlQMAAAAA&#10;" strokecolor="#e36c0a [2409]" strokeweight="1.5pt">
                <v:stroke endarrow="block"/>
              </v:shape>
              <v:shape id="AutoShape 375" o:spid="_x0000_s1065" type="#_x0000_t32" style="position:absolute;left:5000;top:6944;width:818;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0h3sUAAADiAAAADwAAAGRycy9kb3ducmV2LnhtbESPzYrCMBSF98K8Q7gDs9O0olWrUYbB&#10;Ubc6g+tLc22LzU1Joq1vbxaCy8P541ttetOIOzlfW1aQjhIQxIXVNZcK/v9+h3MQPiBrbCyTggd5&#10;2Kw/BivMte34SPdTKEUcYZ+jgiqENpfSFxUZ9CPbEkfvYp3BEKUrpXbYxXHTyHGSZNJgzfGhwpZ+&#10;Kiqup5tRMMlwezmjP853rtuP+zRltI1SX5/99xJEoD68w6/2QSuYLrJZks0mESIiRRyQ6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0h3sUAAADiAAAADwAAAAAAAAAA&#10;AAAAAAChAgAAZHJzL2Rvd25yZXYueG1sUEsFBgAAAAAEAAQA+QAAAJMDAAAAAA==&#10;" strokecolor="#e36c0a [2409]" strokeweight="1.5pt">
                <v:stroke endarrow="block"/>
              </v:shape>
              <v:shape id="AutoShape 376" o:spid="_x0000_s1066" type="#_x0000_t32" style="position:absolute;left:3808;top:2718;width:169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GERccAAADiAAAADwAAAGRycy9kb3ducmV2LnhtbESPT4vCMBTE7wt+h/AEb2ta0arVKLK4&#10;6179g+dH82yLzUtJsrb77TeCsMdhZn7DrLe9acSDnK8tK0jHCQjiwuqaSwWX8+f7AoQPyBoby6Tg&#10;lzxsN4O3NebadnykxymUIkLY56igCqHNpfRFRQb92LbE0btZZzBE6UqpHXYRbho5SZJMGqw5LlTY&#10;0kdFxf30YxRMM9zfruiPiy/XHSZ9mjLaRqnRsN+tQATqw3/41f7WCmbLbJ5k82kKz0vxDsjN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wYRFxwAAAOIAAAAPAAAAAAAA&#10;AAAAAAAAAKECAABkcnMvZG93bnJldi54bWxQSwUGAAAAAAQABAD5AAAAlQMAAAAA&#10;" strokecolor="#e36c0a [2409]" strokeweight="1.5pt">
                <v:stroke endarrow="block"/>
              </v:shape>
              <v:shape id="Text Box 377" o:spid="_x0000_s1067" type="#_x0000_t202" style="position:absolute;left:735;top:2554;width:1174;height:3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EpMgA&#10;AADiAAAADwAAAGRycy9kb3ducmV2LnhtbESPQWvCQBSE70L/w/IK3nQTsYlNXaUKAfHWWDw/sq9J&#10;aPZt2F01/vuuIPQ4zMw3zHo7ml5cyfnOsoJ0noAgrq3uuFHwfSpnKxA+IGvsLZOCO3nYbl4mayy0&#10;vfEXXavQiAhhX6CCNoShkNLXLRn0czsQR+/HOoMhStdI7fAW4aaXiyTJpMGO40KLA+1bqn+ri1Fw&#10;pPOuPObpcOg7Cju3KpfVOVVq+jp+foAINIb/8LN90Are3rM8yfLlAh6X4h2Qm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swSkyAAAAOIAAAAPAAAAAAAAAAAAAAAAAJgCAABk&#10;cnMvZG93bnJldi54bWxQSwUGAAAAAAQABAD1AAAAjQMAAAAA&#10;" strokecolor="black [3213]" strokeweight=".5pt">
                <v:textbox style="mso-fit-shape-to-text:t">
                  <w:txbxContent>
                    <w:p w14:paraId="34FC3B2D" w14:textId="77777777" w:rsidR="008047F4" w:rsidRPr="000C59F0" w:rsidRDefault="008047F4" w:rsidP="00582A64">
                      <w:pPr>
                        <w:pStyle w:val="NoSpacing"/>
                        <w:jc w:val="center"/>
                        <w:rPr>
                          <w:i/>
                          <w:sz w:val="18"/>
                        </w:rPr>
                      </w:pPr>
                      <w:r w:rsidRPr="000C59F0">
                        <w:rPr>
                          <w:i/>
                          <w:sz w:val="18"/>
                        </w:rPr>
                        <w:t>Electronics</w:t>
                      </w:r>
                    </w:p>
                  </w:txbxContent>
                </v:textbox>
              </v:shape>
              <v:shape id="Text Box 378" o:spid="_x0000_s1068" type="#_x0000_t202" style="position:absolute;left:2385;top:2407;width:1422;height:8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AxskA&#10;AADiAAAADwAAAGRycy9kb3ducmV2LnhtbESP30rDMBTG74W9QzgD71zSqZ3WZWMOhl5M1M0HODTH&#10;tiw5KUns6tsbQfDy4/vz41uuR2fFQCF2njUUMwWCuPam40bDx3F3dQciJmSD1jNp+KYI69XkYomV&#10;8Wd+p+GQGpFHOFaooU2pr6SMdUsO48z3xNn79MFhyjI00gQ853Fn5VypUjrsOBNa7GnbUn06fLkM&#10;2YfhaWOOL5163T4WtrBvXu20vpyOmwcQicb0H/5rPxsNt/flQpWLm2v4vZTv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qgAxskAAADiAAAADwAAAAAAAAAAAAAAAACYAgAA&#10;ZHJzL2Rvd25yZXYueG1sUEsFBgAAAAAEAAQA9QAAAI4DAAAAAA==&#10;" fillcolor="#e5b8b7 [1301]" strokecolor="#622423 [1605]" strokeweight="1.5pt">
                <v:textbox style="mso-fit-shape-to-text:t">
                  <w:txbxContent>
                    <w:p w14:paraId="2E4AA5E8" w14:textId="77777777" w:rsidR="008047F4" w:rsidRPr="00D754C3" w:rsidRDefault="008047F4" w:rsidP="00582A64">
                      <w:pPr>
                        <w:pStyle w:val="NoSpacing"/>
                        <w:jc w:val="center"/>
                        <w:rPr>
                          <w:b/>
                          <w:sz w:val="18"/>
                        </w:rPr>
                      </w:pPr>
                      <w:r w:rsidRPr="00D754C3">
                        <w:rPr>
                          <w:b/>
                          <w:sz w:val="18"/>
                        </w:rPr>
                        <w:t>Y Translation Stepper Motor</w:t>
                      </w:r>
                    </w:p>
                  </w:txbxContent>
                </v:textbox>
              </v:shape>
              <v:shape id="AutoShape 379" o:spid="_x0000_s1069" type="#_x0000_t32" style="position:absolute;left:3091;top:1773;width:108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E702TjMAAAA4gAAAA8A&#10;AAAAAAAAAAAAAAAAoQIAAGRycy9kb3ducmV2LnhtbFBLBQYAAAAABAAEAPkAAACaAwAAAAA=&#10;">
                <v:stroke dashstyle="dash"/>
              </v:shape>
              <v:shape id="AutoShape 380" o:spid="_x0000_s1070" type="#_x0000_t32" style="position:absolute;left:3091;top:1773;width:1;height:61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PJt5rJAAAA4gAAAA8AAAAA&#10;AAAAAAAAAAAAoQIAAGRycy9kb3ducmV2LnhtbFBLBQYAAAAABAAEAPkAAACXAwAAAAA=&#10;">
                <v:stroke dashstyle="dash" endarrow="block"/>
              </v:shape>
              <v:shape id="AutoShape 381" o:spid="_x0000_s1071" type="#_x0000_t32" style="position:absolute;left:5159;top:1764;width:861;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DbIdXssAAADiAAAADwAA&#10;AAAAAAAAAAAAAAChAgAAZHJzL2Rvd25yZXYueG1sUEsFBgAAAAAEAAQA+QAAAJkDAAAAAA==&#10;">
                <v:stroke dashstyle="dash"/>
              </v:shape>
              <v:shape id="AutoShape 382" o:spid="_x0000_s1072" type="#_x0000_t32" style="position:absolute;left:6020;top:1765;width:1;height:61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xXjHbJAAAA4gAAAA8AAAAA&#10;AAAAAAAAAAAAoQIAAGRycy9kb3ducmV2LnhtbFBLBQYAAAAABAAEAPkAAACXAwAAAAA=&#10;">
                <v:stroke dashstyle="dash" endarrow="block"/>
              </v:shape>
              <v:shape id="AutoShape 383" o:spid="_x0000_s1073" type="#_x0000_t32" style="position:absolute;left:1930;top:2718;width:44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gYBMcAAADiAAAADwAAAGRycy9kb3ducmV2LnhtbERPS0/CQBC+k/gfNmPCDbYQKFpZiJJg&#10;PBlEYzgO3bEPu7NNd4Hy75mDiccv33u57l2jztSFyrOByTgBRZx7W3Fh4OtzO3oAFSKyxcYzGbhS&#10;gPXqbrDEzPoLf9B5HwslIRwyNFDG2GZah7wkh2HsW2LhfnznMArsCm07vEi4a/Q0SVLtsGJpKLGl&#10;TUn57/7kDNTNfFq/8+vu+F0cjrMXaaonB2OG9/3zE6hIffwX/7nfrIH5Y7pI0sVMNssluQN6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yBgExwAAAOIAAAAPAAAAAAAA&#10;AAAAAAAAAKECAABkcnMvZG93bnJldi54bWxQSwUGAAAAAAQABAD5AAAAlQMAAAAA&#10;">
                <v:stroke dashstyle="dash" endarrow="block"/>
              </v:shape>
              <v:shape id="Text Box 384" o:spid="_x0000_s1074" type="#_x0000_t202" style="position:absolute;left:5625;top:3790;width:1493;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Q5MkA&#10;AADiAAAADwAAAGRycy9kb3ducmV2LnhtbESP0WrCQBRE34X+w3ILvulG0aSmriJBofhSmvYDbrO3&#10;STR7N2TXJP17Vyj0cZiZM8x2P5pG9NS52rKCxTwCQVxYXXOp4OvzNHsB4TyyxsYyKfglB/vd02SL&#10;qbYDf1Cf+1IECLsUFVTet6mUrqjIoJvbljh4P7Yz6IPsSqk7HALcNHIZRbE0WHNYqLClrKLimt+M&#10;Aj0Mmcyy4+XgOD9ezr1Mbt/vSk2fx8MrCE+j/w//td+0gvUmTqI4WW3gcSncAbm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1Q5MkAAADiAAAADwAAAAAAAAAAAAAAAACYAgAA&#10;ZHJzL2Rvd25yZXYueG1sUEsFBgAAAAAEAAQA9QAAAI4DAAAAAA==&#10;" fillcolor="#e5b8b7 [1301]" strokecolor="#622423 [1605]" strokeweight="1.5pt">
                <v:textbox>
                  <w:txbxContent>
                    <w:p w14:paraId="1AD43A3B" w14:textId="77777777" w:rsidR="008047F4" w:rsidRPr="00D754C3" w:rsidRDefault="008047F4" w:rsidP="00582A64">
                      <w:pPr>
                        <w:pStyle w:val="NoSpacing"/>
                        <w:jc w:val="center"/>
                        <w:rPr>
                          <w:b/>
                          <w:sz w:val="18"/>
                        </w:rPr>
                      </w:pPr>
                      <w:r w:rsidRPr="00D754C3">
                        <w:rPr>
                          <w:b/>
                          <w:sz w:val="18"/>
                        </w:rPr>
                        <w:t>X Translation Stepper Motor</w:t>
                      </w:r>
                    </w:p>
                  </w:txbxContent>
                </v:textbox>
              </v:shape>
              <v:shape id="AutoShape 385" o:spid="_x0000_s1075" type="#_x0000_t32" style="position:absolute;left:6318;top:2980;width:0;height:8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7iLcYAAADiAAAADwAAAGRycy9kb3ducmV2LnhtbESPXWvCMBSG7wf+h3CE3QxNVayzM8pw&#10;THZbFdnloTlri81JSDLb/XtzIezy5f3i2ewG04kb+dBaVjCbZiCIK6tbrhWcT5+TVxAhImvsLJOC&#10;Pwqw246eNlho23NJt2OsRRrhUKCCJkZXSBmqhgyGqXXEyfux3mBM0tdSe+zTuOnkPMtyabDl9NCg&#10;o31D1fX4axQs+OBKo0mXa76cXr57/+GkV+p5PLy/gYg0xP/wo/2lFSzX+SrLV8sEkZASDsjt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O4i3GAAAA4gAAAA8AAAAAAAAA&#10;AAAAAAAAoQIAAGRycy9kb3ducmV2LnhtbFBLBQYAAAAABAAEAPkAAACUAwAAAAA=&#10;" strokecolor="#0f243e [1615]" strokeweight="1.5pt">
                <v:stroke endarrow="block"/>
              </v:shape>
              <v:shape id="Text Box 386" o:spid="_x0000_s1076" type="#_x0000_t202" style="position:absolute;left:5881;top:5051;width:982;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TCdMoA&#10;AADiAAAADwAAAGRycy9kb3ducmV2LnhtbESPQWvCQBSE7wX/w/IKvZS6m4LRpq4iUiHHVC29vmaf&#10;SWj2bdjdavz33ULB4zAz3zDL9Wh7cSYfOscasqkCQVw703Gj4XjYPS1AhIhssHdMGq4UYL2a3C2x&#10;MO7C73Tex0YkCIcCNbQxDoWUoW7JYpi6gTh5J+ctxiR9I43HS4LbXj4rlUuLHaeFFgfatlR/73+s&#10;hl1VVer6Zh6rxecp27jyy5YfXuuH+3HzCiLSGG/h/3ZpNMxe8rnK57MM/i6lOyB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DUwnTKAAAA4gAAAA8AAAAAAAAAAAAAAAAAmAIA&#10;AGRycy9kb3ducmV2LnhtbFBLBQYAAAAABAAEAPUAAACPAwAAAAA=&#10;" fillcolor="#8db3e2 [1311]" strokecolor="#0f243e [1615]" strokeweight="1.5pt">
                <v:textbox>
                  <w:txbxContent>
                    <w:p w14:paraId="2CF4D129" w14:textId="77777777" w:rsidR="008047F4" w:rsidRPr="00D754C3" w:rsidRDefault="008047F4" w:rsidP="00582A64">
                      <w:pPr>
                        <w:pStyle w:val="NoSpacing"/>
                        <w:jc w:val="center"/>
                        <w:rPr>
                          <w:b/>
                          <w:sz w:val="18"/>
                        </w:rPr>
                      </w:pPr>
                      <w:r w:rsidRPr="00D754C3">
                        <w:rPr>
                          <w:b/>
                          <w:sz w:val="18"/>
                        </w:rPr>
                        <w:t>Ink Carriage</w:t>
                      </w:r>
                    </w:p>
                  </w:txbxContent>
                </v:textbox>
              </v:shape>
              <v:shape id="AutoShape 387" o:spid="_x0000_s1077" type="#_x0000_t32" style="position:absolute;left:6863;top:5347;width:6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x+UckAAADjAAAADwAAAGRycy9kb3ducmV2LnhtbESPQWsCMRSE74X+h/AKXkpNVGp1a5Si&#10;KL2ultLjY/O6u3TzEpLorv/eFAo9DjPzDbPaDLYTFwqxdaxhMlYgiCtnWq41fJz2TwsQMSEb7ByT&#10;hitF2Kzv71ZYGNdzSZdjqkWGcCxQQ5OSL6SMVUMW49h54ux9u2AxZRlqaQL2GW47OVVqLi22nBca&#10;9LRtqPo5nq2GGR98aQ2Zcsmfp8evPuy8DFqPHoa3VxCJhvQf/mu/Gw1TtXhZqsnzbA6/n/IfkOsb&#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MflHJAAAA4wAAAA8AAAAA&#10;AAAAAAAAAAAAoQIAAGRycy9kb3ducmV2LnhtbFBLBQYAAAAABAAEAPkAAACXAwAAAAA=&#10;" strokecolor="#0f243e [1615]" strokeweight="1.5pt">
                <v:stroke endarrow="block"/>
              </v:shape>
              <v:shape id="Text Box 388" o:spid="_x0000_s1078" type="#_x0000_t202" style="position:absolute;left:5822;top:6649;width:1191;height:5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8+ssA&#10;AADjAAAADwAAAGRycy9kb3ducmV2LnhtbESPQWsCMRSE70L/Q3iFXooma2nVrVGkIHjopbaK3l43&#10;r7uhm5d1E93tv28KBY/DzHzDzJe9q8WF2mA9a8hGCgRx4Y3lUsPH+3o4BREissHaM2n4oQDLxc1g&#10;jrnxHb/RZRtLkSAcctRQxdjkUoaiIodh5Bvi5H351mFMsi2labFLcFfLsVJP0qHltFBhQy8VFd/b&#10;s9Ng7f3hGE+v3OF+ddqd0WT0abS+u+1XzyAi9fEa/m9vjIaxmk5mKnt8mMDfp/QH5OI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luLz6ywAAAOMAAAAPAAAAAAAAAAAAAAAAAJgC&#10;AABkcnMvZG93bnJldi54bWxQSwUGAAAAAAQABAD1AAAAkAMAAAAA&#10;" fillcolor="#8db3e2 [1311]" strokecolor="#0f243e [1615]" strokeweight="1.5pt">
                <v:textbox>
                  <w:txbxContent>
                    <w:p w14:paraId="39DE58C6" w14:textId="77777777" w:rsidR="008047F4" w:rsidRPr="00D754C3" w:rsidRDefault="008047F4" w:rsidP="00582A64">
                      <w:pPr>
                        <w:pStyle w:val="NoSpacing"/>
                        <w:jc w:val="center"/>
                        <w:rPr>
                          <w:b/>
                          <w:sz w:val="18"/>
                        </w:rPr>
                      </w:pPr>
                      <w:r w:rsidRPr="00D754C3">
                        <w:rPr>
                          <w:b/>
                          <w:sz w:val="18"/>
                        </w:rPr>
                        <w:t>Rolling Mechanism</w:t>
                      </w:r>
                    </w:p>
                  </w:txbxContent>
                </v:textbox>
              </v:shape>
              <v:shape id="Text Box 389" o:spid="_x0000_s1079" type="#_x0000_t202" style="position:absolute;left:4018;top:6649;width:982;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UcgA&#10;AADjAAAADwAAAGRycy9kb3ducmV2LnhtbERPz0/CMBS+m/A/NM/Ei4F2GHUMCiFEkh0HSrw+18e2&#10;uL4ubYXx39uDiccv3+/VZrS9uJAPnWMN2UyBIK6d6bjR8PG+n+YgQkQ22DsmDTcKsFlP7lZYGHfl&#10;A12OsREphEOBGtoYh0LKULdkMczcQJy4s/MWY4K+kcbjNYXbXs6VepEWO04NLQ60a6n+Pv5YDfuq&#10;qtTtzTxW+ec527ryy5Ynr/XD/bhdgog0xn/xn7s0GuYqf12o7PkpjU6f0h+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5RyAAAAOMAAAAPAAAAAAAAAAAAAAAAAJgCAABk&#10;cnMvZG93bnJldi54bWxQSwUGAAAAAAQABAD1AAAAjQMAAAAA&#10;" fillcolor="#8db3e2 [1311]" strokecolor="#0f243e [1615]" strokeweight="1.5pt">
                <v:textbox>
                  <w:txbxContent>
                    <w:p w14:paraId="08615AAE" w14:textId="77777777" w:rsidR="008047F4" w:rsidRPr="00D754C3" w:rsidRDefault="008047F4" w:rsidP="00582A64">
                      <w:pPr>
                        <w:pStyle w:val="NoSpacing"/>
                        <w:jc w:val="center"/>
                        <w:rPr>
                          <w:b/>
                          <w:sz w:val="18"/>
                        </w:rPr>
                      </w:pPr>
                      <w:r w:rsidRPr="00D754C3">
                        <w:rPr>
                          <w:b/>
                          <w:sz w:val="18"/>
                        </w:rPr>
                        <w:t>Rolling Motor</w:t>
                      </w:r>
                    </w:p>
                  </w:txbxContent>
                </v:textbox>
              </v:shape>
              <v:shape id="AutoShape 390" o:spid="_x0000_s1080" type="#_x0000_t32" style="position:absolute;left:4526;top:3430;width:129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r47hOygAAAOMAAAAPAAAA&#10;AAAAAAAAAAAAAKECAABkcnMvZG93bnJldi54bWxQSwUGAAAAAAQABAD5AAAAmAMAAAAA&#10;" strokecolor="#0f243e [1615]" strokeweight="1.5pt"/>
              <v:shape id="AutoShape 391" o:spid="_x0000_s1081" type="#_x0000_t32" style="position:absolute;left:4524;top:3430;width:2;height:321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ggD8oAAADjAAAADwAAAGRycy9kb3ducmV2LnhtbESPzWrCQBSF94W+w3AL3dUZo7UxdZSi&#10;hHYnjSK4u2SuSdrMnZCZmvj2nUWhy8P541ttRtuKK/W+caxhOlEgiEtnGq40HA/5UwrCB2SDrWPS&#10;cCMPm/X93Qoz4wb+pGsRKhFH2GeooQ6hy6T0ZU0W/cR1xNG7uN5iiLKvpOlxiOO2lYlSC2mx4fhQ&#10;Y0fbmsrv4sdqGNIiSXeB8sXhRF/57iJn5/e91o8P49sriEBj+A//tT+MhkSlL0s1fZ5HisgUeUCu&#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y6CAPygAAAOMAAAAPAAAA&#10;AAAAAAAAAAAAAKECAABkcnMvZG93bnJldi54bWxQSwUGAAAAAAQABAD5AAAAmAMAAAAA&#10;" strokecolor="#0f243e [1615]" strokeweight="1.5pt">
                <v:stroke endarrow="block"/>
              </v:shape>
              <v:shape id="AutoShape 392" o:spid="_x0000_s1082" type="#_x0000_t32" style="position:absolute;left:3276;top:6943;width:718;height: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xtc8gAAADjAAAADwAAAGRycy9kb3ducmV2LnhtbESPzWrDMBCE74W+g9hCb43k/NpulFAK&#10;hfSYuA+wWFvb1FoZr+o4b18VCj0OM/MNsz/OvlcTjdIFtpAtDCjiOriOGwsf1dtTDkoissM+MFm4&#10;kcDxcH+3x9KFK59pusRGJQhLiRbaGIdSa6lb8iiLMBAn7zOMHmOSY6PdiNcE971eGrPVHjtOCy0O&#10;9NpS/XX59hYm2b2vV9l8k7yo4krOm+pUDNY+Pswvz6AizfE//Nc+OQtLk+8Kk23WGfx+Sn9AH3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Dxtc8gAAADjAAAADwAAAAAA&#10;AAAAAAAAAAChAgAAZHJzL2Rvd25yZXYueG1sUEsFBgAAAAAEAAQA+QAAAJYDAAAAAA==&#10;">
                <v:stroke dashstyle="dash" endarrow="block"/>
              </v:shape>
              <v:shape id="Text Box 393" o:spid="_x0000_s1083" type="#_x0000_t202" style="position:absolute;left:4191;top:1603;width:980;height:3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kw8wA&#10;AADjAAAADwAAAGRycy9kb3ducmV2LnhtbESPQWvCQBSE74X+h+UJ3uquQVsbXUXF0hZ6qS1Fby/Z&#10;ZxKafRuyq6b+erdQ6HGYmW+Y2aKztThR6yvHGoYDBYI4d6biQsPnx9PdBIQPyAZrx6Thhzws5rc3&#10;M0yNO/M7nbahEBHCPkUNZQhNKqXPS7LoB64hjt7BtRZDlG0hTYvnCLe1TJS6lxYrjgslNrQuKf/e&#10;Hq2G1e6r5oPbXJ6zN0OvY9xn2brRut/rllMQgbrwH/5rvxgNiZo8PKrheJTA76f4B+T8C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W2Qkw8wAAADjAAAADwAAAAAAAAAAAAAAAACY&#10;AgAAZHJzL2Rvd25yZXYueG1sUEsFBgAAAAAEAAQA9QAAAJEDAAAAAA==&#10;" strokecolor="black [3213]" strokeweight=".5pt">
                <v:textbox style="mso-fit-shape-to-text:t">
                  <w:txbxContent>
                    <w:p w14:paraId="55A2112A" w14:textId="77777777" w:rsidR="008047F4" w:rsidRPr="000C59F0" w:rsidRDefault="008047F4" w:rsidP="00582A64">
                      <w:pPr>
                        <w:pStyle w:val="NoSpacing"/>
                        <w:jc w:val="center"/>
                        <w:rPr>
                          <w:i/>
                          <w:sz w:val="18"/>
                        </w:rPr>
                      </w:pPr>
                      <w:r w:rsidRPr="000C59F0">
                        <w:rPr>
                          <w:i/>
                          <w:sz w:val="18"/>
                        </w:rPr>
                        <w:t>Frame</w:t>
                      </w:r>
                    </w:p>
                  </w:txbxContent>
                </v:textbox>
              </v:shape>
              <v:shape id="AutoShape 394" o:spid="_x0000_s1084" type="#_x0000_t32" style="position:absolute;left:5818;top:2980;width:0;height:4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D75xzzMAAAA4wAAAA8A&#10;AAAAAAAAAAAAAAAAoQIAAGRycy9kb3ducmV2LnhtbFBLBQYAAAAABAAEAPkAAACaAwAAAAA=&#10;" strokecolor="#0f243e [1615]" strokeweight="1.5pt"/>
              <v:shape id="Text Box 395" o:spid="_x0000_s1085" type="#_x0000_t202" style="position:absolute;left:5518;top:2382;width:982;height:6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xR8MsA&#10;AADjAAAADwAAAGRycy9kb3ducmV2LnhtbESPQWsCMRSE74X+h/AKXoomK7barVGkIPTQS20Vvb1u&#10;XndDNy/rJrrrvzeFQo/DzHzDzJe9q8WZ2mA9a8hGCgRx4Y3lUsPnx3o4AxEissHaM2m4UIDl4vZm&#10;jrnxHb/TeRNLkSAcctRQxdjkUoaiIodh5Bvi5H371mFMsi2labFLcFfLsVKP0qHltFBhQy8VFT+b&#10;k9Ng7f3+EI9v3OFuddye0GT0ZbQe3PWrZxCR+vgf/mu/Gg1jNZs+qexhMoHfT+kPyMUV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NbFHwywAAAOMAAAAPAAAAAAAAAAAAAAAAAJgC&#10;AABkcnMvZG93bnJldi54bWxQSwUGAAAAAAQABAD1AAAAkAMAAAAA&#10;" fillcolor="#8db3e2 [1311]" strokecolor="#0f243e [1615]" strokeweight="1.5pt">
                <v:textbox>
                  <w:txbxContent>
                    <w:p w14:paraId="5E404D5C" w14:textId="77777777" w:rsidR="008047F4" w:rsidRPr="00D754C3" w:rsidRDefault="008047F4" w:rsidP="00582A64">
                      <w:pPr>
                        <w:pStyle w:val="NoSpacing"/>
                        <w:jc w:val="center"/>
                        <w:rPr>
                          <w:b/>
                          <w:sz w:val="18"/>
                        </w:rPr>
                      </w:pPr>
                      <w:r w:rsidRPr="00D754C3">
                        <w:rPr>
                          <w:b/>
                          <w:sz w:val="18"/>
                        </w:rPr>
                        <w:t>X/Y Carriage</w:t>
                      </w:r>
                    </w:p>
                  </w:txbxContent>
                </v:textbox>
              </v:shape>
              <v:shape id="Text Box 396" o:spid="_x0000_s1086" type="#_x0000_t202" style="position:absolute;left:2157;top:6779;width:1174;height:3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8t80A&#10;AADjAAAADwAAAGRycy9kb3ducmV2LnhtbESPT2vCQBTE74V+h+UJvdVdpWltdJVWKlbw4h+K3l6y&#10;zyQ0+zZkt5r203cLBY/DzPyGmcw6W4sztb5yrGHQVyCIc2cqLjTsd4v7EQgfkA3WjknDN3mYTW9v&#10;Jpgad+ENnbehEBHCPkUNZQhNKqXPS7Lo+64hjt7JtRZDlG0hTYuXCLe1HCr1KC1WHBdKbGheUv65&#10;/bIaXg8fNZ/c288yWxtaJXjMsnmj9V2vexmDCNSFa/i//W40DNXo6VkNkocE/j7FPyCn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SNvLfNAAAA4wAAAA8AAAAAAAAAAAAAAAAA&#10;mAIAAGRycy9kb3ducmV2LnhtbFBLBQYAAAAABAAEAPUAAACSAwAAAAA=&#10;" strokecolor="black [3213]" strokeweight=".5pt">
                <v:textbox style="mso-fit-shape-to-text:t">
                  <w:txbxContent>
                    <w:p w14:paraId="55EC5542" w14:textId="77777777" w:rsidR="008047F4" w:rsidRPr="000C59F0" w:rsidRDefault="008047F4" w:rsidP="00582A64">
                      <w:pPr>
                        <w:pStyle w:val="NoSpacing"/>
                        <w:jc w:val="center"/>
                        <w:rPr>
                          <w:i/>
                          <w:sz w:val="18"/>
                        </w:rPr>
                      </w:pPr>
                      <w:r w:rsidRPr="000C59F0">
                        <w:rPr>
                          <w:i/>
                          <w:sz w:val="18"/>
                        </w:rPr>
                        <w:t>Electronics</w:t>
                      </w:r>
                    </w:p>
                  </w:txbxContent>
                </v:textbox>
              </v:shape>
              <v:shape id="Text Box 397" o:spid="_x0000_s1087" type="#_x0000_t202" style="position:absolute;left:7555;top:5051;width:1100;height: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JH8wA&#10;AADjAAAADwAAAGRycy9kb3ducmV2LnhtbESP0WoCMRRE3wv9h3ALvkhNFLXbrVHUYpEWCrX9gMvm&#10;dnfp5mbdxDX9+0Yo+DjMzBlmsYq2ET11vnasYTxSIIgLZ2ouNXx97u4zED4gG2wck4Zf8rBa3t4s&#10;MDfuzB/UH0IpEoR9jhqqENpcSl9UZNGPXEucvG/XWQxJdqU0HZ4T3DZyotRcWqw5LVTY0rai4udw&#10;shqO+5d+OJxuZ8+v/W7zJmVcu/eo9eAurp9ABIrhGv5v742GicoeHtV4Np3D5VP6A3L5B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jhJH8wAAADjAAAADwAAAAAAAAAAAAAAAACY&#10;AgAAZHJzL2Rvd25yZXYueG1sUEsFBgAAAAAEAAQA9QAAAJEDAAAAAA==&#10;" fillcolor="#e5b8b7 [1301]" strokecolor="#622423 [1605]" strokeweight="1.5pt">
                <v:textbox>
                  <w:txbxContent>
                    <w:p w14:paraId="312B0E50" w14:textId="77777777" w:rsidR="008047F4" w:rsidRPr="00D754C3" w:rsidRDefault="008047F4" w:rsidP="00582A64">
                      <w:pPr>
                        <w:pStyle w:val="NoSpacing"/>
                        <w:jc w:val="center"/>
                        <w:rPr>
                          <w:b/>
                          <w:sz w:val="18"/>
                        </w:rPr>
                      </w:pPr>
                      <w:r w:rsidRPr="00D754C3">
                        <w:rPr>
                          <w:b/>
                          <w:sz w:val="18"/>
                        </w:rPr>
                        <w:t>Ink Assembly</w:t>
                      </w:r>
                    </w:p>
                  </w:txbxContent>
                </v:textbox>
              </v:shape>
              <v:shape id="Text Box 398" o:spid="_x0000_s1088" type="#_x0000_t202" style="position:absolute;left:7536;top:4033;width:1174;height:3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1MskA&#10;AADjAAAADwAAAGRycy9kb3ducmV2LnhtbESPwWrDMBBE74X8g9hAb43kkNauEyUkBUPIrW7JebG2&#10;tom1MpKSuH9fFQo9DjPzhtnsJjuIG/nQO9aQLRQI4saZnlsNnx/VUwEiRGSDg2PS8E0BdtvZwwZL&#10;4+78Trc6tiJBOJSooYtxLKUMTUcWw8KNxMn7ct5iTNK30ni8J7gd5FKpF2mx57TQ4UhvHTWX+mo1&#10;nOh8qE55Nh6HnuLBF9WqPmdaP86n/RpEpCn+h//aR6NhqYr8VWXPqxx+P6U/IL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11MskAAADjAAAADwAAAAAAAAAAAAAAAACYAgAA&#10;ZHJzL2Rvd25yZXYueG1sUEsFBgAAAAAEAAQA9QAAAI4DAAAAAA==&#10;" strokecolor="black [3213]" strokeweight=".5pt">
                <v:textbox style="mso-fit-shape-to-text:t">
                  <w:txbxContent>
                    <w:p w14:paraId="7537B877" w14:textId="77777777" w:rsidR="008047F4" w:rsidRPr="000C59F0" w:rsidRDefault="008047F4" w:rsidP="00582A64">
                      <w:pPr>
                        <w:pStyle w:val="NoSpacing"/>
                        <w:jc w:val="center"/>
                        <w:rPr>
                          <w:i/>
                          <w:sz w:val="18"/>
                        </w:rPr>
                      </w:pPr>
                      <w:r w:rsidRPr="000C59F0">
                        <w:rPr>
                          <w:i/>
                          <w:sz w:val="18"/>
                        </w:rPr>
                        <w:t>Electronics</w:t>
                      </w:r>
                    </w:p>
                  </w:txbxContent>
                </v:textbox>
              </v:shape>
              <v:group id="Group 399" o:spid="_x0000_s1089" style="position:absolute;left:526;top:8680;width:6383;height:2985" coordorigin="526,8680" coordsize="6383,29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VNdyEyQAA&#10;AOMAAAAPAAAAAAAAAAAAAAAAAKoCAABkcnMvZG93bnJldi54bWxQSwUGAAAAAAQABAD6AAAAoAMA&#10;AAAA&#10;">
                <v:shape id="Text Box 400" o:spid="_x0000_s1090" type="#_x0000_t202" style="position:absolute;left:526;top:9448;width:6383;height:22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OW8sA&#10;AADjAAAADwAAAGRycy9kb3ducmV2LnhtbESPQU/CQBCF7yb8h82YeJNdilpaWYgRTTxiBbyO3aFt&#10;6M423RUKv941MfH48uZ9b958OdhWHKn3jWMNk7ECQVw603ClYfPxejsD4QOywdYxaTiTh+VidDXH&#10;3LgTv9OxCJWIEPY5aqhD6HIpfVmTRT92HXH09q63GKLsK2l6PEW4bWWi1IO02HBsqLGj55rKQ/Ft&#10;4xvJ52a6WheUpvg1Xb1cttl+12p9cz08PYIINIT/47/0m9GQqFmaqcn9XQa/myII5OI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AY5bywAAAOMAAAAPAAAAAAAAAAAAAAAAAJgC&#10;AABkcnMvZG93bnJldi54bWxQSwUGAAAAAAQABAD1AAAAkAMAAAAA&#10;" filled="f">
                  <v:textbox>
                    <w:txbxContent>
                      <w:p w14:paraId="784A9DE6" w14:textId="77777777" w:rsidR="008047F4" w:rsidRPr="00D754C3" w:rsidRDefault="008047F4" w:rsidP="00582A64">
                        <w:pPr>
                          <w:pStyle w:val="NoSpacing"/>
                          <w:rPr>
                            <w:b/>
                            <w:u w:val="single"/>
                          </w:rPr>
                        </w:pPr>
                        <w:r w:rsidRPr="00D754C3">
                          <w:rPr>
                            <w:b/>
                            <w:u w:val="single"/>
                          </w:rPr>
                          <w:t>Legend</w:t>
                        </w:r>
                      </w:p>
                      <w:p w14:paraId="61987B10" w14:textId="77777777" w:rsidR="008047F4" w:rsidRDefault="008047F4" w:rsidP="00582A64">
                        <w:pPr>
                          <w:pStyle w:val="NoSpacing"/>
                          <w:rPr>
                            <w:u w:val="single"/>
                          </w:rPr>
                        </w:pPr>
                      </w:p>
                      <w:p w14:paraId="31B5EE0E" w14:textId="77777777" w:rsidR="008047F4" w:rsidRDefault="008047F4" w:rsidP="00582A64">
                        <w:pPr>
                          <w:pStyle w:val="NoSpacing"/>
                        </w:pPr>
                        <w:r>
                          <w:tab/>
                          <w:t>Timing Pulley</w:t>
                        </w:r>
                        <w:r>
                          <w:tab/>
                        </w:r>
                        <w:r>
                          <w:tab/>
                        </w:r>
                        <w:r>
                          <w:tab/>
                        </w:r>
                        <w:r>
                          <w:tab/>
                          <w:t>Electronic devices</w:t>
                        </w:r>
                      </w:p>
                      <w:p w14:paraId="2B7A4F60" w14:textId="77777777" w:rsidR="008047F4" w:rsidRDefault="008047F4" w:rsidP="00582A64">
                        <w:pPr>
                          <w:pStyle w:val="NoSpacing"/>
                        </w:pPr>
                      </w:p>
                      <w:p w14:paraId="0E43E9DF" w14:textId="77777777" w:rsidR="008047F4" w:rsidRDefault="008047F4" w:rsidP="00582A64">
                        <w:pPr>
                          <w:pStyle w:val="NoSpacing"/>
                        </w:pPr>
                        <w:r>
                          <w:tab/>
                          <w:t>Misc. physical connections</w:t>
                        </w:r>
                        <w:r>
                          <w:tab/>
                        </w:r>
                        <w:r>
                          <w:tab/>
                        </w:r>
                        <w:r>
                          <w:tab/>
                          <w:t>Physical devices</w:t>
                        </w:r>
                      </w:p>
                      <w:p w14:paraId="5E6FDB3D" w14:textId="77777777" w:rsidR="008047F4" w:rsidRDefault="008047F4" w:rsidP="00582A64">
                        <w:pPr>
                          <w:pStyle w:val="NoSpacing"/>
                        </w:pPr>
                      </w:p>
                      <w:p w14:paraId="043A9B17" w14:textId="77777777" w:rsidR="008047F4" w:rsidRDefault="008047F4" w:rsidP="00582A64">
                        <w:pPr>
                          <w:pStyle w:val="NoSpacing"/>
                        </w:pPr>
                        <w:r>
                          <w:tab/>
                          <w:t xml:space="preserve">(Covered in other </w:t>
                        </w:r>
                        <w:proofErr w:type="spellStart"/>
                        <w:r>
                          <w:t>subsys</w:t>
                        </w:r>
                        <w:proofErr w:type="spellEnd"/>
                        <w:r>
                          <w:t>.</w:t>
                        </w:r>
                        <w:r w:rsidRPr="00582A64">
                          <w:t xml:space="preserve"> </w:t>
                        </w:r>
                        <w:r>
                          <w:tab/>
                        </w:r>
                        <w:r>
                          <w:tab/>
                        </w:r>
                        <w:r>
                          <w:tab/>
                          <w:t>(Covered in other</w:t>
                        </w:r>
                      </w:p>
                      <w:p w14:paraId="575C725C" w14:textId="77777777" w:rsidR="008047F4" w:rsidRPr="00E03276" w:rsidRDefault="008047F4" w:rsidP="00582A64">
                        <w:pPr>
                          <w:pStyle w:val="NoSpacing"/>
                        </w:pPr>
                        <w:r>
                          <w:tab/>
                        </w:r>
                        <w:proofErr w:type="gramStart"/>
                        <w:r>
                          <w:t>descriptions</w:t>
                        </w:r>
                        <w:proofErr w:type="gramEnd"/>
                        <w:r>
                          <w:t>)</w:t>
                        </w:r>
                        <w:r>
                          <w:tab/>
                        </w:r>
                        <w:r>
                          <w:tab/>
                        </w:r>
                        <w:r>
                          <w:tab/>
                        </w:r>
                        <w:r>
                          <w:tab/>
                        </w:r>
                        <w:proofErr w:type="spellStart"/>
                        <w:r>
                          <w:t>subsys</w:t>
                        </w:r>
                        <w:proofErr w:type="spellEnd"/>
                        <w:r>
                          <w:t xml:space="preserve">. </w:t>
                        </w:r>
                        <w:proofErr w:type="gramStart"/>
                        <w:r>
                          <w:t>descriptions</w:t>
                        </w:r>
                        <w:proofErr w:type="gramEnd"/>
                        <w:r>
                          <w:t>)</w:t>
                        </w:r>
                      </w:p>
                    </w:txbxContent>
                  </v:textbox>
                </v:shape>
                <v:shape id="AutoShape 401" o:spid="_x0000_s1091" type="#_x0000_t32" style="position:absolute;left:744;top:10139;width:5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rtlMYAAADjAAAADwAAAGRycy9kb3ducmV2LnhtbESPy27CMBBF95X6D9ZU6q7YiQqEgEFV&#10;1Ra2PMR6FA9JRDyObJekf18vkFhe3ZfOajPaTtzIh9axhmyiQBBXzrRcazgdv98KECEiG+wck4Y/&#10;CrBZPz+tsDRu4D3dDrEWaYRDiRqaGPtSylA1ZDFMXE+cvIvzFmOSvpbG45DGbSdzpWbSYsvpocGe&#10;Phuqrodfq+F9hl+XM4Z98eOHbT5mGaPrtH59GT+WICKN8RG+t3dGQ66K+UJl02miSEyJB+T6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q7ZTGAAAA4wAAAA8AAAAAAAAA&#10;AAAAAAAAoQIAAGRycy9kb3ducmV2LnhtbFBLBQYAAAAABAAEAPkAAACUAwAAAAA=&#10;" strokecolor="#e36c0a [2409]" strokeweight="1.5pt">
                  <v:stroke endarrow="block"/>
                </v:shape>
                <v:shape id="AutoShape 402" o:spid="_x0000_s1092" type="#_x0000_t32" style="position:absolute;left:744;top:10631;width:5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oDhckAAADjAAAADwAAAGRycy9kb3ducmV2LnhtbESPQUsDMRSE70L/Q3gFL2KTrVTbtWkp&#10;iuJ1Wyk9PjbP3aWbl5DE7vrvjSD0OMzMN8x6O9peXCjEzrGGYqZAENfOdNxo+Dy83S9BxIRssHdM&#10;Gn4ownYzuVljadzAFV32qREZwrFEDW1KvpQy1i1ZjDPnibP35YLFlGVopAk4ZLjt5VypR2mx47zQ&#10;oqeXlurz/ttqeOB3X1lDplrx8XB3GsKrl0Hr2+m4ewaRaEzX8H/7w2iYq+XTShWLRQF/n/IfkJ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T6A4XJAAAA4wAAAA8AAAAA&#10;AAAAAAAAAAAAoQIAAGRycy9kb3ducmV2LnhtbFBLBQYAAAAABAAEAPkAAACXAwAAAAA=&#10;" strokecolor="#0f243e [1615]" strokeweight="1.5pt">
                  <v:stroke endarrow="block"/>
                </v:shape>
                <v:shape id="Text Box 403" o:spid="_x0000_s1093" type="#_x0000_t202" style="position:absolute;left:4215;top:9945;width:602;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rZwcwA&#10;AADjAAAADwAAAGRycy9kb3ducmV2LnhtbESPUUvDMBSF3wX/Q7gDX8aWrFjdumVjTiZDQdj0B1ya&#10;u7bY3NQmdvHfG0Hw8XDO+Q5ntYm2FQP1vnGsYTZVIIhLZxquNLy/7SdzED4gG2wdk4Zv8rBZX1+t&#10;sDDuwkcaTqESCcK+QA11CF0hpS9rsuinriNO3tn1FkOSfSVNj5cEt63MlLqTFhtOCzV2tKup/Dh9&#10;WQ2fh6dhPL7d5Y/Pw/7hRcq4da9R65tR3C5BBIrhP/zXPhgNmZrfL9QszzP4/ZT+gFz/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MNrZwcwAAADjAAAADwAAAAAAAAAAAAAAAACY&#10;AgAAZHJzL2Rvd25yZXYueG1sUEsFBgAAAAAEAAQA9QAAAJEDAAAAAA==&#10;" fillcolor="#e5b8b7 [1301]" strokecolor="#622423 [1605]" strokeweight="1.5pt">
                  <v:textbox>
                    <w:txbxContent>
                      <w:p w14:paraId="4C84E2B8" w14:textId="77777777" w:rsidR="008047F4" w:rsidRPr="000C59F0" w:rsidRDefault="008047F4" w:rsidP="00582A64">
                        <w:pPr>
                          <w:pStyle w:val="NoSpacing"/>
                          <w:jc w:val="center"/>
                          <w:rPr>
                            <w:sz w:val="18"/>
                          </w:rPr>
                        </w:pPr>
                      </w:p>
                    </w:txbxContent>
                  </v:textbox>
                </v:shape>
                <v:shape id="Text Box 404" o:spid="_x0000_s1094" type="#_x0000_t202" style="position:absolute;left:4215;top:10437;width:602;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ZgMsA&#10;AADjAAAADwAAAGRycy9kb3ducmV2LnhtbESPQUvDQBSE74L/YXkFL2J3U6nG2G0pYiHHtCpen9nX&#10;JDT7NuyubfrvuwXB4zAz3zCL1Wh7cSQfOscasqkCQVw703Gj4fNj85CDCBHZYO+YNJwpwGp5e7PA&#10;wrgTb+m4i41IEA4FamhjHAopQ92SxTB1A3Hy9s5bjEn6RhqPpwS3vZwp9SQtdpwWWhzoraX6sPu1&#10;GjZVVanzu7mv8u99tnbljy2/vNZ3k3H9CiLSGP/Df+3SaJip/PlFZfP5I1w/pT8glx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IRJmAywAAAOMAAAAPAAAAAAAAAAAAAAAAAJgC&#10;AABkcnMvZG93bnJldi54bWxQSwUGAAAAAAQABAD1AAAAkAMAAAAA&#10;" fillcolor="#8db3e2 [1311]" strokecolor="#0f243e [1615]" strokeweight="1.5pt">
                  <v:textbox>
                    <w:txbxContent>
                      <w:p w14:paraId="4835A06A" w14:textId="77777777" w:rsidR="008047F4" w:rsidRPr="000C59F0" w:rsidRDefault="008047F4" w:rsidP="00582A64">
                        <w:pPr>
                          <w:pStyle w:val="NoSpacing"/>
                          <w:jc w:val="center"/>
                          <w:rPr>
                            <w:sz w:val="18"/>
                          </w:rPr>
                        </w:pPr>
                      </w:p>
                    </w:txbxContent>
                  </v:textbox>
                </v:shape>
                <v:shape id="Text Box 405" o:spid="_x0000_s1095" type="#_x0000_t202" style="position:absolute;left:4215;top:11051;width:602;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KIskA&#10;AADjAAAADwAAAGRycy9kb3ducmV2LnhtbESPzWoCMRSF9wXfIVyhu5qMVmunRiktYrc6RVxektvM&#10;0MnNMEl1+vaNUHB5OD8fZ7UZfCvO1McmsIZiokAQm2Abdho+q+3DEkRMyBbbwKThlyJs1qO7FZY2&#10;XHhP50NyIo9wLFFDnVJXShlNTR7jJHTE2fsKvceUZe+k7fGSx30rp0otpMeGM6HGjt5qMt+HH58h&#10;u+pkjpWbnbr3xWxbGLf3R6f1/Xh4fQGRaEi38H/7w2qYquXTsyrm80e4fsp/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hJKIskAAADjAAAADwAAAAAAAAAAAAAAAACYAgAA&#10;ZHJzL2Rvd25yZXYueG1sUEsFBgAAAAAEAAQA9QAAAI4DAAAAAA==&#10;" fillcolor="white [3212]" strokecolor="black [3213]" strokeweight=".5pt">
                  <v:textbox>
                    <w:txbxContent>
                      <w:p w14:paraId="63C3BBF3" w14:textId="77777777" w:rsidR="008047F4" w:rsidRPr="000C59F0" w:rsidRDefault="008047F4" w:rsidP="00582A64">
                        <w:pPr>
                          <w:pStyle w:val="NoSpacing"/>
                          <w:jc w:val="center"/>
                          <w:rPr>
                            <w:sz w:val="18"/>
                          </w:rPr>
                        </w:pPr>
                      </w:p>
                    </w:txbxContent>
                  </v:textbox>
                </v:shape>
                <v:shape id="AutoShape 406" o:spid="_x0000_s1096" type="#_x0000_t32" style="position:absolute;left:744;top:11127;width:567;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H7SN9ygAAAOMAAAAPAAAA&#10;AAAAAAAAAAAAAKECAABkcnMvZG93bnJldi54bWxQSwUGAAAAAAQABAD5AAAAmAMAAAAA&#10;">
                  <v:stroke dashstyle="dash" endarrow="block"/>
                </v:shape>
                <v:shape id="Text Box 407" o:spid="_x0000_s1097" type="#_x0000_t202" style="position:absolute;left:984;top:8680;width:5397;height:7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SwckA&#10;AADjAAAADwAAAGRycy9kb3ducmV2LnhtbESPzWrDMBCE74W+g9hCb43kgNPUjRJCfyCHXpq498Xa&#10;WqbWyljb2Hn7qlDocZiZb5jNbg69OtOYusgWioUBRdxE13FroT693q1BJUF22EcmCxdKsNteX22w&#10;cnHidzofpVUZwqlCC15kqLROjaeAaREH4ux9xjGgZDm22o04ZXjo9dKYlQ7YcV7wONCTp+br+B0s&#10;iLh9calfQjp8zG/PkzdNibW1tzfz/hGU0Cz/4b/2wVlYmvX9gynKcgW/n/If0N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ZxSwckAAADjAAAADwAAAAAAAAAAAAAAAACYAgAA&#10;ZHJzL2Rvd25yZXYueG1sUEsFBgAAAAAEAAQA9QAAAI4DAAAAAA==&#10;" filled="f" stroked="f">
                  <v:textbox style="mso-fit-shape-to-text:t">
                    <w:txbxContent>
                      <w:p w14:paraId="26D7570E" w14:textId="77777777" w:rsidR="008047F4" w:rsidRPr="005A50D6" w:rsidRDefault="008047F4" w:rsidP="00582A64">
                        <w:pPr>
                          <w:pStyle w:val="Caption"/>
                          <w:jc w:val="center"/>
                          <w:rPr>
                            <w:sz w:val="18"/>
                          </w:rPr>
                        </w:pPr>
                        <w:bookmarkStart w:id="29" w:name="_Ref385155089"/>
                        <w:bookmarkStart w:id="30" w:name="_Toc373402910"/>
                        <w:bookmarkStart w:id="31" w:name="_Toc385422118"/>
                        <w:bookmarkStart w:id="32" w:name="_Toc385422796"/>
                        <w:bookmarkStart w:id="33" w:name="_Toc385422889"/>
                        <w:bookmarkStart w:id="34" w:name="_Toc385446916"/>
                        <w:r w:rsidRPr="005A50D6">
                          <w:rPr>
                            <w:sz w:val="18"/>
                          </w:rPr>
                          <w:t xml:space="preserve">Figure </w:t>
                        </w:r>
                        <w:r>
                          <w:rPr>
                            <w:sz w:val="18"/>
                          </w:rPr>
                          <w:fldChar w:fldCharType="begin"/>
                        </w:r>
                        <w:r>
                          <w:rPr>
                            <w:sz w:val="18"/>
                          </w:rPr>
                          <w:instrText xml:space="preserve"> SEQ Figure \* ARABIC </w:instrText>
                        </w:r>
                        <w:r>
                          <w:rPr>
                            <w:sz w:val="18"/>
                          </w:rPr>
                          <w:fldChar w:fldCharType="separate"/>
                        </w:r>
                        <w:r>
                          <w:rPr>
                            <w:noProof/>
                            <w:sz w:val="18"/>
                          </w:rPr>
                          <w:t>1</w:t>
                        </w:r>
                        <w:r>
                          <w:rPr>
                            <w:sz w:val="18"/>
                          </w:rPr>
                          <w:fldChar w:fldCharType="end"/>
                        </w:r>
                        <w:bookmarkEnd w:id="29"/>
                        <w:r>
                          <w:rPr>
                            <w:sz w:val="18"/>
                          </w:rPr>
                          <w:t>: Overall Printer Block Diagram (WW)</w:t>
                        </w:r>
                        <w:bookmarkEnd w:id="30"/>
                        <w:bookmarkEnd w:id="31"/>
                        <w:bookmarkEnd w:id="32"/>
                        <w:bookmarkEnd w:id="33"/>
                        <w:bookmarkEnd w:id="34"/>
                      </w:p>
                    </w:txbxContent>
                  </v:textbox>
                </v:shape>
              </v:group>
            </v:group>
          </v:group>
        </w:pict>
      </w:r>
      <w:bookmarkStart w:id="35" w:name="_Toc385422274"/>
      <w:bookmarkStart w:id="36" w:name="_Toc385424860"/>
      <w:r w:rsidR="00582A64">
        <w:t>Overall Printer Diagram (WW)</w:t>
      </w:r>
      <w:bookmarkEnd w:id="35"/>
      <w:bookmarkEnd w:id="36"/>
    </w:p>
    <w:p w14:paraId="7F839DB5" w14:textId="77777777" w:rsidR="007A4E0B" w:rsidRDefault="007A4E0B" w:rsidP="007A4E0B">
      <w:pPr>
        <w:pStyle w:val="Heading1"/>
      </w:pPr>
      <w:bookmarkStart w:id="37" w:name="_Toc385422275"/>
      <w:bookmarkStart w:id="38" w:name="_Toc385424861"/>
      <w:r>
        <w:lastRenderedPageBreak/>
        <w:t>Costs (ALL)</w:t>
      </w:r>
      <w:bookmarkEnd w:id="37"/>
      <w:bookmarkEnd w:id="38"/>
    </w:p>
    <w:p w14:paraId="7746165F" w14:textId="77777777" w:rsidR="007A4E0B" w:rsidRDefault="007A4E0B" w:rsidP="007A4E0B">
      <w:r>
        <w:tab/>
        <w:t>The following costs of the projects are split into two separate tables: one for the initial cost of the prototype (including parts that were either damaged, or not used in the final design), and the implementation cost, the cost of all parts used</w:t>
      </w:r>
      <w:del w:id="39" w:author="Peter J Zamiska" w:date="2014-04-17T00:46:00Z">
        <w:r w:rsidDel="00F92A0A">
          <w:delText>,</w:delText>
        </w:r>
      </w:del>
      <w:r>
        <w:t xml:space="preserve"> and suggested to be used for later implementation.  Each subsystem's costs are detailed in their respective subsystem description subsection.</w:t>
      </w:r>
    </w:p>
    <w:tbl>
      <w:tblPr>
        <w:tblStyle w:val="LightShading-Accent11"/>
        <w:tblpPr w:leftFromText="180" w:rightFromText="180" w:vertAnchor="page" w:horzAnchor="margin" w:tblpXSpec="center" w:tblpY="3278"/>
        <w:tblW w:w="0" w:type="auto"/>
        <w:tblLook w:val="04A0" w:firstRow="1" w:lastRow="0" w:firstColumn="1" w:lastColumn="0" w:noHBand="0" w:noVBand="1"/>
      </w:tblPr>
      <w:tblGrid>
        <w:gridCol w:w="3018"/>
        <w:gridCol w:w="3018"/>
      </w:tblGrid>
      <w:tr w:rsidR="00C23A56" w:rsidRPr="007A4E0B" w14:paraId="4BBEE14C" w14:textId="77777777" w:rsidTr="00C23A56">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6035" w:type="dxa"/>
            <w:gridSpan w:val="2"/>
          </w:tcPr>
          <w:p w14:paraId="56D530D3" w14:textId="77777777" w:rsidR="00C23A56" w:rsidRPr="007A4E0B" w:rsidRDefault="00C23A56" w:rsidP="00C23A56">
            <w:pPr>
              <w:pStyle w:val="Caption"/>
              <w:keepNext/>
              <w:jc w:val="center"/>
            </w:pPr>
            <w:bookmarkStart w:id="40" w:name="_Toc385422211"/>
            <w:bookmarkStart w:id="41" w:name="_Toc385422982"/>
            <w:bookmarkStart w:id="42" w:name="_Toc385423018"/>
            <w:bookmarkStart w:id="43" w:name="_Toc385423812"/>
            <w:r>
              <w:t xml:space="preserve">Table </w:t>
            </w:r>
            <w:fldSimple w:instr=" SEQ Table \* ARABIC ">
              <w:r w:rsidR="00933426">
                <w:rPr>
                  <w:noProof/>
                </w:rPr>
                <w:t>1</w:t>
              </w:r>
            </w:fldSimple>
            <w:r>
              <w:t>: Prototype Costs</w:t>
            </w:r>
            <w:bookmarkEnd w:id="40"/>
            <w:bookmarkEnd w:id="41"/>
            <w:bookmarkEnd w:id="42"/>
            <w:bookmarkEnd w:id="43"/>
          </w:p>
        </w:tc>
      </w:tr>
      <w:tr w:rsidR="00C23A56" w:rsidRPr="007A4E0B" w14:paraId="41C622AC" w14:textId="77777777" w:rsidTr="00C23A56">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018" w:type="dxa"/>
          </w:tcPr>
          <w:p w14:paraId="74D607DC" w14:textId="77777777" w:rsidR="00C23A56" w:rsidRPr="007A4E0B" w:rsidRDefault="00C23A56" w:rsidP="00C23A56">
            <w:r w:rsidRPr="007A4E0B">
              <w:t>To</w:t>
            </w:r>
            <w:r>
              <w:t xml:space="preserve">tal </w:t>
            </w:r>
            <w:r w:rsidRPr="007A4E0B">
              <w:t>Electronics:</w:t>
            </w:r>
          </w:p>
        </w:tc>
        <w:tc>
          <w:tcPr>
            <w:tcW w:w="3018" w:type="dxa"/>
          </w:tcPr>
          <w:p w14:paraId="51F8684D" w14:textId="77777777" w:rsidR="00C23A56" w:rsidRPr="007A4E0B" w:rsidRDefault="00C23A56" w:rsidP="00C23A56">
            <w:pPr>
              <w:cnfStyle w:val="000000100000" w:firstRow="0" w:lastRow="0" w:firstColumn="0" w:lastColumn="0" w:oddVBand="0" w:evenVBand="0" w:oddHBand="1" w:evenHBand="0" w:firstRowFirstColumn="0" w:firstRowLastColumn="0" w:lastRowFirstColumn="0" w:lastRowLastColumn="0"/>
            </w:pPr>
            <w:r w:rsidRPr="007A4E0B">
              <w:t>$537.95</w:t>
            </w:r>
          </w:p>
        </w:tc>
      </w:tr>
      <w:tr w:rsidR="00C23A56" w:rsidRPr="007A4E0B" w14:paraId="3B585DED" w14:textId="77777777" w:rsidTr="00C23A56">
        <w:trPr>
          <w:trHeight w:val="253"/>
        </w:trPr>
        <w:tc>
          <w:tcPr>
            <w:cnfStyle w:val="001000000000" w:firstRow="0" w:lastRow="0" w:firstColumn="1" w:lastColumn="0" w:oddVBand="0" w:evenVBand="0" w:oddHBand="0" w:evenHBand="0" w:firstRowFirstColumn="0" w:firstRowLastColumn="0" w:lastRowFirstColumn="0" w:lastRowLastColumn="0"/>
            <w:tcW w:w="3018" w:type="dxa"/>
          </w:tcPr>
          <w:p w14:paraId="692CEC03" w14:textId="77777777" w:rsidR="00C23A56" w:rsidRPr="00C23A56" w:rsidRDefault="00C23A56" w:rsidP="00C23A56">
            <w:pPr>
              <w:rPr>
                <w:b w:val="0"/>
              </w:rPr>
            </w:pPr>
            <w:r w:rsidRPr="00C23A56">
              <w:rPr>
                <w:b w:val="0"/>
              </w:rPr>
              <w:t>Powder Platforms:</w:t>
            </w:r>
          </w:p>
        </w:tc>
        <w:tc>
          <w:tcPr>
            <w:tcW w:w="3018" w:type="dxa"/>
          </w:tcPr>
          <w:p w14:paraId="7B670C86" w14:textId="77777777" w:rsidR="00C23A56" w:rsidRPr="007A4E0B" w:rsidRDefault="00C23A56" w:rsidP="00C23A56">
            <w:pPr>
              <w:cnfStyle w:val="000000000000" w:firstRow="0" w:lastRow="0" w:firstColumn="0" w:lastColumn="0" w:oddVBand="0" w:evenVBand="0" w:oddHBand="0" w:evenHBand="0" w:firstRowFirstColumn="0" w:firstRowLastColumn="0" w:lastRowFirstColumn="0" w:lastRowLastColumn="0"/>
            </w:pPr>
            <w:r w:rsidRPr="007A4E0B">
              <w:t xml:space="preserve">$118.55 </w:t>
            </w:r>
          </w:p>
        </w:tc>
      </w:tr>
      <w:tr w:rsidR="00C23A56" w:rsidRPr="007A4E0B" w14:paraId="537F907F" w14:textId="77777777" w:rsidTr="00C23A56">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018" w:type="dxa"/>
          </w:tcPr>
          <w:p w14:paraId="481820A4" w14:textId="77777777" w:rsidR="00C23A56" w:rsidRPr="00C23A56" w:rsidRDefault="00C23A56" w:rsidP="00C23A56">
            <w:pPr>
              <w:rPr>
                <w:b w:val="0"/>
              </w:rPr>
            </w:pPr>
            <w:r w:rsidRPr="00C23A56">
              <w:rPr>
                <w:b w:val="0"/>
              </w:rPr>
              <w:t>Frame:</w:t>
            </w:r>
          </w:p>
        </w:tc>
        <w:tc>
          <w:tcPr>
            <w:tcW w:w="3018" w:type="dxa"/>
          </w:tcPr>
          <w:p w14:paraId="60A921B9" w14:textId="77777777" w:rsidR="00C23A56" w:rsidRPr="007A4E0B" w:rsidRDefault="00C23A56" w:rsidP="00C23A56">
            <w:pPr>
              <w:cnfStyle w:val="000000100000" w:firstRow="0" w:lastRow="0" w:firstColumn="0" w:lastColumn="0" w:oddVBand="0" w:evenVBand="0" w:oddHBand="1" w:evenHBand="0" w:firstRowFirstColumn="0" w:firstRowLastColumn="0" w:lastRowFirstColumn="0" w:lastRowLastColumn="0"/>
            </w:pPr>
            <w:r w:rsidRPr="007A4E0B">
              <w:t xml:space="preserve">$110.44 </w:t>
            </w:r>
          </w:p>
        </w:tc>
      </w:tr>
      <w:tr w:rsidR="00C23A56" w:rsidRPr="007A4E0B" w14:paraId="7DE24D0C" w14:textId="77777777" w:rsidTr="00C23A56">
        <w:trPr>
          <w:trHeight w:val="264"/>
        </w:trPr>
        <w:tc>
          <w:tcPr>
            <w:cnfStyle w:val="001000000000" w:firstRow="0" w:lastRow="0" w:firstColumn="1" w:lastColumn="0" w:oddVBand="0" w:evenVBand="0" w:oddHBand="0" w:evenHBand="0" w:firstRowFirstColumn="0" w:firstRowLastColumn="0" w:lastRowFirstColumn="0" w:lastRowLastColumn="0"/>
            <w:tcW w:w="3018" w:type="dxa"/>
          </w:tcPr>
          <w:p w14:paraId="5FD72D41" w14:textId="77777777" w:rsidR="00C23A56" w:rsidRPr="00C23A56" w:rsidRDefault="00C23A56" w:rsidP="00C23A56">
            <w:pPr>
              <w:rPr>
                <w:b w:val="0"/>
              </w:rPr>
            </w:pPr>
            <w:r w:rsidRPr="00C23A56">
              <w:rPr>
                <w:b w:val="0"/>
              </w:rPr>
              <w:t>Powder and Binder:</w:t>
            </w:r>
          </w:p>
        </w:tc>
        <w:tc>
          <w:tcPr>
            <w:tcW w:w="3018" w:type="dxa"/>
          </w:tcPr>
          <w:p w14:paraId="5CEFFDA3" w14:textId="77777777" w:rsidR="00C23A56" w:rsidRPr="007A4E0B" w:rsidRDefault="00C23A56" w:rsidP="00C23A56">
            <w:pPr>
              <w:cnfStyle w:val="000000000000" w:firstRow="0" w:lastRow="0" w:firstColumn="0" w:lastColumn="0" w:oddVBand="0" w:evenVBand="0" w:oddHBand="0" w:evenHBand="0" w:firstRowFirstColumn="0" w:firstRowLastColumn="0" w:lastRowFirstColumn="0" w:lastRowLastColumn="0"/>
            </w:pPr>
            <w:r w:rsidRPr="007A4E0B">
              <w:t xml:space="preserve">$164.24 </w:t>
            </w:r>
          </w:p>
        </w:tc>
      </w:tr>
      <w:tr w:rsidR="00C23A56" w:rsidRPr="007A4E0B" w14:paraId="410D3A4A" w14:textId="77777777" w:rsidTr="00C23A56">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018" w:type="dxa"/>
          </w:tcPr>
          <w:p w14:paraId="6DB2C8B5" w14:textId="77777777" w:rsidR="00C23A56" w:rsidRPr="00C23A56" w:rsidRDefault="00C23A56" w:rsidP="00C23A56">
            <w:pPr>
              <w:rPr>
                <w:b w:val="0"/>
              </w:rPr>
            </w:pPr>
            <w:r w:rsidRPr="00C23A56">
              <w:rPr>
                <w:b w:val="0"/>
              </w:rPr>
              <w:t>X/Y Translation:</w:t>
            </w:r>
          </w:p>
        </w:tc>
        <w:tc>
          <w:tcPr>
            <w:tcW w:w="3018" w:type="dxa"/>
          </w:tcPr>
          <w:p w14:paraId="7ECAB1A0" w14:textId="77777777" w:rsidR="00C23A56" w:rsidRPr="007A4E0B" w:rsidRDefault="00C23A56" w:rsidP="00C23A56">
            <w:pPr>
              <w:cnfStyle w:val="000000100000" w:firstRow="0" w:lastRow="0" w:firstColumn="0" w:lastColumn="0" w:oddVBand="0" w:evenVBand="0" w:oddHBand="1" w:evenHBand="0" w:firstRowFirstColumn="0" w:firstRowLastColumn="0" w:lastRowFirstColumn="0" w:lastRowLastColumn="0"/>
            </w:pPr>
            <w:r w:rsidRPr="007A4E0B">
              <w:t xml:space="preserve">$379.56 </w:t>
            </w:r>
          </w:p>
        </w:tc>
      </w:tr>
      <w:tr w:rsidR="00C23A56" w:rsidRPr="007A4E0B" w14:paraId="65CD26D9" w14:textId="77777777" w:rsidTr="00C23A56">
        <w:trPr>
          <w:trHeight w:val="264"/>
        </w:trPr>
        <w:tc>
          <w:tcPr>
            <w:cnfStyle w:val="001000000000" w:firstRow="0" w:lastRow="0" w:firstColumn="1" w:lastColumn="0" w:oddVBand="0" w:evenVBand="0" w:oddHBand="0" w:evenHBand="0" w:firstRowFirstColumn="0" w:firstRowLastColumn="0" w:lastRowFirstColumn="0" w:lastRowLastColumn="0"/>
            <w:tcW w:w="3018" w:type="dxa"/>
          </w:tcPr>
          <w:p w14:paraId="338209C4" w14:textId="77777777" w:rsidR="00C23A56" w:rsidRPr="007A4E0B" w:rsidRDefault="00C23A56" w:rsidP="00C23A56">
            <w:r w:rsidRPr="007A4E0B">
              <w:t>Total Mechanical:</w:t>
            </w:r>
          </w:p>
        </w:tc>
        <w:tc>
          <w:tcPr>
            <w:tcW w:w="3018" w:type="dxa"/>
          </w:tcPr>
          <w:p w14:paraId="1EBD78B9" w14:textId="77777777" w:rsidR="00C23A56" w:rsidRPr="007A4E0B" w:rsidRDefault="00C23A56" w:rsidP="00C23A56">
            <w:pPr>
              <w:cnfStyle w:val="000000000000" w:firstRow="0" w:lastRow="0" w:firstColumn="0" w:lastColumn="0" w:oddVBand="0" w:evenVBand="0" w:oddHBand="0" w:evenHBand="0" w:firstRowFirstColumn="0" w:firstRowLastColumn="0" w:lastRowFirstColumn="0" w:lastRowLastColumn="0"/>
            </w:pPr>
            <w:r w:rsidRPr="007A4E0B">
              <w:t xml:space="preserve">$772.79 </w:t>
            </w:r>
          </w:p>
        </w:tc>
      </w:tr>
      <w:tr w:rsidR="00C23A56" w14:paraId="6F02E77A" w14:textId="77777777" w:rsidTr="00C23A56">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018" w:type="dxa"/>
          </w:tcPr>
          <w:p w14:paraId="0A584447" w14:textId="77777777" w:rsidR="00C23A56" w:rsidRPr="007A4E0B" w:rsidRDefault="00C23A56" w:rsidP="00C23A56">
            <w:r w:rsidRPr="007A4E0B">
              <w:t>Total Project:</w:t>
            </w:r>
          </w:p>
        </w:tc>
        <w:tc>
          <w:tcPr>
            <w:tcW w:w="3018" w:type="dxa"/>
          </w:tcPr>
          <w:p w14:paraId="77400B6A" w14:textId="77777777" w:rsidR="00C23A56" w:rsidRPr="00C23A56" w:rsidRDefault="00C23A56" w:rsidP="00C23A56">
            <w:pPr>
              <w:cnfStyle w:val="000000100000" w:firstRow="0" w:lastRow="0" w:firstColumn="0" w:lastColumn="0" w:oddVBand="0" w:evenVBand="0" w:oddHBand="1" w:evenHBand="0" w:firstRowFirstColumn="0" w:firstRowLastColumn="0" w:lastRowFirstColumn="0" w:lastRowLastColumn="0"/>
              <w:rPr>
                <w:b/>
              </w:rPr>
            </w:pPr>
            <w:r w:rsidRPr="00C23A56">
              <w:rPr>
                <w:b/>
              </w:rPr>
              <w:t>$1,310.74</w:t>
            </w:r>
          </w:p>
        </w:tc>
      </w:tr>
    </w:tbl>
    <w:p w14:paraId="5D772AD4" w14:textId="77777777" w:rsidR="00C23A56" w:rsidRDefault="00C23A56" w:rsidP="007A4E0B"/>
    <w:p w14:paraId="3FB2FC6E" w14:textId="77777777" w:rsidR="00C23A56" w:rsidRDefault="00C23A56" w:rsidP="007A4E0B"/>
    <w:p w14:paraId="508AD3A3" w14:textId="77777777" w:rsidR="00C23A56" w:rsidRDefault="00C23A56" w:rsidP="007A4E0B"/>
    <w:p w14:paraId="78E5FF95" w14:textId="77777777" w:rsidR="00C23A56" w:rsidRDefault="00C23A56" w:rsidP="007A4E0B"/>
    <w:p w14:paraId="2A8B027F" w14:textId="77777777" w:rsidR="00C23A56" w:rsidRDefault="00C23A56" w:rsidP="007A4E0B"/>
    <w:p w14:paraId="31EB9648" w14:textId="77777777" w:rsidR="00C23A56" w:rsidRDefault="00C23A56" w:rsidP="007A4E0B"/>
    <w:tbl>
      <w:tblPr>
        <w:tblStyle w:val="LightShading-Accent11"/>
        <w:tblpPr w:leftFromText="180" w:rightFromText="180" w:vertAnchor="page" w:horzAnchor="margin" w:tblpXSpec="center" w:tblpY="5986"/>
        <w:tblW w:w="0" w:type="auto"/>
        <w:tblLook w:val="04A0" w:firstRow="1" w:lastRow="0" w:firstColumn="1" w:lastColumn="0" w:noHBand="0" w:noVBand="1"/>
      </w:tblPr>
      <w:tblGrid>
        <w:gridCol w:w="3012"/>
        <w:gridCol w:w="3012"/>
      </w:tblGrid>
      <w:tr w:rsidR="00A35BB4" w:rsidRPr="00C23A56" w14:paraId="7E982678" w14:textId="77777777" w:rsidTr="00A35BB4">
        <w:trPr>
          <w:cnfStyle w:val="100000000000" w:firstRow="1" w:lastRow="0" w:firstColumn="0" w:lastColumn="0" w:oddVBand="0" w:evenVBand="0" w:oddHBand="0"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6024" w:type="dxa"/>
            <w:gridSpan w:val="2"/>
          </w:tcPr>
          <w:p w14:paraId="35F12152" w14:textId="77777777" w:rsidR="00A35BB4" w:rsidRPr="00C23A56" w:rsidRDefault="00A35BB4" w:rsidP="00A35BB4">
            <w:pPr>
              <w:pStyle w:val="Caption"/>
              <w:keepNext/>
              <w:jc w:val="center"/>
            </w:pPr>
            <w:bookmarkStart w:id="44" w:name="_Toc385422212"/>
            <w:bookmarkStart w:id="45" w:name="_Toc385423813"/>
            <w:r>
              <w:t xml:space="preserve">Table </w:t>
            </w:r>
            <w:fldSimple w:instr=" SEQ Table \* ARABIC ">
              <w:r w:rsidR="00933426">
                <w:rPr>
                  <w:noProof/>
                </w:rPr>
                <w:t>2</w:t>
              </w:r>
            </w:fldSimple>
            <w:r>
              <w:t>: Implementation Costs</w:t>
            </w:r>
            <w:bookmarkEnd w:id="44"/>
            <w:bookmarkEnd w:id="45"/>
          </w:p>
        </w:tc>
      </w:tr>
      <w:tr w:rsidR="00A35BB4" w:rsidRPr="00C23A56" w14:paraId="1A971690" w14:textId="77777777" w:rsidTr="00A35BB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012" w:type="dxa"/>
          </w:tcPr>
          <w:p w14:paraId="2E08C813" w14:textId="77777777" w:rsidR="00A35BB4" w:rsidRPr="00C23A56" w:rsidRDefault="00A35BB4" w:rsidP="00A35BB4">
            <w:pPr>
              <w:rPr>
                <w:b w:val="0"/>
              </w:rPr>
            </w:pPr>
            <w:r w:rsidRPr="00C23A56">
              <w:rPr>
                <w:b w:val="0"/>
              </w:rPr>
              <w:t>Total Electronics</w:t>
            </w:r>
          </w:p>
        </w:tc>
        <w:tc>
          <w:tcPr>
            <w:tcW w:w="3012" w:type="dxa"/>
          </w:tcPr>
          <w:p w14:paraId="21F04BC2" w14:textId="77777777" w:rsidR="00A35BB4" w:rsidRPr="00C23A56" w:rsidRDefault="00A35BB4" w:rsidP="00A35BB4">
            <w:pPr>
              <w:cnfStyle w:val="000000100000" w:firstRow="0" w:lastRow="0" w:firstColumn="0" w:lastColumn="0" w:oddVBand="0" w:evenVBand="0" w:oddHBand="1" w:evenHBand="0" w:firstRowFirstColumn="0" w:firstRowLastColumn="0" w:lastRowFirstColumn="0" w:lastRowLastColumn="0"/>
            </w:pPr>
            <w:r w:rsidRPr="00C23A56">
              <w:t xml:space="preserve">$502.80 </w:t>
            </w:r>
          </w:p>
        </w:tc>
      </w:tr>
      <w:tr w:rsidR="00A35BB4" w:rsidRPr="00C23A56" w14:paraId="63289404" w14:textId="77777777" w:rsidTr="00A35BB4">
        <w:trPr>
          <w:trHeight w:val="252"/>
        </w:trPr>
        <w:tc>
          <w:tcPr>
            <w:cnfStyle w:val="001000000000" w:firstRow="0" w:lastRow="0" w:firstColumn="1" w:lastColumn="0" w:oddVBand="0" w:evenVBand="0" w:oddHBand="0" w:evenHBand="0" w:firstRowFirstColumn="0" w:firstRowLastColumn="0" w:lastRowFirstColumn="0" w:lastRowLastColumn="0"/>
            <w:tcW w:w="3012" w:type="dxa"/>
          </w:tcPr>
          <w:p w14:paraId="314957EC" w14:textId="77777777" w:rsidR="00A35BB4" w:rsidRPr="00C23A56" w:rsidRDefault="00A35BB4" w:rsidP="00A35BB4">
            <w:pPr>
              <w:rPr>
                <w:b w:val="0"/>
              </w:rPr>
            </w:pPr>
            <w:r w:rsidRPr="00C23A56">
              <w:rPr>
                <w:b w:val="0"/>
              </w:rPr>
              <w:t>Total Powder Platforms</w:t>
            </w:r>
          </w:p>
        </w:tc>
        <w:tc>
          <w:tcPr>
            <w:tcW w:w="3012" w:type="dxa"/>
          </w:tcPr>
          <w:p w14:paraId="65BEC8C1" w14:textId="77777777" w:rsidR="00A35BB4" w:rsidRPr="00C23A56" w:rsidRDefault="00A35BB4" w:rsidP="00A35BB4">
            <w:pPr>
              <w:cnfStyle w:val="000000000000" w:firstRow="0" w:lastRow="0" w:firstColumn="0" w:lastColumn="0" w:oddVBand="0" w:evenVBand="0" w:oddHBand="0" w:evenHBand="0" w:firstRowFirstColumn="0" w:firstRowLastColumn="0" w:lastRowFirstColumn="0" w:lastRowLastColumn="0"/>
            </w:pPr>
            <w:r w:rsidRPr="00C23A56">
              <w:t xml:space="preserve">$136.98 </w:t>
            </w:r>
          </w:p>
        </w:tc>
      </w:tr>
      <w:tr w:rsidR="00A35BB4" w:rsidRPr="00C23A56" w14:paraId="7769285E" w14:textId="77777777" w:rsidTr="00A35BB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012" w:type="dxa"/>
          </w:tcPr>
          <w:p w14:paraId="26C3399E" w14:textId="77777777" w:rsidR="00A35BB4" w:rsidRPr="00C23A56" w:rsidRDefault="00A35BB4" w:rsidP="00A35BB4">
            <w:pPr>
              <w:rPr>
                <w:b w:val="0"/>
              </w:rPr>
            </w:pPr>
            <w:r w:rsidRPr="00C23A56">
              <w:rPr>
                <w:b w:val="0"/>
              </w:rPr>
              <w:t>Total Frame</w:t>
            </w:r>
          </w:p>
        </w:tc>
        <w:tc>
          <w:tcPr>
            <w:tcW w:w="3012" w:type="dxa"/>
          </w:tcPr>
          <w:p w14:paraId="2A8625E9" w14:textId="77777777" w:rsidR="00A35BB4" w:rsidRPr="00C23A56" w:rsidRDefault="00A35BB4" w:rsidP="00A35BB4">
            <w:pPr>
              <w:cnfStyle w:val="000000100000" w:firstRow="0" w:lastRow="0" w:firstColumn="0" w:lastColumn="0" w:oddVBand="0" w:evenVBand="0" w:oddHBand="1" w:evenHBand="0" w:firstRowFirstColumn="0" w:firstRowLastColumn="0" w:lastRowFirstColumn="0" w:lastRowLastColumn="0"/>
            </w:pPr>
            <w:r w:rsidRPr="00C23A56">
              <w:t xml:space="preserve">$77.69 </w:t>
            </w:r>
          </w:p>
        </w:tc>
      </w:tr>
      <w:tr w:rsidR="00A35BB4" w:rsidRPr="00C23A56" w14:paraId="0110336A" w14:textId="77777777" w:rsidTr="00A35BB4">
        <w:trPr>
          <w:trHeight w:val="252"/>
        </w:trPr>
        <w:tc>
          <w:tcPr>
            <w:cnfStyle w:val="001000000000" w:firstRow="0" w:lastRow="0" w:firstColumn="1" w:lastColumn="0" w:oddVBand="0" w:evenVBand="0" w:oddHBand="0" w:evenHBand="0" w:firstRowFirstColumn="0" w:firstRowLastColumn="0" w:lastRowFirstColumn="0" w:lastRowLastColumn="0"/>
            <w:tcW w:w="3012" w:type="dxa"/>
          </w:tcPr>
          <w:p w14:paraId="183E9E5A" w14:textId="77777777" w:rsidR="00A35BB4" w:rsidRPr="00C23A56" w:rsidRDefault="00A35BB4" w:rsidP="00A35BB4">
            <w:pPr>
              <w:rPr>
                <w:b w:val="0"/>
              </w:rPr>
            </w:pPr>
            <w:r w:rsidRPr="00C23A56">
              <w:rPr>
                <w:b w:val="0"/>
              </w:rPr>
              <w:t>Total Powder &amp; Binder</w:t>
            </w:r>
          </w:p>
        </w:tc>
        <w:tc>
          <w:tcPr>
            <w:tcW w:w="3012" w:type="dxa"/>
          </w:tcPr>
          <w:p w14:paraId="354DB471" w14:textId="77777777" w:rsidR="00A35BB4" w:rsidRPr="00C23A56" w:rsidRDefault="00A35BB4" w:rsidP="00A35BB4">
            <w:pPr>
              <w:cnfStyle w:val="000000000000" w:firstRow="0" w:lastRow="0" w:firstColumn="0" w:lastColumn="0" w:oddVBand="0" w:evenVBand="0" w:oddHBand="0" w:evenHBand="0" w:firstRowFirstColumn="0" w:firstRowLastColumn="0" w:lastRowFirstColumn="0" w:lastRowLastColumn="0"/>
            </w:pPr>
            <w:r w:rsidRPr="00C23A56">
              <w:t xml:space="preserve">$144.65 </w:t>
            </w:r>
          </w:p>
        </w:tc>
      </w:tr>
      <w:tr w:rsidR="00A35BB4" w:rsidRPr="00C23A56" w14:paraId="4D6B8928" w14:textId="77777777" w:rsidTr="00A35BB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012" w:type="dxa"/>
          </w:tcPr>
          <w:p w14:paraId="65910D3F" w14:textId="77777777" w:rsidR="00A35BB4" w:rsidRPr="00C23A56" w:rsidRDefault="00A35BB4" w:rsidP="00A35BB4">
            <w:pPr>
              <w:rPr>
                <w:b w:val="0"/>
              </w:rPr>
            </w:pPr>
            <w:r w:rsidRPr="00C23A56">
              <w:rPr>
                <w:b w:val="0"/>
              </w:rPr>
              <w:t>Total X/Y Translation</w:t>
            </w:r>
          </w:p>
        </w:tc>
        <w:tc>
          <w:tcPr>
            <w:tcW w:w="3012" w:type="dxa"/>
          </w:tcPr>
          <w:p w14:paraId="08B61C62" w14:textId="77777777" w:rsidR="00A35BB4" w:rsidRPr="00C23A56" w:rsidRDefault="00A35BB4" w:rsidP="00A35BB4">
            <w:pPr>
              <w:cnfStyle w:val="000000100000" w:firstRow="0" w:lastRow="0" w:firstColumn="0" w:lastColumn="0" w:oddVBand="0" w:evenVBand="0" w:oddHBand="1" w:evenHBand="0" w:firstRowFirstColumn="0" w:firstRowLastColumn="0" w:lastRowFirstColumn="0" w:lastRowLastColumn="0"/>
            </w:pPr>
            <w:r w:rsidRPr="00C23A56">
              <w:t>$182.36</w:t>
            </w:r>
          </w:p>
        </w:tc>
      </w:tr>
      <w:tr w:rsidR="00A35BB4" w:rsidRPr="00C23A56" w14:paraId="39FDE6F9" w14:textId="77777777" w:rsidTr="00A35BB4">
        <w:trPr>
          <w:trHeight w:val="264"/>
        </w:trPr>
        <w:tc>
          <w:tcPr>
            <w:cnfStyle w:val="001000000000" w:firstRow="0" w:lastRow="0" w:firstColumn="1" w:lastColumn="0" w:oddVBand="0" w:evenVBand="0" w:oddHBand="0" w:evenHBand="0" w:firstRowFirstColumn="0" w:firstRowLastColumn="0" w:lastRowFirstColumn="0" w:lastRowLastColumn="0"/>
            <w:tcW w:w="3012" w:type="dxa"/>
          </w:tcPr>
          <w:p w14:paraId="3179AE28" w14:textId="77777777" w:rsidR="00A35BB4" w:rsidRPr="00C23A56" w:rsidRDefault="00A35BB4" w:rsidP="00A35BB4">
            <w:r>
              <w:t>Total Project</w:t>
            </w:r>
          </w:p>
        </w:tc>
        <w:tc>
          <w:tcPr>
            <w:tcW w:w="3012" w:type="dxa"/>
          </w:tcPr>
          <w:p w14:paraId="241AFA37" w14:textId="77777777" w:rsidR="00A35BB4" w:rsidRPr="00C23A56" w:rsidRDefault="00A35BB4" w:rsidP="00A35BB4">
            <w:pPr>
              <w:cnfStyle w:val="000000000000" w:firstRow="0" w:lastRow="0" w:firstColumn="0" w:lastColumn="0" w:oddVBand="0" w:evenVBand="0" w:oddHBand="0" w:evenHBand="0" w:firstRowFirstColumn="0" w:firstRowLastColumn="0" w:lastRowFirstColumn="0" w:lastRowLastColumn="0"/>
              <w:rPr>
                <w:b/>
              </w:rPr>
            </w:pPr>
            <w:r w:rsidRPr="00C23A56">
              <w:rPr>
                <w:b/>
              </w:rPr>
              <w:t>$1,044.48</w:t>
            </w:r>
          </w:p>
        </w:tc>
      </w:tr>
    </w:tbl>
    <w:p w14:paraId="5C92B3E0" w14:textId="77777777" w:rsidR="00C23A56" w:rsidRDefault="00C23A56" w:rsidP="007A4E0B"/>
    <w:p w14:paraId="030B74EA" w14:textId="77777777" w:rsidR="00C23A56" w:rsidRDefault="00C23A56" w:rsidP="007A4E0B"/>
    <w:p w14:paraId="6990F4FF" w14:textId="77777777" w:rsidR="00C23A56" w:rsidRDefault="00C23A56" w:rsidP="007A4E0B"/>
    <w:p w14:paraId="7913B91F" w14:textId="77777777" w:rsidR="00C23A56" w:rsidRDefault="00C23A56" w:rsidP="007A4E0B"/>
    <w:p w14:paraId="04B1CCFB" w14:textId="77777777" w:rsidR="00C23A56" w:rsidRDefault="00C23A56" w:rsidP="007A4E0B"/>
    <w:p w14:paraId="34117042" w14:textId="77777777" w:rsidR="00C23A56" w:rsidRDefault="00C23A56" w:rsidP="00C23A56">
      <w:pPr>
        <w:pStyle w:val="Heading1"/>
      </w:pPr>
      <w:bookmarkStart w:id="46" w:name="_Toc385422276"/>
      <w:bookmarkStart w:id="47" w:name="_Toc385424862"/>
      <w:r>
        <w:t>Schedules</w:t>
      </w:r>
      <w:bookmarkEnd w:id="46"/>
      <w:r w:rsidR="00933426">
        <w:t xml:space="preserve"> (PZ)</w:t>
      </w:r>
      <w:bookmarkEnd w:id="47"/>
    </w:p>
    <w:p w14:paraId="1C0C5ADC" w14:textId="77777777" w:rsidR="00C23A56" w:rsidRDefault="00C23A56" w:rsidP="00C23A56">
      <w:r>
        <w:tab/>
        <w:t>The following two schedules are as follows: First</w:t>
      </w:r>
      <w:r w:rsidR="00A35BB4">
        <w:t xml:space="preserve"> is the SEC schedule that was created for the design and implementation phase of this project, including the time actually spent on different areas of the project.  The second timeline is a timeline that would outline the construction that is to be done to actually implement the described design in this document.</w:t>
      </w:r>
    </w:p>
    <w:p w14:paraId="21067D52" w14:textId="77777777" w:rsidR="00A35BB4" w:rsidRDefault="00A35BB4" w:rsidP="00C23A56">
      <w:pPr>
        <w:sectPr w:rsidR="00A35BB4" w:rsidSect="00E76077">
          <w:pgSz w:w="12240" w:h="15840"/>
          <w:pgMar w:top="720" w:right="720" w:bottom="720" w:left="720" w:header="432" w:footer="720" w:gutter="0"/>
          <w:cols w:space="720"/>
          <w:docGrid w:linePitch="360"/>
        </w:sectPr>
      </w:pPr>
    </w:p>
    <w:p w14:paraId="11026CA3" w14:textId="77777777" w:rsidR="00547765" w:rsidRDefault="008047F4" w:rsidP="00C23A56">
      <w:pPr>
        <w:rPr>
          <w:noProof/>
          <w:lang w:bidi="ar-SA"/>
        </w:rPr>
      </w:pPr>
      <w:r>
        <w:rPr>
          <w:noProof/>
          <w:lang w:bidi="ar-SA"/>
        </w:rPr>
        <w:lastRenderedPageBreak/>
        <w:pict w14:anchorId="1E27068B">
          <v:shape id="Text Box 1108" o:spid="_x0000_s1098" type="#_x0000_t202" style="position:absolute;margin-left:0;margin-top:4.5pt;width:287.65pt;height:38.45pt;z-index:252059648;visibility:visible;mso-width-percent:400;mso-height-percent:200;mso-position-horizontal:center;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" filled="f" stroked="f">
            <v:textbox style="mso-fit-shape-to-text:t">
              <w:txbxContent>
                <w:p w14:paraId="084EEC00" w14:textId="77777777" w:rsidR="008047F4" w:rsidRDefault="008047F4" w:rsidP="004E710B">
                  <w:pPr>
                    <w:pStyle w:val="Caption"/>
                    <w:jc w:val="center"/>
                  </w:pPr>
                  <w:bookmarkStart w:id="48" w:name="_Toc385422119"/>
                  <w:bookmarkStart w:id="49" w:name="_Toc385422797"/>
                  <w:bookmarkStart w:id="50" w:name="_Toc385422890"/>
                  <w:bookmarkStart w:id="51" w:name="_Toc385446917"/>
                  <w:r>
                    <w:t xml:space="preserve">Figure </w:t>
                  </w:r>
                  <w:fldSimple w:instr=" SEQ Figure \* ARABIC ">
                    <w:r>
                      <w:rPr>
                        <w:noProof/>
                      </w:rPr>
                      <w:t>2</w:t>
                    </w:r>
                  </w:fldSimple>
                  <w:r>
                    <w:t xml:space="preserve">: SEC Semester Schedule, </w:t>
                  </w:r>
                  <w:del w:id="52" w:author="Peter J Zamiska" w:date="2014-04-17T00:47:00Z">
                    <w:r w:rsidDel="00F92A0A">
                      <w:delText>As</w:delText>
                    </w:r>
                  </w:del>
                  <w:ins w:id="53" w:author="Peter J Zamiska" w:date="2014-04-17T00:47:00Z">
                    <w:r>
                      <w:t>as</w:t>
                    </w:r>
                  </w:ins>
                  <w:r>
                    <w:t xml:space="preserve"> planned and as worked (ALL)</w:t>
                  </w:r>
                  <w:bookmarkEnd w:id="48"/>
                  <w:bookmarkEnd w:id="49"/>
                  <w:bookmarkEnd w:id="50"/>
                  <w:bookmarkEnd w:id="51"/>
                </w:p>
              </w:txbxContent>
            </v:textbox>
            <w10:wrap anchorx="margin"/>
          </v:shape>
        </w:pict>
      </w:r>
    </w:p>
    <w:p w14:paraId="250E6562" w14:textId="77777777" w:rsidR="00547765" w:rsidRDefault="004E710B" w:rsidP="00C23A56">
      <w:pPr>
        <w:rPr>
          <w:noProof/>
          <w:lang w:bidi="ar-SA"/>
        </w:rPr>
      </w:pPr>
      <w:r>
        <w:rPr>
          <w:noProof/>
          <w:lang w:bidi="ar-SA"/>
        </w:rPr>
        <w:drawing>
          <wp:anchor distT="0" distB="0" distL="114300" distR="114300" simplePos="0" relativeHeight="252058624" behindDoc="0" locked="0" layoutInCell="1" allowOverlap="1" wp14:anchorId="5A32B42C" wp14:editId="6636E63B">
            <wp:simplePos x="0" y="0"/>
            <wp:positionH relativeFrom="margin">
              <wp:align>center</wp:align>
            </wp:positionH>
            <wp:positionV relativeFrom="paragraph">
              <wp:posOffset>227965</wp:posOffset>
            </wp:positionV>
            <wp:extent cx="9086215" cy="5476875"/>
            <wp:effectExtent l="19050" t="0" r="635" b="0"/>
            <wp:wrapSquare wrapText="bothSides"/>
            <wp:docPr id="56" name="Picture 34" descr="E:\Documents\Homework\SIUC\Senior Design 3D Printer\Design report\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Documents\Homework\SIUC\Senior Design 3D Printer\Design report\schedule.jpg"/>
                    <pic:cNvPicPr>
                      <a:picLocks noChangeAspect="1" noChangeArrowheads="1"/>
                    </pic:cNvPicPr>
                  </pic:nvPicPr>
                  <pic:blipFill>
                    <a:blip r:embed="rId152" cstate="print"/>
                    <a:srcRect/>
                    <a:stretch>
                      <a:fillRect/>
                    </a:stretch>
                  </pic:blipFill>
                  <pic:spPr bwMode="auto">
                    <a:xfrm>
                      <a:off x="0" y="0"/>
                      <a:ext cx="9086215" cy="5476875"/>
                    </a:xfrm>
                    <a:prstGeom prst="rect">
                      <a:avLst/>
                    </a:prstGeom>
                    <a:noFill/>
                    <a:ln w="9525">
                      <a:noFill/>
                      <a:miter lim="800000"/>
                      <a:headEnd/>
                      <a:tailEnd/>
                    </a:ln>
                  </pic:spPr>
                </pic:pic>
              </a:graphicData>
            </a:graphic>
          </wp:anchor>
        </w:drawing>
      </w:r>
    </w:p>
    <w:p w14:paraId="345434F9" w14:textId="77777777" w:rsidR="00547765" w:rsidRDefault="00547765" w:rsidP="00C23A56">
      <w:pPr>
        <w:rPr>
          <w:noProof/>
          <w:lang w:bidi="ar-SA"/>
        </w:rPr>
      </w:pPr>
    </w:p>
    <w:p w14:paraId="1D80FC2A" w14:textId="77777777" w:rsidR="00547765" w:rsidRDefault="00547765" w:rsidP="00C23A56">
      <w:pPr>
        <w:rPr>
          <w:noProof/>
          <w:lang w:bidi="ar-SA"/>
        </w:rPr>
      </w:pPr>
    </w:p>
    <w:p w14:paraId="7856AA93" w14:textId="77777777" w:rsidR="00547765" w:rsidRDefault="008047F4" w:rsidP="00C23A56">
      <w:pPr>
        <w:rPr>
          <w:noProof/>
          <w:lang w:bidi="ar-SA"/>
        </w:rPr>
      </w:pPr>
      <w:r>
        <w:rPr>
          <w:noProof/>
          <w:lang w:bidi="ar-SA"/>
        </w:rPr>
        <w:lastRenderedPageBreak/>
        <w:pict w14:anchorId="632B5500">
          <v:shape id="Text Box 1109" o:spid="_x0000_s1099" type="#_x0000_t202" style="position:absolute;margin-left:0;margin-top:10.5pt;width:287.65pt;height:38.45pt;z-index:252060672;visibility:visible;mso-width-percent:400;mso-height-percent:200;mso-position-horizontal:center;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" filled="f" stroked="f">
            <v:textbox style="mso-fit-shape-to-text:t">
              <w:txbxContent>
                <w:p w14:paraId="31085B68" w14:textId="77777777" w:rsidR="008047F4" w:rsidRDefault="008047F4" w:rsidP="004E710B">
                  <w:pPr>
                    <w:pStyle w:val="Caption"/>
                    <w:jc w:val="center"/>
                  </w:pPr>
                  <w:bookmarkStart w:id="54" w:name="_Toc385422120"/>
                  <w:bookmarkStart w:id="55" w:name="_Toc385422798"/>
                  <w:bookmarkStart w:id="56" w:name="_Toc385422891"/>
                  <w:bookmarkStart w:id="57" w:name="_Toc385446918"/>
                  <w:r>
                    <w:t xml:space="preserve">Figure </w:t>
                  </w:r>
                  <w:fldSimple w:instr=" SEQ Figure \* ARABIC ">
                    <w:r>
                      <w:rPr>
                        <w:noProof/>
                      </w:rPr>
                      <w:t>3</w:t>
                    </w:r>
                  </w:fldSimple>
                  <w:r>
                    <w:t>: Implementation Schedule (PZ)</w:t>
                  </w:r>
                  <w:bookmarkEnd w:id="54"/>
                  <w:bookmarkEnd w:id="55"/>
                  <w:bookmarkEnd w:id="56"/>
                  <w:bookmarkEnd w:id="57"/>
                </w:p>
              </w:txbxContent>
            </v:textbox>
            <w10:wrap anchorx="margin"/>
          </v:shape>
        </w:pict>
      </w:r>
    </w:p>
    <w:p w14:paraId="2FDAC902" w14:textId="77777777" w:rsidR="00547765" w:rsidRDefault="0084416A" w:rsidP="00C23A56">
      <w:pPr>
        <w:rPr>
          <w:noProof/>
          <w:lang w:bidi="ar-SA"/>
        </w:rPr>
      </w:pPr>
      <w:r>
        <w:rPr>
          <w:noProof/>
          <w:lang w:bidi="ar-SA"/>
        </w:rPr>
        <w:drawing>
          <wp:anchor distT="0" distB="0" distL="114300" distR="114300" simplePos="0" relativeHeight="252057600" behindDoc="0" locked="0" layoutInCell="1" allowOverlap="1" wp14:anchorId="1068CC9A" wp14:editId="1F7DDD21">
            <wp:simplePos x="0" y="0"/>
            <wp:positionH relativeFrom="margin">
              <wp:align>center</wp:align>
            </wp:positionH>
            <wp:positionV relativeFrom="paragraph">
              <wp:posOffset>218440</wp:posOffset>
            </wp:positionV>
            <wp:extent cx="9058910" cy="4419600"/>
            <wp:effectExtent l="19050" t="0" r="8890" b="0"/>
            <wp:wrapSquare wrapText="bothSides"/>
            <wp:docPr id="49" name="Picture 28" descr="E:\Documents\Homework\SIUC\Senior Design 3D Printer\Design report\implementation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ocuments\Homework\SIUC\Senior Design 3D Printer\Design report\implementation schedule.jpg"/>
                    <pic:cNvPicPr>
                      <a:picLocks noChangeAspect="1" noChangeArrowheads="1"/>
                    </pic:cNvPicPr>
                  </pic:nvPicPr>
                  <pic:blipFill>
                    <a:blip r:embed="rId153" cstate="print"/>
                    <a:srcRect/>
                    <a:stretch>
                      <a:fillRect/>
                    </a:stretch>
                  </pic:blipFill>
                  <pic:spPr bwMode="auto">
                    <a:xfrm>
                      <a:off x="0" y="0"/>
                      <a:ext cx="9058910" cy="4419600"/>
                    </a:xfrm>
                    <a:prstGeom prst="rect">
                      <a:avLst/>
                    </a:prstGeom>
                    <a:noFill/>
                    <a:ln w="9525">
                      <a:noFill/>
                      <a:miter lim="800000"/>
                      <a:headEnd/>
                      <a:tailEnd/>
                    </a:ln>
                  </pic:spPr>
                </pic:pic>
              </a:graphicData>
            </a:graphic>
          </wp:anchor>
        </w:drawing>
      </w:r>
    </w:p>
    <w:p w14:paraId="775E1216" w14:textId="77777777" w:rsidR="00547765" w:rsidRDefault="00547765" w:rsidP="00C23A56">
      <w:pPr>
        <w:rPr>
          <w:noProof/>
          <w:lang w:bidi="ar-SA"/>
        </w:rPr>
      </w:pPr>
    </w:p>
    <w:p w14:paraId="6EE8D751" w14:textId="77777777" w:rsidR="00547765" w:rsidRDefault="00547765" w:rsidP="00C23A56">
      <w:pPr>
        <w:rPr>
          <w:noProof/>
          <w:lang w:bidi="ar-SA"/>
        </w:rPr>
      </w:pPr>
    </w:p>
    <w:p w14:paraId="75992C0B" w14:textId="77777777" w:rsidR="00A35BB4" w:rsidRDefault="00A35BB4" w:rsidP="00C23A56">
      <w:pPr>
        <w:sectPr w:rsidR="00A35BB4" w:rsidSect="00A35BB4">
          <w:pgSz w:w="15840" w:h="12240" w:orient="landscape"/>
          <w:pgMar w:top="720" w:right="720" w:bottom="720" w:left="720" w:header="432" w:footer="720" w:gutter="0"/>
          <w:cols w:space="720"/>
          <w:docGrid w:linePitch="360"/>
        </w:sectPr>
      </w:pPr>
    </w:p>
    <w:p w14:paraId="103B9850" w14:textId="77777777" w:rsidR="000275FC" w:rsidRDefault="00A35BB4" w:rsidP="000275FC">
      <w:pPr>
        <w:pStyle w:val="Heading1"/>
      </w:pPr>
      <w:bookmarkStart w:id="58" w:name="_Toc385422277"/>
      <w:bookmarkStart w:id="59" w:name="_Toc385424863"/>
      <w:r>
        <w:lastRenderedPageBreak/>
        <w:t>S</w:t>
      </w:r>
      <w:r w:rsidR="000275FC">
        <w:t>ubsystem Descriptions</w:t>
      </w:r>
      <w:bookmarkEnd w:id="58"/>
      <w:bookmarkEnd w:id="59"/>
    </w:p>
    <w:p w14:paraId="594EE158" w14:textId="77777777" w:rsidR="001C6DDA" w:rsidRDefault="001C6DDA" w:rsidP="001C6DDA">
      <w:pPr>
        <w:pStyle w:val="Heading2"/>
      </w:pPr>
      <w:bookmarkStart w:id="60" w:name="_Toc385422278"/>
      <w:bookmarkStart w:id="61" w:name="_Toc385424864"/>
      <w:r>
        <w:t>Frame (HL)</w:t>
      </w:r>
      <w:bookmarkEnd w:id="60"/>
      <w:bookmarkEnd w:id="61"/>
    </w:p>
    <w:p w14:paraId="4227D438" w14:textId="77777777" w:rsidR="00E042F7" w:rsidRDefault="00E042F7" w:rsidP="00884252">
      <w:r>
        <w:tab/>
      </w:r>
      <w:r w:rsidR="008026E2" w:rsidRPr="008026E2">
        <w:t>The printer frame subsystem encompasses the housing and</w:t>
      </w:r>
      <w:r w:rsidR="00884252">
        <w:t xml:space="preserve"> the</w:t>
      </w:r>
      <w:r w:rsidR="008026E2" w:rsidRPr="008026E2">
        <w:t xml:space="preserve"> support system for the inkjet 3D printer.  The frame plays a major role in the performance of the printer, and any failure or miscalculation will have a direct effect on the created product.  Printing is all about accuracy, so the frame needs to be solid</w:t>
      </w:r>
      <w:r w:rsidR="00884252">
        <w:t>,</w:t>
      </w:r>
      <w:r w:rsidR="00884252" w:rsidRPr="008026E2">
        <w:t xml:space="preserve"> </w:t>
      </w:r>
      <w:r w:rsidR="008026E2" w:rsidRPr="008026E2">
        <w:t>precise,</w:t>
      </w:r>
      <w:r w:rsidR="00884252">
        <w:t xml:space="preserve"> and</w:t>
      </w:r>
      <w:r w:rsidR="008026E2" w:rsidRPr="008026E2">
        <w:t xml:space="preserve"> able to resist the stress and forces generated by constantly moving parts. The frame is built mainly of </w:t>
      </w:r>
      <w:ins w:id="62" w:author="Peter J Zamiska" w:date="2014-04-17T00:49:00Z">
        <w:r w:rsidR="00F92A0A">
          <w:t xml:space="preserve">Baltic </w:t>
        </w:r>
      </w:ins>
      <w:del w:id="63" w:author="Peter J Zamiska" w:date="2014-04-17T00:50:00Z">
        <w:r w:rsidR="008026E2" w:rsidRPr="008026E2" w:rsidDel="00F92A0A">
          <w:delText>b</w:delText>
        </w:r>
      </w:del>
      <w:proofErr w:type="spellStart"/>
      <w:r w:rsidR="008026E2" w:rsidRPr="008026E2">
        <w:t>irch</w:t>
      </w:r>
      <w:proofErr w:type="spellEnd"/>
      <w:r w:rsidR="008026E2" w:rsidRPr="008026E2">
        <w:t xml:space="preserve"> plywood, providing a rigid support structure.  Every millimeter of unanticipated movement in the frame translates to a millimeter of error on the powder bed. Therefore, the design of the frame subsystem is exactly based on the scale of the digital CAD model. </w:t>
      </w:r>
    </w:p>
    <w:p w14:paraId="0D054DBA" w14:textId="77777777" w:rsidR="00E042F7" w:rsidRDefault="00E042F7" w:rsidP="00E042F7">
      <w:r>
        <w:tab/>
        <w:t xml:space="preserve">The printer frame is one of the most important subsystems in the inkjet 3D printer. </w:t>
      </w:r>
      <w:del w:id="64" w:author="Wheeler Weise" w:date="2014-04-16T21:28:00Z">
        <w:r w:rsidDel="001B6811">
          <w:delText xml:space="preserve">That </w:delText>
        </w:r>
      </w:del>
      <w:ins w:id="65" w:author="Wheeler Weise" w:date="2014-04-16T21:28:00Z">
        <w:r w:rsidR="001B6811">
          <w:t xml:space="preserve">This </w:t>
        </w:r>
      </w:ins>
      <w:r>
        <w:t>is because its design and assembly need</w:t>
      </w:r>
      <w:ins w:id="66" w:author="Wheeler Weise" w:date="2014-04-16T21:28:00Z">
        <w:r w:rsidR="001B6811">
          <w:t>s</w:t>
        </w:r>
      </w:ins>
      <w:r>
        <w:t xml:space="preserve"> to </w:t>
      </w:r>
      <w:r w:rsidR="007D5BAB">
        <w:t>integrate with the</w:t>
      </w:r>
      <w:r>
        <w:t xml:space="preserve"> design of other subsystems, including X/Y carriage, rolling mechanism, ink cartridge, powder source platform, and powder bed platform. </w:t>
      </w:r>
      <w:r w:rsidR="007D5BAB">
        <w:t>The design of the frame has been changed</w:t>
      </w:r>
      <w:r>
        <w:t xml:space="preserve"> three times in the design process of mechanics system. At the beginning, the design of the frame (shown in </w:t>
      </w:r>
      <w:r w:rsidR="00805111">
        <w:fldChar w:fldCharType="begin"/>
      </w:r>
      <w:r>
        <w:instrText xml:space="preserve"> REF _Ref385094035 \h </w:instrText>
      </w:r>
      <w:r w:rsidR="00805111">
        <w:fldChar w:fldCharType="separate"/>
      </w:r>
      <w:r w:rsidR="007D5BAB">
        <w:t xml:space="preserve">Figure </w:t>
      </w:r>
      <w:r w:rsidR="007D5BAB">
        <w:rPr>
          <w:noProof/>
        </w:rPr>
        <w:t>4</w:t>
      </w:r>
      <w:r w:rsidR="00805111">
        <w:fldChar w:fldCharType="end"/>
      </w:r>
      <w:r>
        <w:t xml:space="preserve">) is based on the original design of the X/Y carriage and both platform subsystems (shown in </w:t>
      </w:r>
      <w:r w:rsidR="00805111">
        <w:fldChar w:fldCharType="begin"/>
      </w:r>
      <w:r>
        <w:instrText xml:space="preserve"> REF _Ref385094153 \h </w:instrText>
      </w:r>
      <w:r w:rsidR="00805111">
        <w:fldChar w:fldCharType="separate"/>
      </w:r>
      <w:r w:rsidR="00933426">
        <w:t xml:space="preserve">Figure </w:t>
      </w:r>
      <w:r w:rsidR="00933426">
        <w:rPr>
          <w:noProof/>
        </w:rPr>
        <w:t>5</w:t>
      </w:r>
      <w:r w:rsidR="00805111">
        <w:fldChar w:fldCharType="end"/>
      </w:r>
      <w:r>
        <w:t>). The stainless steel rods are fastened to the top</w:t>
      </w:r>
      <w:r w:rsidR="00884252">
        <w:t>,</w:t>
      </w:r>
      <w:r>
        <w:t xml:space="preserve"> and they act as rails for the carriages to move along the X and Y axes. In order to </w:t>
      </w:r>
      <w:ins w:id="67" w:author="Peter J Zamiska" w:date="2014-04-17T00:51:00Z">
        <w:r w:rsidR="00A4771F">
          <w:t xml:space="preserve">obtain </w:t>
        </w:r>
      </w:ins>
      <w:del w:id="68" w:author="Peter J Zamiska" w:date="2014-04-17T00:51:00Z">
        <w:r w:rsidDel="00A4771F">
          <w:delText xml:space="preserve">have an </w:delText>
        </w:r>
      </w:del>
      <w:r>
        <w:t>easier assembl</w:t>
      </w:r>
      <w:r w:rsidR="00CB1CD5">
        <w:t>y</w:t>
      </w:r>
      <w:r>
        <w:t xml:space="preserve"> and control, the design of the X/Y carriage and ink assembly subsystems </w:t>
      </w:r>
      <w:r w:rsidR="00605FA8">
        <w:t xml:space="preserve">were changed. </w:t>
      </w:r>
      <w:r>
        <w:t xml:space="preserve">Although </w:t>
      </w:r>
      <w:r w:rsidR="00CB1CD5">
        <w:t xml:space="preserve">they </w:t>
      </w:r>
      <w:ins w:id="69" w:author="Peter J Zamiska" w:date="2014-04-17T00:51:00Z">
        <w:r w:rsidR="00A4771F">
          <w:t>remained</w:t>
        </w:r>
      </w:ins>
      <w:del w:id="70" w:author="Peter J Zamiska" w:date="2014-04-17T00:51:00Z">
        <w:r w:rsidR="00CB1CD5" w:rsidDel="00A4771F">
          <w:delText>are</w:delText>
        </w:r>
      </w:del>
      <w:r w:rsidR="00CB1CD5">
        <w:t xml:space="preserve"> </w:t>
      </w:r>
      <w:r w:rsidR="00605FA8">
        <w:t xml:space="preserve">the same methods </w:t>
      </w:r>
      <w:r>
        <w:t>before and after changing, the design of the f</w:t>
      </w:r>
      <w:r w:rsidR="001F09F1">
        <w:t>r</w:t>
      </w:r>
      <w:r>
        <w:t xml:space="preserve">ame </w:t>
      </w:r>
      <w:del w:id="71" w:author="Wheeler Weise" w:date="2014-04-16T21:31:00Z">
        <w:r w:rsidDel="001B6811">
          <w:delText xml:space="preserve">needs </w:delText>
        </w:r>
      </w:del>
      <w:ins w:id="72" w:author="Wheeler Weise" w:date="2014-04-16T21:31:00Z">
        <w:r w:rsidR="001B6811">
          <w:t xml:space="preserve">needed </w:t>
        </w:r>
      </w:ins>
      <w:r>
        <w:t xml:space="preserve">to be changed </w:t>
      </w:r>
      <w:del w:id="73" w:author="Peter J Zamiska" w:date="2014-04-17T00:51:00Z">
        <w:r w:rsidR="00605FA8" w:rsidDel="00A4771F">
          <w:delText>with</w:delText>
        </w:r>
        <w:r w:rsidDel="00A4771F">
          <w:delText xml:space="preserve"> the detail scales of the</w:delText>
        </w:r>
      </w:del>
      <w:ins w:id="74" w:author="Peter J Zamiska" w:date="2014-04-17T00:51:00Z">
        <w:r w:rsidR="00A4771F">
          <w:t>to correlate with the</w:t>
        </w:r>
      </w:ins>
      <w:r>
        <w:t xml:space="preserve"> new design of the X/Y carriage subsystem. Finally, because the rolling mechanism design </w:t>
      </w:r>
      <w:del w:id="75" w:author="Peter J Zamiska" w:date="2014-04-17T00:52:00Z">
        <w:r w:rsidDel="00A4771F">
          <w:delText>cannot go</w:delText>
        </w:r>
      </w:del>
      <w:ins w:id="76" w:author="Peter J Zamiska" w:date="2014-04-17T00:52:00Z">
        <w:r w:rsidR="00A4771F">
          <w:t>was unable to traverse</w:t>
        </w:r>
      </w:ins>
      <w:r>
        <w:t xml:space="preserve"> to the </w:t>
      </w:r>
      <w:ins w:id="77" w:author="Peter J Zamiska" w:date="2014-04-17T00:52:00Z">
        <w:r w:rsidR="00A4771F">
          <w:t xml:space="preserve">far </w:t>
        </w:r>
      </w:ins>
      <w:del w:id="78" w:author="Peter J Zamiska" w:date="2014-04-17T00:52:00Z">
        <w:r w:rsidDel="00A4771F">
          <w:delText xml:space="preserve">end </w:delText>
        </w:r>
      </w:del>
      <w:r>
        <w:t>edge of the powder</w:t>
      </w:r>
      <w:ins w:id="79" w:author="Peter J Zamiska" w:date="2014-04-17T00:52:00Z">
        <w:r w:rsidR="00A4771F">
          <w:t xml:space="preserve"> source</w:t>
        </w:r>
      </w:ins>
      <w:r>
        <w:t xml:space="preserve"> platform, the design of the frame need</w:t>
      </w:r>
      <w:ins w:id="80" w:author="Peter J Zamiska" w:date="2014-04-17T00:52:00Z">
        <w:r w:rsidR="00A4771F">
          <w:t>ed</w:t>
        </w:r>
      </w:ins>
      <w:del w:id="81" w:author="Peter J Zamiska" w:date="2014-04-17T00:52:00Z">
        <w:r w:rsidDel="00A4771F">
          <w:delText>s</w:delText>
        </w:r>
      </w:del>
      <w:r>
        <w:t xml:space="preserve"> to be changed </w:t>
      </w:r>
      <w:r w:rsidR="00605FA8">
        <w:t xml:space="preserve">once </w:t>
      </w:r>
      <w:ins w:id="82" w:author="Peter J Zamiska" w:date="2014-04-17T00:52:00Z">
        <w:r w:rsidR="00A4771F">
          <w:t>more</w:t>
        </w:r>
      </w:ins>
      <w:del w:id="83" w:author="Peter J Zamiska" w:date="2014-04-17T00:52:00Z">
        <w:r w:rsidDel="00A4771F">
          <w:delText>again</w:delText>
        </w:r>
      </w:del>
      <w:r>
        <w:t xml:space="preserve"> (shown in </w:t>
      </w:r>
      <w:r w:rsidR="00805111">
        <w:fldChar w:fldCharType="begin"/>
      </w:r>
      <w:r w:rsidR="00CB1CD5">
        <w:instrText xml:space="preserve"> REF _Ref385094895 \h </w:instrText>
      </w:r>
      <w:r w:rsidR="00805111">
        <w:fldChar w:fldCharType="separate"/>
      </w:r>
      <w:r w:rsidR="00933426">
        <w:t xml:space="preserve">Figure </w:t>
      </w:r>
      <w:r w:rsidR="00933426">
        <w:rPr>
          <w:noProof/>
        </w:rPr>
        <w:t>7</w:t>
      </w:r>
      <w:r w:rsidR="00805111">
        <w:fldChar w:fldCharType="end"/>
      </w:r>
      <w:r>
        <w:t>)</w:t>
      </w:r>
      <w:ins w:id="84" w:author="Peter J Zamiska" w:date="2014-04-17T00:52:00Z">
        <w:r w:rsidR="00A4771F">
          <w:t>,</w:t>
        </w:r>
      </w:ins>
      <w:r>
        <w:t xml:space="preserve"> </w:t>
      </w:r>
      <w:r w:rsidR="00605FA8">
        <w:t>mainly to reduce the volume of the source platform due to a few design miscalculations</w:t>
      </w:r>
      <w:r>
        <w:t>.</w:t>
      </w:r>
    </w:p>
    <w:p w14:paraId="1F8382D5" w14:textId="77777777" w:rsidR="00E042F7" w:rsidRDefault="00E042F7" w:rsidP="00E042F7">
      <w:r>
        <w:rPr>
          <w:noProof/>
          <w:lang w:bidi="ar-SA"/>
        </w:rPr>
        <w:drawing>
          <wp:anchor distT="0" distB="0" distL="114300" distR="114300" simplePos="0" relativeHeight="251839488" behindDoc="0" locked="0" layoutInCell="1" allowOverlap="1" wp14:anchorId="3A9902C5" wp14:editId="1B0C19DC">
            <wp:simplePos x="0" y="0"/>
            <wp:positionH relativeFrom="margin">
              <wp:align>center</wp:align>
            </wp:positionH>
            <wp:positionV relativeFrom="paragraph">
              <wp:posOffset>42545</wp:posOffset>
            </wp:positionV>
            <wp:extent cx="4274185" cy="2496185"/>
            <wp:effectExtent l="19050" t="0" r="0" b="0"/>
            <wp:wrapSquare wrapText="bothSides"/>
            <wp:docPr id="9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4" cstate="print">
                      <a:extLst>
                        <a:ext uri="{28A0092B-C50C-407E-A947-70E740481C1C}">
                          <a14:useLocalDpi xmlns:a14="http://schemas.microsoft.com/office/drawing/2010/main" val="0"/>
                        </a:ext>
                      </a:extLst>
                    </a:blip>
                    <a:stretch>
                      <a:fillRect/>
                    </a:stretch>
                  </pic:blipFill>
                  <pic:spPr>
                    <a:xfrm>
                      <a:off x="0" y="0"/>
                      <a:ext cx="4274185" cy="2496185"/>
                    </a:xfrm>
                    <a:prstGeom prst="rect">
                      <a:avLst/>
                    </a:prstGeom>
                  </pic:spPr>
                </pic:pic>
              </a:graphicData>
            </a:graphic>
          </wp:anchor>
        </w:drawing>
      </w:r>
    </w:p>
    <w:p w14:paraId="133EE9F1" w14:textId="77777777" w:rsidR="00E042F7" w:rsidRDefault="00E042F7" w:rsidP="00E042F7"/>
    <w:p w14:paraId="6FA17DBE" w14:textId="77777777" w:rsidR="00E042F7" w:rsidRDefault="00E042F7" w:rsidP="00E042F7"/>
    <w:p w14:paraId="2161CEE5" w14:textId="77777777" w:rsidR="00E042F7" w:rsidRDefault="00E042F7" w:rsidP="00E042F7"/>
    <w:p w14:paraId="404AFE2F" w14:textId="77777777" w:rsidR="00E042F7" w:rsidRDefault="00E042F7" w:rsidP="00E042F7"/>
    <w:p w14:paraId="1806267F" w14:textId="77777777" w:rsidR="00E042F7" w:rsidRDefault="00E042F7" w:rsidP="00E042F7"/>
    <w:p w14:paraId="3EFF8C4F" w14:textId="77777777" w:rsidR="00E042F7" w:rsidRDefault="00E042F7" w:rsidP="00E042F7"/>
    <w:p w14:paraId="6CB6990D" w14:textId="77777777" w:rsidR="00E042F7" w:rsidRDefault="00E042F7" w:rsidP="00E042F7"/>
    <w:p w14:paraId="341A6635" w14:textId="77777777" w:rsidR="00E042F7" w:rsidRDefault="008047F4" w:rsidP="00E042F7">
      <w:r>
        <w:rPr>
          <w:noProof/>
          <w:lang w:bidi="ar-SA"/>
        </w:rPr>
        <w:pict w14:anchorId="3A48BBAE">
          <v:shape id="Text Box 411" o:spid="_x0000_s1100" type="#_x0000_t202" style="position:absolute;margin-left:162pt;margin-top:3.9pt;width:215.95pt;height:38.45pt;z-index:251841536;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" filled="f" stroked="f">
            <v:textbox style="mso-fit-shape-to-text:t">
              <w:txbxContent>
                <w:p w14:paraId="391F548F" w14:textId="77777777" w:rsidR="008047F4" w:rsidRDefault="008047F4" w:rsidP="00E042F7">
                  <w:pPr>
                    <w:pStyle w:val="Caption"/>
                    <w:jc w:val="center"/>
                  </w:pPr>
                  <w:bookmarkStart w:id="85" w:name="_Ref385094035"/>
                  <w:bookmarkStart w:id="86" w:name="_Toc385422121"/>
                  <w:bookmarkStart w:id="87" w:name="_Toc385422799"/>
                  <w:bookmarkStart w:id="88" w:name="_Toc385422892"/>
                  <w:bookmarkStart w:id="89" w:name="_Toc385446919"/>
                  <w:r>
                    <w:t xml:space="preserve">Figure </w:t>
                  </w:r>
                  <w:fldSimple w:instr=" SEQ Figure \* ARABIC ">
                    <w:r>
                      <w:rPr>
                        <w:noProof/>
                      </w:rPr>
                      <w:t>4</w:t>
                    </w:r>
                  </w:fldSimple>
                  <w:bookmarkEnd w:id="85"/>
                  <w:r>
                    <w:t>: Original design of the frame</w:t>
                  </w:r>
                  <w:bookmarkEnd w:id="86"/>
                  <w:bookmarkEnd w:id="87"/>
                  <w:bookmarkEnd w:id="88"/>
                  <w:r>
                    <w:t xml:space="preserve"> (PZ)</w:t>
                  </w:r>
                  <w:bookmarkEnd w:id="89"/>
                </w:p>
              </w:txbxContent>
            </v:textbox>
            <w10:wrap anchorx="margin"/>
          </v:shape>
        </w:pict>
      </w:r>
    </w:p>
    <w:p w14:paraId="73CFDB0A" w14:textId="77777777" w:rsidR="00E042F7" w:rsidRDefault="00E042F7" w:rsidP="00E042F7"/>
    <w:p w14:paraId="0812FC08" w14:textId="77777777" w:rsidR="001C6DDA" w:rsidRDefault="001C6DDA" w:rsidP="00E042F7">
      <w:r>
        <w:br w:type="page"/>
      </w:r>
    </w:p>
    <w:p w14:paraId="5B5B79E0" w14:textId="77777777" w:rsidR="00E042F7" w:rsidRDefault="00E042F7" w:rsidP="00E042F7">
      <w:r>
        <w:rPr>
          <w:noProof/>
          <w:lang w:bidi="ar-SA"/>
        </w:rPr>
        <w:lastRenderedPageBreak/>
        <w:drawing>
          <wp:anchor distT="0" distB="0" distL="114300" distR="114300" simplePos="0" relativeHeight="251842560" behindDoc="0" locked="0" layoutInCell="1" allowOverlap="1" wp14:anchorId="1354C2E1" wp14:editId="35C4DBD9">
            <wp:simplePos x="0" y="0"/>
            <wp:positionH relativeFrom="margin">
              <wp:align>center</wp:align>
            </wp:positionH>
            <wp:positionV relativeFrom="paragraph">
              <wp:posOffset>19685</wp:posOffset>
            </wp:positionV>
            <wp:extent cx="4274185" cy="3220085"/>
            <wp:effectExtent l="19050" t="0" r="0" b="0"/>
            <wp:wrapSquare wrapText="bothSides"/>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4274185" cy="3220085"/>
                    </a:xfrm>
                    <a:prstGeom prst="rect">
                      <a:avLst/>
                    </a:prstGeom>
                    <a:ln>
                      <a:noFill/>
                    </a:ln>
                    <a:extLst>
                      <a:ext uri="{53640926-AAD7-44D8-BBD7-CCE9431645EC}">
                        <a14:shadowObscured xmlns:a14="http://schemas.microsoft.com/office/drawing/2010/main"/>
                      </a:ext>
                    </a:extLst>
                  </pic:spPr>
                </pic:pic>
              </a:graphicData>
            </a:graphic>
          </wp:anchor>
        </w:drawing>
      </w:r>
    </w:p>
    <w:p w14:paraId="5F5F5E57" w14:textId="77777777" w:rsidR="00E042F7" w:rsidRDefault="00E042F7" w:rsidP="00E042F7"/>
    <w:p w14:paraId="68B312E2" w14:textId="77777777" w:rsidR="00E042F7" w:rsidRDefault="00E042F7" w:rsidP="00E042F7"/>
    <w:p w14:paraId="38E85BCB" w14:textId="77777777" w:rsidR="00E042F7" w:rsidRDefault="00E042F7" w:rsidP="00E042F7"/>
    <w:p w14:paraId="45163F9B" w14:textId="77777777" w:rsidR="00E042F7" w:rsidRDefault="00E042F7" w:rsidP="00E042F7"/>
    <w:p w14:paraId="0192F461" w14:textId="77777777" w:rsidR="00E042F7" w:rsidRDefault="00E042F7" w:rsidP="00E042F7"/>
    <w:p w14:paraId="7DB5E342" w14:textId="77777777" w:rsidR="00E042F7" w:rsidRDefault="00E042F7" w:rsidP="00E042F7"/>
    <w:p w14:paraId="45DC59C2" w14:textId="77777777" w:rsidR="00E042F7" w:rsidRDefault="00E042F7" w:rsidP="00E042F7"/>
    <w:p w14:paraId="316C3361" w14:textId="77777777" w:rsidR="00E042F7" w:rsidRDefault="00E042F7" w:rsidP="00E042F7"/>
    <w:p w14:paraId="1EFBEA28" w14:textId="77777777" w:rsidR="00E042F7" w:rsidRDefault="00E042F7" w:rsidP="00E042F7"/>
    <w:p w14:paraId="4152B2CF" w14:textId="77777777" w:rsidR="00E042F7" w:rsidRDefault="008047F4" w:rsidP="00E042F7">
      <w:r>
        <w:rPr>
          <w:noProof/>
          <w:lang w:bidi="ar-SA"/>
        </w:rPr>
        <w:pict w14:anchorId="5C32F0D1">
          <v:shape id="Text Box 412" o:spid="_x0000_s1101" type="#_x0000_t202" style="position:absolute;margin-left:0;margin-top:9.75pt;width:215.95pt;height:49.65pt;z-index:251843584;visibility:visible;mso-width-percent:400;mso-height-percent:200;mso-position-horizontal:center;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" filled="f" stroked="f">
            <v:textbox style="mso-fit-shape-to-text:t">
              <w:txbxContent>
                <w:p w14:paraId="34A04C3A" w14:textId="77777777" w:rsidR="008047F4" w:rsidRDefault="008047F4" w:rsidP="00E042F7">
                  <w:pPr>
                    <w:pStyle w:val="Caption"/>
                    <w:jc w:val="center"/>
                  </w:pPr>
                  <w:bookmarkStart w:id="90" w:name="_Ref385094153"/>
                  <w:bookmarkStart w:id="91" w:name="_Toc385422122"/>
                  <w:bookmarkStart w:id="92" w:name="_Toc385422800"/>
                  <w:bookmarkStart w:id="93" w:name="_Toc385422893"/>
                  <w:bookmarkStart w:id="94" w:name="_Toc385446920"/>
                  <w:r>
                    <w:t xml:space="preserve">Figure </w:t>
                  </w:r>
                  <w:fldSimple w:instr=" SEQ Figure \* ARABIC ">
                    <w:r>
                      <w:rPr>
                        <w:noProof/>
                      </w:rPr>
                      <w:t>5</w:t>
                    </w:r>
                  </w:fldSimple>
                  <w:bookmarkEnd w:id="90"/>
                  <w:r>
                    <w:t>: Original design of the X/Y carriage and platforms</w:t>
                  </w:r>
                  <w:bookmarkEnd w:id="91"/>
                  <w:bookmarkEnd w:id="92"/>
                  <w:bookmarkEnd w:id="93"/>
                  <w:r>
                    <w:t xml:space="preserve"> (PZ)</w:t>
                  </w:r>
                  <w:bookmarkEnd w:id="94"/>
                </w:p>
              </w:txbxContent>
            </v:textbox>
            <w10:wrap anchorx="margin"/>
          </v:shape>
        </w:pict>
      </w:r>
    </w:p>
    <w:p w14:paraId="1CA28478" w14:textId="77777777" w:rsidR="00E042F7" w:rsidRDefault="00E042F7" w:rsidP="00E042F7"/>
    <w:p w14:paraId="21C0BE32" w14:textId="77777777" w:rsidR="00E042F7" w:rsidRDefault="00E042F7" w:rsidP="00E042F7">
      <w:r w:rsidRPr="00E042F7">
        <w:rPr>
          <w:noProof/>
          <w:lang w:bidi="ar-SA"/>
        </w:rPr>
        <w:drawing>
          <wp:anchor distT="0" distB="0" distL="114300" distR="114300" simplePos="0" relativeHeight="251844608" behindDoc="0" locked="0" layoutInCell="1" allowOverlap="1" wp14:anchorId="294D6BBA" wp14:editId="1A2A8455">
            <wp:simplePos x="0" y="0"/>
            <wp:positionH relativeFrom="margin">
              <wp:align>center</wp:align>
            </wp:positionH>
            <wp:positionV relativeFrom="paragraph">
              <wp:posOffset>149225</wp:posOffset>
            </wp:positionV>
            <wp:extent cx="4154805" cy="3927475"/>
            <wp:effectExtent l="19050" t="0" r="0" b="0"/>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cond design of Fram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154805" cy="3927475"/>
                    </a:xfrm>
                    <a:prstGeom prst="rect">
                      <a:avLst/>
                    </a:prstGeom>
                  </pic:spPr>
                </pic:pic>
              </a:graphicData>
            </a:graphic>
          </wp:anchor>
        </w:drawing>
      </w:r>
    </w:p>
    <w:p w14:paraId="7A4D4C64" w14:textId="77777777" w:rsidR="00E042F7" w:rsidRDefault="00E042F7" w:rsidP="00E042F7"/>
    <w:p w14:paraId="02789C6E" w14:textId="77777777" w:rsidR="00E042F7" w:rsidRDefault="00E042F7" w:rsidP="00E042F7"/>
    <w:p w14:paraId="6815E46D" w14:textId="77777777" w:rsidR="00E042F7" w:rsidRDefault="00E042F7" w:rsidP="00E042F7"/>
    <w:p w14:paraId="2AE919D8" w14:textId="77777777" w:rsidR="001C6DDA" w:rsidRPr="001C6DDA" w:rsidRDefault="001C6DDA" w:rsidP="001C6DDA"/>
    <w:p w14:paraId="4B9141B2" w14:textId="77777777" w:rsidR="00E042F7" w:rsidRDefault="008047F4">
      <w:r>
        <w:rPr>
          <w:noProof/>
          <w:lang w:bidi="ar-SA"/>
        </w:rPr>
        <w:pict w14:anchorId="6C236879">
          <v:shape id="Text Box 413" o:spid="_x0000_s1102" type="#_x0000_t202" style="position:absolute;margin-left:174pt;margin-top:194pt;width:215.95pt;height:38.45pt;z-index:251845632;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" filled="f" stroked="f">
            <v:textbox style="mso-fit-shape-to-text:t">
              <w:txbxContent>
                <w:p w14:paraId="0173ECF6" w14:textId="77777777" w:rsidR="008047F4" w:rsidRDefault="008047F4" w:rsidP="00E042F7">
                  <w:pPr>
                    <w:pStyle w:val="Caption"/>
                    <w:jc w:val="center"/>
                  </w:pPr>
                  <w:bookmarkStart w:id="95" w:name="_Toc385422123"/>
                  <w:bookmarkStart w:id="96" w:name="_Toc385422801"/>
                  <w:bookmarkStart w:id="97" w:name="_Toc385422894"/>
                  <w:bookmarkStart w:id="98" w:name="_Toc385446921"/>
                  <w:r>
                    <w:t xml:space="preserve">Figure </w:t>
                  </w:r>
                  <w:fldSimple w:instr=" SEQ Figure \* ARABIC ">
                    <w:r>
                      <w:rPr>
                        <w:noProof/>
                      </w:rPr>
                      <w:t>6</w:t>
                    </w:r>
                  </w:fldSimple>
                  <w:r>
                    <w:t>: Second design of the frame</w:t>
                  </w:r>
                  <w:bookmarkEnd w:id="95"/>
                  <w:bookmarkEnd w:id="96"/>
                  <w:bookmarkEnd w:id="97"/>
                  <w:r>
                    <w:t xml:space="preserve"> (PZ)</w:t>
                  </w:r>
                  <w:bookmarkEnd w:id="98"/>
                </w:p>
              </w:txbxContent>
            </v:textbox>
            <w10:wrap anchorx="margin"/>
          </v:shape>
        </w:pict>
      </w:r>
      <w:r w:rsidR="00E042F7">
        <w:br w:type="page"/>
      </w:r>
    </w:p>
    <w:p w14:paraId="1E92156B" w14:textId="77777777" w:rsidR="00CB1CD5" w:rsidRDefault="00CB1CD5">
      <w:r>
        <w:rPr>
          <w:noProof/>
          <w:lang w:bidi="ar-SA"/>
        </w:rPr>
        <w:lastRenderedPageBreak/>
        <w:drawing>
          <wp:anchor distT="0" distB="0" distL="114300" distR="114300" simplePos="0" relativeHeight="251846656" behindDoc="0" locked="0" layoutInCell="1" allowOverlap="1" wp14:anchorId="256BE19F" wp14:editId="36BB4763">
            <wp:simplePos x="0" y="0"/>
            <wp:positionH relativeFrom="margin">
              <wp:posOffset>1414145</wp:posOffset>
            </wp:positionH>
            <wp:positionV relativeFrom="paragraph">
              <wp:posOffset>19685</wp:posOffset>
            </wp:positionV>
            <wp:extent cx="4099560" cy="3935730"/>
            <wp:effectExtent l="19050" t="0" r="0" b="0"/>
            <wp:wrapSquare wrapText="bothSides"/>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ird design of frame.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099560" cy="3935730"/>
                    </a:xfrm>
                    <a:prstGeom prst="rect">
                      <a:avLst/>
                    </a:prstGeom>
                  </pic:spPr>
                </pic:pic>
              </a:graphicData>
            </a:graphic>
          </wp:anchor>
        </w:drawing>
      </w:r>
    </w:p>
    <w:p w14:paraId="654C75D9" w14:textId="77777777" w:rsidR="00CB1CD5" w:rsidRDefault="00CB1CD5"/>
    <w:p w14:paraId="4151E6B7" w14:textId="77777777" w:rsidR="00CB1CD5" w:rsidRDefault="00CB1CD5"/>
    <w:p w14:paraId="7E0CCEFF" w14:textId="77777777" w:rsidR="00CB1CD5" w:rsidRDefault="00CB1CD5"/>
    <w:p w14:paraId="4C6E08A5" w14:textId="77777777" w:rsidR="00CB1CD5" w:rsidRDefault="008047F4">
      <w:r>
        <w:rPr>
          <w:noProof/>
          <w:lang w:bidi="ar-SA"/>
        </w:rPr>
        <w:pict w14:anchorId="49AE6466">
          <v:shape id="Straight Arrow Connector 7" o:spid="_x0000_s2004" type="#_x0000_t32" style="position:absolute;margin-left:330.5pt;margin-top:1.3pt;width:19.5pt;height:48.75pt;flip:x;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" strokecolor="red">
            <v:stroke endarrow="block"/>
            <o:lock v:ext="edit" shapetype="f"/>
          </v:shape>
        </w:pict>
      </w:r>
    </w:p>
    <w:p w14:paraId="344E6D18" w14:textId="77777777" w:rsidR="00CB1CD5" w:rsidRDefault="00CB1CD5"/>
    <w:p w14:paraId="3FBC12AD" w14:textId="77777777" w:rsidR="00CB1CD5" w:rsidRDefault="008047F4">
      <w:r>
        <w:rPr>
          <w:noProof/>
          <w:lang w:bidi="ar-SA"/>
        </w:rPr>
        <w:pict w14:anchorId="424E892D">
          <v:roundrect id="Rounded Rectangle 6" o:spid="_x0000_s2003" style="position:absolute;margin-left:304.65pt;margin-top:1.95pt;width:36pt;height:27pt;z-index:2518487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" filled="f" strokecolor="red" strokeweight="2pt">
            <v:path arrowok="t"/>
          </v:roundrect>
        </w:pict>
      </w:r>
    </w:p>
    <w:p w14:paraId="2D255256" w14:textId="77777777" w:rsidR="00CB1CD5" w:rsidRDefault="00CB1CD5"/>
    <w:p w14:paraId="0BD47EC5" w14:textId="77777777" w:rsidR="00CB1CD5" w:rsidRDefault="00CB1CD5"/>
    <w:p w14:paraId="720FF0A7" w14:textId="77777777" w:rsidR="00CB1CD5" w:rsidRDefault="00CB1CD5"/>
    <w:p w14:paraId="6890337F" w14:textId="77777777" w:rsidR="00CB1CD5" w:rsidRDefault="00CB1CD5"/>
    <w:p w14:paraId="7F1480A6" w14:textId="77777777" w:rsidR="00CB1CD5" w:rsidRDefault="00CB1CD5"/>
    <w:p w14:paraId="509867A0" w14:textId="77777777" w:rsidR="00CB1CD5" w:rsidRDefault="008047F4">
      <w:r>
        <w:rPr>
          <w:noProof/>
          <w:lang w:bidi="ar-SA"/>
        </w:rPr>
        <w:pict w14:anchorId="59F1614E">
          <v:shape id="Text Box 414" o:spid="_x0000_s1103" type="#_x0000_t202" style="position:absolute;margin-left:163.5pt;margin-top:11.8pt;width:3in;height:38.45pt;z-index:251847680;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" filled="f" stroked="f">
            <v:textbox style="mso-fit-shape-to-text:t">
              <w:txbxContent>
                <w:p w14:paraId="2738D057" w14:textId="77777777" w:rsidR="008047F4" w:rsidRDefault="008047F4" w:rsidP="00CB1CD5">
                  <w:pPr>
                    <w:pStyle w:val="Caption"/>
                    <w:jc w:val="center"/>
                  </w:pPr>
                  <w:bookmarkStart w:id="99" w:name="_Ref385094895"/>
                  <w:bookmarkStart w:id="100" w:name="_Toc385422124"/>
                  <w:bookmarkStart w:id="101" w:name="_Toc385422802"/>
                  <w:bookmarkStart w:id="102" w:name="_Toc385422895"/>
                  <w:bookmarkStart w:id="103" w:name="_Toc385446922"/>
                  <w:r>
                    <w:t xml:space="preserve">Figure </w:t>
                  </w:r>
                  <w:fldSimple w:instr=" SEQ Figure \* ARABIC ">
                    <w:r>
                      <w:rPr>
                        <w:noProof/>
                      </w:rPr>
                      <w:t>7</w:t>
                    </w:r>
                  </w:fldSimple>
                  <w:bookmarkEnd w:id="99"/>
                  <w:r>
                    <w:t>: Third design of the frame</w:t>
                  </w:r>
                  <w:bookmarkEnd w:id="100"/>
                  <w:bookmarkEnd w:id="101"/>
                  <w:bookmarkEnd w:id="102"/>
                  <w:r>
                    <w:t xml:space="preserve"> (PZ</w:t>
                  </w:r>
                  <w:ins w:id="104" w:author="Peter J Zamiska" w:date="2014-04-17T00:53:00Z">
                    <w:r>
                      <w:t>/HL</w:t>
                    </w:r>
                  </w:ins>
                  <w:r>
                    <w:t>)</w:t>
                  </w:r>
                  <w:bookmarkEnd w:id="103"/>
                </w:p>
              </w:txbxContent>
            </v:textbox>
            <w10:wrap anchorx="margin"/>
          </v:shape>
        </w:pict>
      </w:r>
    </w:p>
    <w:p w14:paraId="01CC40C4" w14:textId="77777777" w:rsidR="00CB1CD5" w:rsidRDefault="00CB1CD5"/>
    <w:p w14:paraId="13DD584D" w14:textId="77777777" w:rsidR="00CB1CD5" w:rsidRDefault="00CB1CD5"/>
    <w:p w14:paraId="2D914530" w14:textId="77777777" w:rsidR="00CB1CD5" w:rsidRDefault="00CB1CD5" w:rsidP="00CB1CD5">
      <w:pPr>
        <w:pStyle w:val="Heading3"/>
      </w:pPr>
      <w:bookmarkStart w:id="105" w:name="_Toc385422279"/>
      <w:bookmarkStart w:id="106" w:name="_Toc385424865"/>
      <w:r>
        <w:t>Process of Design</w:t>
      </w:r>
      <w:bookmarkEnd w:id="105"/>
      <w:bookmarkEnd w:id="106"/>
    </w:p>
    <w:p w14:paraId="39180A4B" w14:textId="77777777" w:rsidR="00987132" w:rsidRDefault="00987132" w:rsidP="00987132">
      <w:r>
        <w:tab/>
      </w:r>
      <w:del w:id="107" w:author="Peter J Zamiska" w:date="2014-04-17T00:54:00Z">
        <w:r w:rsidDel="00A4771F">
          <w:delText xml:space="preserve">CAD </w:delText>
        </w:r>
      </w:del>
      <w:ins w:id="108" w:author="Peter J Zamiska" w:date="2014-04-17T00:54:00Z">
        <w:r w:rsidR="00A4771F">
          <w:t xml:space="preserve">Autodesk </w:t>
        </w:r>
      </w:ins>
      <w:r>
        <w:t xml:space="preserve">Inventor </w:t>
      </w:r>
      <w:ins w:id="109" w:author="Peter J Zamiska" w:date="2014-04-17T00:54:00Z">
        <w:r w:rsidR="00A4771F">
          <w:t xml:space="preserve">2014 Professional </w:t>
        </w:r>
        <w:proofErr w:type="gramStart"/>
        <w:r w:rsidR="00A4771F">
          <w:t>wa</w:t>
        </w:r>
      </w:ins>
      <w:proofErr w:type="gramEnd"/>
      <w:del w:id="110" w:author="Peter J Zamiska" w:date="2014-04-17T00:54:00Z">
        <w:r w:rsidDel="00A4771F">
          <w:delText>i</w:delText>
        </w:r>
      </w:del>
      <w:r>
        <w:t xml:space="preserve">s the main software used to design the frame subsystem. </w:t>
      </w:r>
      <w:del w:id="111" w:author="Wheeler Weise" w:date="2014-04-16T21:31:00Z">
        <w:r w:rsidDel="00B06427">
          <w:delText>Furthermore, the</w:delText>
        </w:r>
      </w:del>
      <w:ins w:id="112" w:author="Wheeler Weise" w:date="2014-04-16T21:31:00Z">
        <w:r w:rsidR="00B06427">
          <w:t>The</w:t>
        </w:r>
      </w:ins>
      <w:r>
        <w:t xml:space="preserve"> design of the frame subsystem </w:t>
      </w:r>
      <w:ins w:id="113" w:author="Peter J Zamiska" w:date="2014-04-17T00:54:00Z">
        <w:r w:rsidR="00A4771F">
          <w:t>may</w:t>
        </w:r>
      </w:ins>
      <w:del w:id="114" w:author="Peter J Zamiska" w:date="2014-04-17T00:54:00Z">
        <w:r w:rsidDel="00A4771F">
          <w:delText>can</w:delText>
        </w:r>
      </w:del>
      <w:r>
        <w:t xml:space="preserve"> be </w:t>
      </w:r>
      <w:del w:id="115" w:author="Peter J Zamiska" w:date="2014-04-17T00:54:00Z">
        <w:r w:rsidDel="00A4771F">
          <w:delText xml:space="preserve">separated </w:delText>
        </w:r>
      </w:del>
      <w:ins w:id="116" w:author="Peter J Zamiska" w:date="2014-04-17T00:54:00Z">
        <w:r w:rsidR="00A4771F">
          <w:t>divided into</w:t>
        </w:r>
      </w:ins>
      <w:del w:id="117" w:author="Peter J Zamiska" w:date="2014-04-17T00:54:00Z">
        <w:r w:rsidDel="00A4771F">
          <w:delText>by</w:delText>
        </w:r>
      </w:del>
      <w:r>
        <w:t xml:space="preserve"> six minor subsystems</w:t>
      </w:r>
      <w:ins w:id="118" w:author="Peter J Zamiska" w:date="2014-04-17T00:54:00Z">
        <w:r w:rsidR="00A4771F">
          <w:t>;</w:t>
        </w:r>
      </w:ins>
      <w:del w:id="119" w:author="Peter J Zamiska" w:date="2014-04-17T00:54:00Z">
        <w:r w:rsidDel="00A4771F">
          <w:delText>, which</w:delText>
        </w:r>
        <w:r w:rsidR="00884252" w:rsidDel="00A4771F">
          <w:delText xml:space="preserve"> is</w:delText>
        </w:r>
      </w:del>
      <w:r>
        <w:t xml:space="preserve"> </w:t>
      </w:r>
      <w:del w:id="120" w:author="Peter J Zamiska" w:date="2014-04-17T00:55:00Z">
        <w:r w:rsidDel="00A4771F">
          <w:delText xml:space="preserve">in order </w:delText>
        </w:r>
      </w:del>
      <w:r>
        <w:t>from</w:t>
      </w:r>
      <w:del w:id="121" w:author="Peter J Zamiska" w:date="2014-04-17T00:55:00Z">
        <w:r w:rsidDel="00A4771F">
          <w:delText xml:space="preserve"> the</w:delText>
        </w:r>
      </w:del>
      <w:r>
        <w:t xml:space="preserve"> bottom </w:t>
      </w:r>
      <w:del w:id="122" w:author="Peter J Zamiska" w:date="2014-04-17T00:55:00Z">
        <w:r w:rsidDel="00A4771F">
          <w:delText>to top</w:delText>
        </w:r>
      </w:del>
      <w:ins w:id="123" w:author="Peter J Zamiska" w:date="2014-04-17T00:55:00Z">
        <w:r w:rsidR="00A4771F">
          <w:t>up</w:t>
        </w:r>
      </w:ins>
      <w:r>
        <w:t xml:space="preserve"> </w:t>
      </w:r>
      <w:ins w:id="124" w:author="Peter J Zamiska" w:date="2014-04-17T00:55:00Z">
        <w:r w:rsidR="00A4771F">
          <w:t xml:space="preserve">they </w:t>
        </w:r>
      </w:ins>
      <w:del w:id="125" w:author="Wheeler Weise" w:date="2014-04-16T21:32:00Z">
        <w:r w:rsidDel="00B06427">
          <w:delText>to include</w:delText>
        </w:r>
      </w:del>
      <w:ins w:id="126" w:author="Wheeler Weise" w:date="2014-04-16T21:32:00Z">
        <w:r w:rsidR="00B06427">
          <w:t>includ</w:t>
        </w:r>
      </w:ins>
      <w:ins w:id="127" w:author="Peter J Zamiska" w:date="2014-04-17T00:55:00Z">
        <w:r w:rsidR="00A4771F">
          <w:t>e</w:t>
        </w:r>
      </w:ins>
      <w:ins w:id="128" w:author="Wheeler Weise" w:date="2014-04-16T21:32:00Z">
        <w:del w:id="129" w:author="Peter J Zamiska" w:date="2014-04-17T00:55:00Z">
          <w:r w:rsidR="00B06427" w:rsidDel="00A4771F">
            <w:delText>ing</w:delText>
          </w:r>
        </w:del>
      </w:ins>
      <w:r>
        <w:t xml:space="preserve">: fundamental </w:t>
      </w:r>
      <w:del w:id="130" w:author="Peter J Zamiska" w:date="2014-04-17T00:55:00Z">
        <w:r w:rsidDel="00A4771F">
          <w:delText xml:space="preserve">bottom </w:delText>
        </w:r>
      </w:del>
      <w:r>
        <w:t>base</w:t>
      </w:r>
      <w:ins w:id="131" w:author="Peter J Zamiska" w:date="2014-04-17T00:55:00Z">
        <w:r w:rsidR="00A4771F">
          <w:t xml:space="preserve"> panel</w:t>
        </w:r>
      </w:ins>
      <w:r>
        <w:t xml:space="preserve">, corner columns, side panels, front and back </w:t>
      </w:r>
      <w:del w:id="132" w:author="Peter J Zamiska" w:date="2014-04-17T00:56:00Z">
        <w:r w:rsidDel="00A4771F">
          <w:delText xml:space="preserve">cover </w:delText>
        </w:r>
      </w:del>
      <w:r>
        <w:t xml:space="preserve">panels, and the top </w:t>
      </w:r>
      <w:ins w:id="133" w:author="Peter J Zamiska" w:date="2014-04-17T00:56:00Z">
        <w:r w:rsidR="00A4771F">
          <w:t>panel</w:t>
        </w:r>
      </w:ins>
      <w:del w:id="134" w:author="Peter J Zamiska" w:date="2014-04-17T00:56:00Z">
        <w:r w:rsidDel="00A4771F">
          <w:delText>base</w:delText>
        </w:r>
      </w:del>
      <w:r>
        <w:t xml:space="preserve">. </w:t>
      </w:r>
    </w:p>
    <w:p w14:paraId="6A4FC080" w14:textId="77777777" w:rsidR="00987132" w:rsidRDefault="00987132" w:rsidP="00987132">
      <w:r>
        <w:tab/>
        <w:t xml:space="preserve">The fundamental </w:t>
      </w:r>
      <w:del w:id="135" w:author="Peter J Zamiska" w:date="2014-04-17T00:56:00Z">
        <w:r w:rsidDel="00A4771F">
          <w:delText xml:space="preserve">bottom </w:delText>
        </w:r>
      </w:del>
      <w:r>
        <w:t xml:space="preserve">base </w:t>
      </w:r>
      <w:ins w:id="136" w:author="Peter J Zamiska" w:date="2014-04-17T00:56:00Z">
        <w:r w:rsidR="00A4771F">
          <w:t xml:space="preserve">panel </w:t>
        </w:r>
      </w:ins>
      <w:r>
        <w:t>subsystem is the base of the 3D printer. Therefore, length and wi</w:t>
      </w:r>
      <w:r w:rsidR="00605FA8">
        <w:t>dth</w:t>
      </w:r>
      <w:r>
        <w:t xml:space="preserve"> of the </w:t>
      </w:r>
      <w:del w:id="137" w:author="Peter J Zamiska" w:date="2014-04-17T00:56:00Z">
        <w:r w:rsidDel="00A4771F">
          <w:delText xml:space="preserve">bottom </w:delText>
        </w:r>
      </w:del>
      <w:r>
        <w:t xml:space="preserve">base </w:t>
      </w:r>
      <w:ins w:id="138" w:author="Peter J Zamiska" w:date="2014-04-17T00:56:00Z">
        <w:r w:rsidR="00A4771F">
          <w:t xml:space="preserve">panel </w:t>
        </w:r>
      </w:ins>
      <w:r>
        <w:t xml:space="preserve">should be exactly </w:t>
      </w:r>
      <w:r w:rsidR="00605FA8">
        <w:t xml:space="preserve">the </w:t>
      </w:r>
      <w:r>
        <w:t>same scale o</w:t>
      </w:r>
      <w:r w:rsidR="00605FA8">
        <w:t>f the</w:t>
      </w:r>
      <w:r>
        <w:t xml:space="preserve"> X and Y axis of the printer system, which is 21.5 inches length </w:t>
      </w:r>
      <w:r w:rsidR="00605FA8">
        <w:t>by</w:t>
      </w:r>
      <w:r>
        <w:t xml:space="preserve"> 16.5 in</w:t>
      </w:r>
      <w:r w:rsidR="004B2E33">
        <w:t xml:space="preserve">ches wide (shown in </w:t>
      </w:r>
      <w:r w:rsidR="00805111">
        <w:fldChar w:fldCharType="begin"/>
      </w:r>
      <w:r w:rsidR="004B2E33">
        <w:instrText xml:space="preserve"> REF _Ref385097029 \h </w:instrText>
      </w:r>
      <w:r w:rsidR="00805111">
        <w:fldChar w:fldCharType="separate"/>
      </w:r>
      <w:r w:rsidR="00933426">
        <w:t xml:space="preserve">Figure </w:t>
      </w:r>
      <w:r w:rsidR="00933426">
        <w:rPr>
          <w:noProof/>
        </w:rPr>
        <w:t>8</w:t>
      </w:r>
      <w:r w:rsidR="00805111">
        <w:fldChar w:fldCharType="end"/>
      </w:r>
      <w:r>
        <w:t xml:space="preserve">). </w:t>
      </w:r>
    </w:p>
    <w:p w14:paraId="1098E5DD" w14:textId="77777777" w:rsidR="00987132" w:rsidRDefault="00987132" w:rsidP="00987132">
      <w:r>
        <w:tab/>
        <w:t xml:space="preserve">The corner columns </w:t>
      </w:r>
      <w:r w:rsidR="00605FA8">
        <w:t>are</w:t>
      </w:r>
      <w:r>
        <w:t xml:space="preserve"> designed to </w:t>
      </w:r>
      <w:r w:rsidR="00605FA8">
        <w:t xml:space="preserve">be </w:t>
      </w:r>
      <w:del w:id="139" w:author="Peter J Zamiska" w:date="2014-04-17T00:57:00Z">
        <w:r w:rsidDel="00A4771F">
          <w:delText>locate</w:delText>
        </w:r>
        <w:r w:rsidR="00605FA8" w:rsidDel="00A4771F">
          <w:delText>d</w:delText>
        </w:r>
        <w:r w:rsidDel="00A4771F">
          <w:delText xml:space="preserve"> </w:delText>
        </w:r>
      </w:del>
      <w:ins w:id="140" w:author="Peter J Zamiska" w:date="2014-04-17T00:57:00Z">
        <w:r w:rsidR="00A4771F">
          <w:t xml:space="preserve">positioned </w:t>
        </w:r>
      </w:ins>
      <w:r>
        <w:t xml:space="preserve">on the top of each corner of the </w:t>
      </w:r>
      <w:del w:id="141" w:author="Peter J Zamiska" w:date="2014-04-17T00:57:00Z">
        <w:r w:rsidDel="00A4771F">
          <w:delText xml:space="preserve">bottom </w:delText>
        </w:r>
      </w:del>
      <w:r>
        <w:t>base</w:t>
      </w:r>
      <w:ins w:id="142" w:author="Peter J Zamiska" w:date="2014-04-17T00:57:00Z">
        <w:r w:rsidR="00A4771F">
          <w:t xml:space="preserve"> panel</w:t>
        </w:r>
      </w:ins>
      <w:r>
        <w:t>. The corner columns minor subsystem is designed as two parts, which includ</w:t>
      </w:r>
      <w:r w:rsidR="00605FA8">
        <w:t>es</w:t>
      </w:r>
      <w:r>
        <w:t xml:space="preserve"> the long columns and the short columns (shown in</w:t>
      </w:r>
      <w:r w:rsidR="004B2E33">
        <w:t xml:space="preserve"> </w:t>
      </w:r>
      <w:r w:rsidR="00805111">
        <w:fldChar w:fldCharType="begin"/>
      </w:r>
      <w:r w:rsidR="004B2E33">
        <w:instrText xml:space="preserve"> REF _Ref385097037 \h </w:instrText>
      </w:r>
      <w:r w:rsidR="00805111">
        <w:fldChar w:fldCharType="separate"/>
      </w:r>
      <w:r w:rsidR="00933426">
        <w:t xml:space="preserve">Figure </w:t>
      </w:r>
      <w:r w:rsidR="00933426">
        <w:rPr>
          <w:noProof/>
        </w:rPr>
        <w:t>9</w:t>
      </w:r>
      <w:r w:rsidR="00805111">
        <w:fldChar w:fldCharType="end"/>
      </w:r>
      <w:r>
        <w:t xml:space="preserve">). The short columns </w:t>
      </w:r>
      <w:r w:rsidR="00605FA8">
        <w:t>are</w:t>
      </w:r>
      <w:r>
        <w:t xml:space="preserve"> for supporting the weight of top </w:t>
      </w:r>
      <w:del w:id="143" w:author="Peter J Zamiska" w:date="2014-04-17T00:57:00Z">
        <w:r w:rsidDel="00A4771F">
          <w:delText xml:space="preserve">base </w:delText>
        </w:r>
      </w:del>
      <w:ins w:id="144" w:author="Peter J Zamiska" w:date="2014-04-17T00:57:00Z">
        <w:r w:rsidR="00A4771F">
          <w:t xml:space="preserve">panel </w:t>
        </w:r>
      </w:ins>
      <w:r>
        <w:t xml:space="preserve">in each corner, and the long columns </w:t>
      </w:r>
      <w:r w:rsidR="00605FA8">
        <w:t>are</w:t>
      </w:r>
      <w:r>
        <w:t xml:space="preserve"> for containing two aluminum rails of the X/Y carriages on each side. </w:t>
      </w:r>
      <w:del w:id="145" w:author="Peter J Zamiska" w:date="2014-04-17T00:58:00Z">
        <w:r w:rsidDel="00A4771F">
          <w:delText>Furthermore, the size</w:delText>
        </w:r>
        <w:r w:rsidR="00884252" w:rsidDel="00A4771F">
          <w:delText>s</w:delText>
        </w:r>
        <w:r w:rsidDel="00A4771F">
          <w:delText xml:space="preserve"> of the long columns are 2.5 inches length </w:delText>
        </w:r>
        <w:r w:rsidR="00735251" w:rsidDel="00A4771F">
          <w:delText>by</w:delText>
        </w:r>
        <w:r w:rsidDel="00A4771F">
          <w:delText xml:space="preserve"> 0.75 inches wide </w:delText>
        </w:r>
        <w:r w:rsidR="00735251" w:rsidDel="00A4771F">
          <w:delText>by</w:delText>
        </w:r>
        <w:r w:rsidDel="00A4771F">
          <w:delText xml:space="preserve"> 20.75 inches </w:delText>
        </w:r>
        <w:r w:rsidR="00735251" w:rsidDel="00A4771F">
          <w:delText>tall</w:delText>
        </w:r>
        <w:r w:rsidDel="00A4771F">
          <w:delText xml:space="preserve">, and the short columns are 1.75 inches </w:delText>
        </w:r>
        <w:r w:rsidR="00735251" w:rsidDel="00A4771F">
          <w:delText xml:space="preserve">in </w:delText>
        </w:r>
        <w:r w:rsidDel="00A4771F">
          <w:delText xml:space="preserve">length </w:delText>
        </w:r>
        <w:r w:rsidR="00735251" w:rsidDel="00A4771F">
          <w:delText>by</w:delText>
        </w:r>
        <w:r w:rsidDel="00A4771F">
          <w:delText xml:space="preserve"> 0.75 inches wide </w:delText>
        </w:r>
        <w:r w:rsidR="00735251" w:rsidDel="00A4771F">
          <w:delText>by</w:delText>
        </w:r>
        <w:r w:rsidDel="00A4771F">
          <w:delText xml:space="preserve"> 15 inches</w:delText>
        </w:r>
        <w:r w:rsidR="00735251" w:rsidDel="00A4771F">
          <w:delText xml:space="preserve"> of height.</w:delText>
        </w:r>
        <w:r w:rsidDel="00A4771F">
          <w:delText xml:space="preserve"> </w:delText>
        </w:r>
      </w:del>
      <w:r w:rsidR="00735251">
        <w:t>Additionally</w:t>
      </w:r>
      <w:r>
        <w:t xml:space="preserve"> both columns are</w:t>
      </w:r>
      <w:ins w:id="146" w:author="Peter J Zamiska" w:date="2014-04-17T00:58:00Z">
        <w:r w:rsidR="00A4771F">
          <w:t xml:space="preserve"> to be assembled</w:t>
        </w:r>
      </w:ins>
      <w:r>
        <w:t xml:space="preserve"> perpendicular </w:t>
      </w:r>
      <w:ins w:id="147" w:author="Peter J Zamiska" w:date="2014-04-17T00:58:00Z">
        <w:r w:rsidR="00A4771F">
          <w:t xml:space="preserve">and flush with </w:t>
        </w:r>
      </w:ins>
      <w:del w:id="148" w:author="Peter J Zamiska" w:date="2014-04-17T00:58:00Z">
        <w:r w:rsidDel="00A4771F">
          <w:delText xml:space="preserve">to be assembled on </w:delText>
        </w:r>
      </w:del>
      <w:r>
        <w:t xml:space="preserve">the edges of </w:t>
      </w:r>
      <w:del w:id="149" w:author="Peter J Zamiska" w:date="2014-04-17T00:58:00Z">
        <w:r w:rsidDel="00A4771F">
          <w:delText xml:space="preserve">the </w:delText>
        </w:r>
      </w:del>
      <w:r>
        <w:t>each corner.</w:t>
      </w:r>
    </w:p>
    <w:p w14:paraId="54B71052" w14:textId="77777777" w:rsidR="00197510" w:rsidRDefault="00987132">
      <w:r>
        <w:tab/>
      </w:r>
      <w:r w:rsidR="00735251">
        <w:t xml:space="preserve">The </w:t>
      </w:r>
      <w:r>
        <w:t>side panel minor subsystem</w:t>
      </w:r>
      <w:r w:rsidR="00735251">
        <w:t xml:space="preserve"> is composed of</w:t>
      </w:r>
      <w:r>
        <w:t xml:space="preserve"> four </w:t>
      </w:r>
      <w:del w:id="150" w:author="Peter J Zamiska" w:date="2014-04-17T00:59:00Z">
        <w:r w:rsidDel="00A4771F">
          <w:delText>pieces of side</w:delText>
        </w:r>
      </w:del>
      <w:ins w:id="151" w:author="Peter J Zamiska" w:date="2014-04-17T00:59:00Z">
        <w:r w:rsidR="00A4771F">
          <w:t>identical wooden</w:t>
        </w:r>
      </w:ins>
      <w:r>
        <w:t xml:space="preserve"> panels</w:t>
      </w:r>
      <w:ins w:id="152" w:author="Peter J Zamiska" w:date="2014-04-17T00:59:00Z">
        <w:r w:rsidR="00A4771F">
          <w:t xml:space="preserve">. </w:t>
        </w:r>
      </w:ins>
      <w:del w:id="153" w:author="Peter J Zamiska" w:date="2014-04-17T00:59:00Z">
        <w:r w:rsidDel="00A4771F">
          <w:delText xml:space="preserve">, </w:delText>
        </w:r>
        <w:r w:rsidR="00735251" w:rsidDel="00A4771F">
          <w:delText>all of which</w:delText>
        </w:r>
        <w:r w:rsidDel="00A4771F">
          <w:delText xml:space="preserve"> are the same size as 4.25 inches length </w:delText>
        </w:r>
        <w:r w:rsidR="00735251" w:rsidDel="00A4771F">
          <w:delText>by</w:delText>
        </w:r>
        <w:r w:rsidDel="00A4771F">
          <w:delText xml:space="preserve"> 0.5 inches wide </w:delText>
        </w:r>
        <w:r w:rsidR="00735251" w:rsidDel="00A4771F">
          <w:delText>by</w:delText>
        </w:r>
        <w:r w:rsidDel="00A4771F">
          <w:delText xml:space="preserve"> 5.4 inches</w:delText>
        </w:r>
        <w:r w:rsidR="00735251" w:rsidDel="00A4771F">
          <w:delText xml:space="preserve"> in</w:delText>
        </w:r>
        <w:r w:rsidDel="00A4771F">
          <w:delText xml:space="preserve"> height. </w:delText>
        </w:r>
      </w:del>
      <w:r>
        <w:t xml:space="preserve">Although all of the panels have the same size, the </w:t>
      </w:r>
      <w:del w:id="154" w:author="Peter J Zamiska" w:date="2014-04-17T00:59:00Z">
        <w:r w:rsidDel="00A4771F">
          <w:delText xml:space="preserve">sizes of gap </w:delText>
        </w:r>
      </w:del>
      <w:ins w:id="155" w:author="Peter J Zamiska" w:date="2014-04-17T00:59:00Z">
        <w:r w:rsidR="00A4771F">
          <w:t xml:space="preserve">clearance </w:t>
        </w:r>
      </w:ins>
      <w:r>
        <w:t xml:space="preserve">between them </w:t>
      </w:r>
      <w:del w:id="156" w:author="Peter J Zamiska" w:date="2014-04-17T01:00:00Z">
        <w:r w:rsidDel="00A4771F">
          <w:delText>are different</w:delText>
        </w:r>
      </w:del>
      <w:ins w:id="157" w:author="Peter J Zamiska" w:date="2014-04-17T01:00:00Z">
        <w:r w:rsidR="00A4771F">
          <w:t>vary</w:t>
        </w:r>
      </w:ins>
      <w:ins w:id="158" w:author="Peter J Zamiska" w:date="2014-04-17T00:59:00Z">
        <w:r w:rsidR="00A4771F">
          <w:t xml:space="preserve">; this </w:t>
        </w:r>
      </w:ins>
      <w:ins w:id="159" w:author="Peter J Zamiska" w:date="2014-04-17T01:00:00Z">
        <w:r w:rsidR="00A4771F">
          <w:t>clearance</w:t>
        </w:r>
      </w:ins>
      <w:del w:id="160" w:author="Peter J Zamiska" w:date="2014-04-17T00:59:00Z">
        <w:r w:rsidDel="00A4771F">
          <w:delText>,</w:delText>
        </w:r>
      </w:del>
      <w:del w:id="161" w:author="Peter J Zamiska" w:date="2014-04-17T01:00:00Z">
        <w:r w:rsidDel="00A4771F">
          <w:delText xml:space="preserve"> which</w:delText>
        </w:r>
      </w:del>
      <w:r w:rsidR="00884252">
        <w:t xml:space="preserve"> is</w:t>
      </w:r>
      <w:r>
        <w:t xml:space="preserve"> based on the di</w:t>
      </w:r>
      <w:ins w:id="162" w:author="Peter J Zamiska" w:date="2014-04-17T01:00:00Z">
        <w:r w:rsidR="00A4771F">
          <w:t xml:space="preserve">mensions </w:t>
        </w:r>
      </w:ins>
      <w:del w:id="163" w:author="Peter J Zamiska" w:date="2014-04-17T01:00:00Z">
        <w:r w:rsidDel="00A4771F">
          <w:delText>fferent requirements (</w:delText>
        </w:r>
      </w:del>
      <w:r>
        <w:t>shown in</w:t>
      </w:r>
      <w:r w:rsidR="004B2E33">
        <w:t xml:space="preserve"> </w:t>
      </w:r>
      <w:r w:rsidR="00805111">
        <w:fldChar w:fldCharType="begin"/>
      </w:r>
      <w:r w:rsidR="004B2E33">
        <w:instrText xml:space="preserve"> REF _Ref385097054 \h </w:instrText>
      </w:r>
      <w:r w:rsidR="00805111">
        <w:fldChar w:fldCharType="separate"/>
      </w:r>
      <w:r w:rsidR="00933426">
        <w:t xml:space="preserve">Figure </w:t>
      </w:r>
      <w:r w:rsidR="00933426">
        <w:rPr>
          <w:noProof/>
        </w:rPr>
        <w:t>10</w:t>
      </w:r>
      <w:r w:rsidR="00805111">
        <w:fldChar w:fldCharType="end"/>
      </w:r>
      <w:del w:id="164" w:author="Peter J Zamiska" w:date="2014-04-17T01:00:00Z">
        <w:r w:rsidDel="00A4771F">
          <w:delText>)</w:delText>
        </w:r>
      </w:del>
      <w:r>
        <w:t>.</w:t>
      </w:r>
      <w:del w:id="165" w:author="Peter J Zamiska" w:date="2014-04-17T01:00:00Z">
        <w:r w:rsidDel="00361B4C">
          <w:delText xml:space="preserve"> The gap in order from right to left </w:delText>
        </w:r>
        <w:r w:rsidR="00884252" w:rsidDel="00361B4C">
          <w:delText xml:space="preserve">is </w:delText>
        </w:r>
        <w:r w:rsidDel="00361B4C">
          <w:delText>based on the requirements including: 1) gap for reducing volume from the powder source platform subsystem by 1.5 inches; 2) gap for the powder sour</w:delText>
        </w:r>
        <w:r w:rsidR="00735251" w:rsidDel="00361B4C">
          <w:delText>ce platform subsystem</w:delText>
        </w:r>
        <w:r w:rsidDel="00361B4C">
          <w:delText xml:space="preserve"> by 4 inches; 3) gap for the printin</w:delText>
        </w:r>
        <w:r w:rsidR="00735251" w:rsidDel="00361B4C">
          <w:delText xml:space="preserve">g platform subsystem </w:delText>
        </w:r>
        <w:r w:rsidDel="00361B4C">
          <w:delText>by 6 inches; 4) gap for the excess powd</w:delText>
        </w:r>
        <w:r w:rsidR="00735251" w:rsidDel="00361B4C">
          <w:delText xml:space="preserve">er removal subsystem </w:delText>
        </w:r>
        <w:r w:rsidDel="00361B4C">
          <w:delText>by 2.5 inches.</w:delText>
        </w:r>
      </w:del>
    </w:p>
    <w:p w14:paraId="0DFA0D1B" w14:textId="77777777" w:rsidR="00987132" w:rsidRDefault="00987132" w:rsidP="00987132">
      <w:r>
        <w:tab/>
      </w:r>
      <w:r w:rsidR="00735251">
        <w:t xml:space="preserve">The front and back </w:t>
      </w:r>
      <w:del w:id="166" w:author="Peter J Zamiska" w:date="2014-04-17T01:01:00Z">
        <w:r w:rsidR="00735251" w:rsidDel="00361B4C">
          <w:delText xml:space="preserve">cover </w:delText>
        </w:r>
      </w:del>
      <w:r w:rsidR="00735251">
        <w:t xml:space="preserve">panels </w:t>
      </w:r>
      <w:ins w:id="167" w:author="Peter J Zamiska" w:date="2014-04-17T01:01:00Z">
        <w:r w:rsidR="00361B4C">
          <w:t>were</w:t>
        </w:r>
      </w:ins>
      <w:del w:id="168" w:author="Peter J Zamiska" w:date="2014-04-17T01:01:00Z">
        <w:r w:rsidR="00735251" w:rsidDel="00361B4C">
          <w:delText>are</w:delText>
        </w:r>
      </w:del>
      <w:r w:rsidR="00735251">
        <w:t xml:space="preserve"> designed</w:t>
      </w:r>
      <w:r>
        <w:t xml:space="preserve"> to </w:t>
      </w:r>
      <w:del w:id="169" w:author="Peter J Zamiska" w:date="2014-04-17T01:01:00Z">
        <w:r w:rsidDel="00361B4C">
          <w:delText xml:space="preserve">cover </w:delText>
        </w:r>
      </w:del>
      <w:ins w:id="170" w:author="Peter J Zamiska" w:date="2014-04-17T01:01:00Z">
        <w:r w:rsidR="00361B4C">
          <w:t xml:space="preserve">fasten to </w:t>
        </w:r>
      </w:ins>
      <w:del w:id="171" w:author="Peter J Zamiska" w:date="2014-04-17T01:01:00Z">
        <w:r w:rsidDel="00361B4C">
          <w:delText xml:space="preserve">both </w:delText>
        </w:r>
      </w:del>
      <w:ins w:id="172" w:author="Peter J Zamiska" w:date="2014-04-17T01:01:00Z">
        <w:r w:rsidR="00361B4C">
          <w:t xml:space="preserve">the </w:t>
        </w:r>
      </w:ins>
      <w:r>
        <w:t xml:space="preserve">front and </w:t>
      </w:r>
      <w:ins w:id="173" w:author="Peter J Zamiska" w:date="2014-04-17T01:01:00Z">
        <w:r w:rsidR="00361B4C">
          <w:t>rear sides</w:t>
        </w:r>
      </w:ins>
      <w:del w:id="174" w:author="Peter J Zamiska" w:date="2014-04-17T01:01:00Z">
        <w:r w:rsidDel="00361B4C">
          <w:delText>back</w:delText>
        </w:r>
      </w:del>
      <w:r>
        <w:t xml:space="preserve"> </w:t>
      </w:r>
      <w:del w:id="175" w:author="Peter J Zamiska" w:date="2014-04-17T01:01:00Z">
        <w:r w:rsidDel="00361B4C">
          <w:delText>to all the gaps in the</w:delText>
        </w:r>
      </w:del>
      <w:ins w:id="176" w:author="Peter J Zamiska" w:date="2014-04-17T01:01:00Z">
        <w:r w:rsidR="00361B4C">
          <w:t>of each of the</w:t>
        </w:r>
      </w:ins>
      <w:r>
        <w:t xml:space="preserve"> side panel</w:t>
      </w:r>
      <w:ins w:id="177" w:author="Peter J Zamiska" w:date="2014-04-17T01:01:00Z">
        <w:r w:rsidR="00361B4C">
          <w:t>s</w:t>
        </w:r>
      </w:ins>
      <w:del w:id="178" w:author="Peter J Zamiska" w:date="2014-04-17T01:01:00Z">
        <w:r w:rsidDel="00361B4C">
          <w:delText xml:space="preserve"> minor subsystem</w:delText>
        </w:r>
      </w:del>
      <w:r>
        <w:t xml:space="preserve">. However, the front </w:t>
      </w:r>
      <w:ins w:id="179" w:author="Peter J Zamiska" w:date="2014-04-17T01:02:00Z">
        <w:r w:rsidR="00361B4C">
          <w:t>panel</w:t>
        </w:r>
      </w:ins>
      <w:del w:id="180" w:author="Peter J Zamiska" w:date="2014-04-17T01:01:00Z">
        <w:r w:rsidDel="00361B4C">
          <w:delText>cover</w:delText>
        </w:r>
      </w:del>
      <w:r>
        <w:t xml:space="preserve"> </w:t>
      </w:r>
      <w:del w:id="181" w:author="Peter J Zamiska" w:date="2014-04-17T01:02:00Z">
        <w:r w:rsidDel="00361B4C">
          <w:delText>has a difference with the back cover</w:delText>
        </w:r>
      </w:del>
      <w:ins w:id="182" w:author="Peter J Zamiska" w:date="2014-04-17T01:02:00Z">
        <w:r w:rsidR="00361B4C">
          <w:t>is not identical to the back panel</w:t>
        </w:r>
      </w:ins>
      <w:r>
        <w:t xml:space="preserve">. The front </w:t>
      </w:r>
      <w:ins w:id="183" w:author="Peter J Zamiska" w:date="2014-04-17T01:02:00Z">
        <w:r w:rsidR="00361B4C">
          <w:t xml:space="preserve">panel dimensions </w:t>
        </w:r>
      </w:ins>
      <w:del w:id="184" w:author="Peter J Zamiska" w:date="2014-04-17T01:02:00Z">
        <w:r w:rsidDel="00361B4C">
          <w:delText>cover includes a big hole from the</w:delText>
        </w:r>
      </w:del>
      <w:ins w:id="185" w:author="Wheeler Weise" w:date="2014-04-16T21:35:00Z">
        <w:del w:id="186" w:author="Peter J Zamiska" w:date="2014-04-17T01:02:00Z">
          <w:r w:rsidR="00B06427" w:rsidDel="00361B4C">
            <w:delText>for</w:delText>
          </w:r>
        </w:del>
      </w:ins>
      <w:ins w:id="187" w:author="Peter J Zamiska" w:date="2014-04-17T01:02:00Z">
        <w:r w:rsidR="00361B4C">
          <w:t>was</w:t>
        </w:r>
      </w:ins>
      <w:r>
        <w:t xml:space="preserve"> reduc</w:t>
      </w:r>
      <w:ins w:id="188" w:author="Peter J Zamiska" w:date="2014-04-17T01:02:00Z">
        <w:r w:rsidR="00361B4C">
          <w:t>ed</w:t>
        </w:r>
      </w:ins>
      <w:del w:id="189" w:author="Peter J Zamiska" w:date="2014-04-17T01:02:00Z">
        <w:r w:rsidDel="00361B4C">
          <w:delText>ing</w:delText>
        </w:r>
      </w:del>
      <w:ins w:id="190" w:author="Peter J Zamiska" w:date="2014-04-17T01:03:00Z">
        <w:r w:rsidR="00361B4C">
          <w:t xml:space="preserve">. </w:t>
        </w:r>
      </w:ins>
      <w:del w:id="191" w:author="Peter J Zamiska" w:date="2014-04-17T01:03:00Z">
        <w:r w:rsidDel="00361B4C">
          <w:delText xml:space="preserve"> volume’s gap to the gap of printing platform, and a small hole in front of the excess powder removal subsystem. Furthermore,</w:delText>
        </w:r>
      </w:del>
      <w:ins w:id="192" w:author="Peter J Zamiska" w:date="2014-04-17T01:03:00Z">
        <w:r w:rsidR="00361B4C">
          <w:t>This</w:t>
        </w:r>
      </w:ins>
      <w:r>
        <w:t xml:space="preserve"> </w:t>
      </w:r>
      <w:del w:id="193" w:author="Peter J Zamiska" w:date="2014-04-17T01:03:00Z">
        <w:r w:rsidDel="00361B4C">
          <w:delText>making the big hole is</w:delText>
        </w:r>
      </w:del>
      <w:ins w:id="194" w:author="Peter J Zamiska" w:date="2014-04-17T01:03:00Z">
        <w:r w:rsidR="00361B4C">
          <w:t>reduction</w:t>
        </w:r>
      </w:ins>
      <w:r>
        <w:t xml:space="preserve"> </w:t>
      </w:r>
      <w:del w:id="195" w:author="Wheeler Weise" w:date="2014-04-16T21:35:00Z">
        <w:r w:rsidDel="00B06427">
          <w:delText xml:space="preserve">for </w:delText>
        </w:r>
        <w:r w:rsidR="00735251" w:rsidDel="00B06427">
          <w:delText>allowing</w:delText>
        </w:r>
      </w:del>
      <w:ins w:id="196" w:author="Wheeler Weise" w:date="2014-04-16T21:35:00Z">
        <w:r w:rsidR="00B06427">
          <w:t>allows</w:t>
        </w:r>
      </w:ins>
      <w:ins w:id="197" w:author="Peter J Zamiska" w:date="2014-04-17T01:03:00Z">
        <w:r w:rsidR="00361B4C">
          <w:t xml:space="preserve"> for</w:t>
        </w:r>
      </w:ins>
      <w:r w:rsidR="00735251">
        <w:t xml:space="preserve"> a view of the motors to make</w:t>
      </w:r>
      <w:r>
        <w:t xml:space="preserve"> sure </w:t>
      </w:r>
      <w:del w:id="198" w:author="Peter J Zamiska" w:date="2014-04-17T01:03:00Z">
        <w:r w:rsidDel="00361B4C">
          <w:delText xml:space="preserve">nothing goes wrong with </w:delText>
        </w:r>
        <w:r w:rsidR="00735251" w:rsidDel="00361B4C">
          <w:delText>them</w:delText>
        </w:r>
      </w:del>
      <w:ins w:id="199" w:author="Peter J Zamiska" w:date="2014-04-17T01:03:00Z">
        <w:r w:rsidR="00361B4C">
          <w:t>no faults occur</w:t>
        </w:r>
      </w:ins>
      <w:r w:rsidR="00735251">
        <w:t xml:space="preserve">, </w:t>
      </w:r>
      <w:del w:id="200" w:author="Wheeler Weise" w:date="2014-04-16T21:35:00Z">
        <w:r w:rsidR="00735251" w:rsidDel="00B06427">
          <w:delText xml:space="preserve">and </w:delText>
        </w:r>
      </w:del>
      <w:r w:rsidR="00735251">
        <w:t>for allowing</w:t>
      </w:r>
      <w:r>
        <w:t xml:space="preserve"> proper ventilation </w:t>
      </w:r>
      <w:ins w:id="201" w:author="Peter J Zamiska" w:date="2014-04-17T01:03:00Z">
        <w:r w:rsidR="00361B4C">
          <w:t xml:space="preserve">to </w:t>
        </w:r>
      </w:ins>
      <w:del w:id="202" w:author="Peter J Zamiska" w:date="2014-04-17T01:03:00Z">
        <w:r w:rsidDel="00361B4C">
          <w:delText xml:space="preserve">for </w:delText>
        </w:r>
      </w:del>
      <w:r>
        <w:t>the motor</w:t>
      </w:r>
      <w:ins w:id="203" w:author="Peter J Zamiska" w:date="2014-04-17T01:03:00Z">
        <w:r w:rsidR="00361B4C">
          <w:t>s</w:t>
        </w:r>
      </w:ins>
      <w:r>
        <w:t xml:space="preserve"> </w:t>
      </w:r>
      <w:r w:rsidR="00735251">
        <w:t>to avoid the</w:t>
      </w:r>
      <w:ins w:id="204" w:author="Peter J Zamiska" w:date="2014-04-17T01:03:00Z">
        <w:r w:rsidR="00361B4C">
          <w:t xml:space="preserve">m </w:t>
        </w:r>
      </w:ins>
      <w:del w:id="205" w:author="Peter J Zamiska" w:date="2014-04-17T01:03:00Z">
        <w:r w:rsidR="00735251" w:rsidDel="00361B4C">
          <w:delText xml:space="preserve"> motors </w:delText>
        </w:r>
      </w:del>
      <w:r w:rsidR="00735251">
        <w:t>overheating</w:t>
      </w:r>
      <w:r>
        <w:t>, and</w:t>
      </w:r>
      <w:r w:rsidR="00735251">
        <w:t xml:space="preserve"> to make</w:t>
      </w:r>
      <w:r>
        <w:t xml:space="preserve"> </w:t>
      </w:r>
      <w:del w:id="206" w:author="Peter J Zamiska" w:date="2014-04-17T01:04:00Z">
        <w:r w:rsidDel="00361B4C">
          <w:delText xml:space="preserve">assembling </w:delText>
        </w:r>
      </w:del>
      <w:ins w:id="207" w:author="Peter J Zamiska" w:date="2014-04-17T01:04:00Z">
        <w:r w:rsidR="00361B4C">
          <w:t xml:space="preserve">incorporating </w:t>
        </w:r>
      </w:ins>
      <w:r>
        <w:t>the powder source and printing platform subsystems</w:t>
      </w:r>
      <w:ins w:id="208" w:author="Peter J Zamiska" w:date="2014-04-17T01:04:00Z">
        <w:r w:rsidR="00361B4C">
          <w:t xml:space="preserve"> into the frame</w:t>
        </w:r>
      </w:ins>
      <w:r>
        <w:t xml:space="preserve"> easier. Also</w:t>
      </w:r>
      <w:r w:rsidR="00735251">
        <w:t xml:space="preserve">, </w:t>
      </w:r>
      <w:del w:id="209" w:author="Wheeler Weise" w:date="2014-04-16T21:36:00Z">
        <w:r w:rsidR="00735251" w:rsidDel="00B06427">
          <w:delText xml:space="preserve">the </w:delText>
        </w:r>
      </w:del>
      <w:ins w:id="210" w:author="Wheeler Weise" w:date="2014-04-16T21:36:00Z">
        <w:r w:rsidR="00B06427">
          <w:t xml:space="preserve">there is a </w:t>
        </w:r>
      </w:ins>
      <w:ins w:id="211" w:author="Peter J Zamiska" w:date="2014-04-17T01:04:00Z">
        <w:r w:rsidR="00361B4C">
          <w:t xml:space="preserve">small clearance that </w:t>
        </w:r>
      </w:ins>
      <w:del w:id="212" w:author="Peter J Zamiska" w:date="2014-04-17T01:04:00Z">
        <w:r w:rsidR="00735251" w:rsidDel="00361B4C">
          <w:delText>small hole is</w:delText>
        </w:r>
        <w:r w:rsidDel="00361B4C">
          <w:delText xml:space="preserve"> for </w:delText>
        </w:r>
      </w:del>
      <w:r>
        <w:t>allow</w:t>
      </w:r>
      <w:ins w:id="213" w:author="Peter J Zamiska" w:date="2014-04-17T01:04:00Z">
        <w:r w:rsidR="00361B4C">
          <w:t>s</w:t>
        </w:r>
      </w:ins>
      <w:del w:id="214" w:author="Peter J Zamiska" w:date="2014-04-17T01:04:00Z">
        <w:r w:rsidDel="00361B4C">
          <w:delText>ing</w:delText>
        </w:r>
      </w:del>
      <w:r>
        <w:t xml:space="preserve"> the cup in the excess powder removal subsystem </w:t>
      </w:r>
      <w:r w:rsidR="00735251">
        <w:t>to be</w:t>
      </w:r>
      <w:r>
        <w:t xml:space="preserve"> moved in and out</w:t>
      </w:r>
      <w:ins w:id="215" w:author="Peter J Zamiska" w:date="2014-04-17T01:05:00Z">
        <w:r w:rsidR="00361B4C">
          <w:t xml:space="preserve"> of the frame</w:t>
        </w:r>
      </w:ins>
      <w:r>
        <w:t xml:space="preserve">. The </w:t>
      </w:r>
      <w:del w:id="216" w:author="Peter J Zamiska" w:date="2014-04-17T01:05:00Z">
        <w:r w:rsidDel="00361B4C">
          <w:delText>detail scales</w:delText>
        </w:r>
      </w:del>
      <w:ins w:id="217" w:author="Peter J Zamiska" w:date="2014-04-17T01:05:00Z">
        <w:r w:rsidR="00361B4C">
          <w:t>dimensions</w:t>
        </w:r>
      </w:ins>
      <w:r w:rsidR="004B2E33">
        <w:t xml:space="preserve"> of both </w:t>
      </w:r>
      <w:ins w:id="218" w:author="Peter J Zamiska" w:date="2014-04-17T01:05:00Z">
        <w:r w:rsidR="00361B4C">
          <w:t>components</w:t>
        </w:r>
      </w:ins>
      <w:del w:id="219" w:author="Peter J Zamiska" w:date="2014-04-17T01:05:00Z">
        <w:r w:rsidR="004B2E33" w:rsidDel="00361B4C">
          <w:delText>covers</w:delText>
        </w:r>
      </w:del>
      <w:r w:rsidR="004B2E33">
        <w:t xml:space="preserve"> are shown in </w:t>
      </w:r>
      <w:r w:rsidR="00805111">
        <w:fldChar w:fldCharType="begin"/>
      </w:r>
      <w:r w:rsidR="004B2E33">
        <w:instrText xml:space="preserve"> REF _Ref385097093 \h </w:instrText>
      </w:r>
      <w:r w:rsidR="00805111">
        <w:fldChar w:fldCharType="separate"/>
      </w:r>
      <w:r w:rsidR="00735251">
        <w:t xml:space="preserve">Figure </w:t>
      </w:r>
      <w:r w:rsidR="00735251">
        <w:rPr>
          <w:noProof/>
        </w:rPr>
        <w:t>12</w:t>
      </w:r>
      <w:r w:rsidR="00805111">
        <w:fldChar w:fldCharType="end"/>
      </w:r>
      <w:r w:rsidR="004B2E33">
        <w:t xml:space="preserve"> and </w:t>
      </w:r>
      <w:r w:rsidR="00805111">
        <w:fldChar w:fldCharType="begin"/>
      </w:r>
      <w:r w:rsidR="004B2E33">
        <w:instrText xml:space="preserve"> REF _Ref385097095 \h </w:instrText>
      </w:r>
      <w:r w:rsidR="00805111">
        <w:fldChar w:fldCharType="separate"/>
      </w:r>
      <w:r w:rsidR="00933426">
        <w:t xml:space="preserve">Figure </w:t>
      </w:r>
      <w:r w:rsidR="00933426">
        <w:rPr>
          <w:noProof/>
        </w:rPr>
        <w:t>13</w:t>
      </w:r>
      <w:r w:rsidR="00805111">
        <w:fldChar w:fldCharType="end"/>
      </w:r>
      <w:r>
        <w:t>.</w:t>
      </w:r>
    </w:p>
    <w:p w14:paraId="4CD58D30" w14:textId="77777777" w:rsidR="00197510" w:rsidRDefault="00987132">
      <w:r>
        <w:lastRenderedPageBreak/>
        <w:tab/>
        <w:t xml:space="preserve">The top </w:t>
      </w:r>
      <w:ins w:id="220" w:author="Peter J Zamiska" w:date="2014-04-17T01:05:00Z">
        <w:r w:rsidR="00361B4C">
          <w:t>panel</w:t>
        </w:r>
      </w:ins>
      <w:del w:id="221" w:author="Peter J Zamiska" w:date="2014-04-17T01:05:00Z">
        <w:r w:rsidDel="00361B4C">
          <w:delText>base</w:delText>
        </w:r>
      </w:del>
      <w:r>
        <w:t xml:space="preserve"> </w:t>
      </w:r>
      <w:ins w:id="222" w:author="Peter J Zamiska" w:date="2014-04-17T01:06:00Z">
        <w:r w:rsidR="00361B4C">
          <w:t>was</w:t>
        </w:r>
      </w:ins>
      <w:del w:id="223" w:author="Peter J Zamiska" w:date="2014-04-17T01:06:00Z">
        <w:r w:rsidDel="00361B4C">
          <w:delText>is</w:delText>
        </w:r>
      </w:del>
      <w:r>
        <w:t xml:space="preserve"> designed to cover the</w:t>
      </w:r>
      <w:ins w:id="224" w:author="Peter J Zamiska" w:date="2014-04-17T01:06:00Z">
        <w:r w:rsidR="00361B4C">
          <w:t xml:space="preserve"> upper surface</w:t>
        </w:r>
      </w:ins>
      <w:del w:id="225" w:author="Peter J Zamiska" w:date="2014-04-17T01:06:00Z">
        <w:r w:rsidDel="00361B4C">
          <w:delText xml:space="preserve"> top side</w:delText>
        </w:r>
      </w:del>
      <w:r>
        <w:t xml:space="preserve"> of the frame. </w:t>
      </w:r>
      <w:ins w:id="226" w:author="Peter J Zamiska" w:date="2014-04-17T01:06:00Z">
        <w:r w:rsidR="00361B4C">
          <w:t>N</w:t>
        </w:r>
      </w:ins>
      <w:del w:id="227" w:author="Peter J Zamiska" w:date="2014-04-17T01:06:00Z">
        <w:r w:rsidDel="00361B4C">
          <w:delText>It does n</w:delText>
        </w:r>
      </w:del>
      <w:r>
        <w:t xml:space="preserve">ot only </w:t>
      </w:r>
      <w:ins w:id="228" w:author="Peter J Zamiska" w:date="2014-04-17T01:06:00Z">
        <w:r w:rsidR="00361B4C">
          <w:t xml:space="preserve">does it </w:t>
        </w:r>
      </w:ins>
      <w:r>
        <w:t xml:space="preserve">need </w:t>
      </w:r>
      <w:r w:rsidR="00735251">
        <w:t>to have</w:t>
      </w:r>
      <w:r>
        <w:t xml:space="preserve"> </w:t>
      </w:r>
      <w:del w:id="229" w:author="Peter J Zamiska" w:date="2014-04-17T01:06:00Z">
        <w:r w:rsidDel="00361B4C">
          <w:delText>cut corners</w:delText>
        </w:r>
      </w:del>
      <w:ins w:id="230" w:author="Peter J Zamiska" w:date="2014-04-17T01:06:00Z">
        <w:r w:rsidR="00361B4C">
          <w:t>notches cut into each corner</w:t>
        </w:r>
      </w:ins>
      <w:r w:rsidR="00735251">
        <w:t>, allowing</w:t>
      </w:r>
      <w:r>
        <w:t xml:space="preserve"> the long co</w:t>
      </w:r>
      <w:r w:rsidR="00735251">
        <w:t xml:space="preserve">lumns </w:t>
      </w:r>
      <w:del w:id="231" w:author="Peter J Zamiska" w:date="2014-04-17T01:07:00Z">
        <w:r w:rsidR="00735251" w:rsidDel="00361B4C">
          <w:delText>go through</w:delText>
        </w:r>
      </w:del>
      <w:ins w:id="232" w:author="Peter J Zamiska" w:date="2014-04-17T01:07:00Z">
        <w:r w:rsidR="00361B4C">
          <w:t>to be fastened to</w:t>
        </w:r>
      </w:ins>
      <w:r w:rsidR="00735251">
        <w:t xml:space="preserve"> it, but it also</w:t>
      </w:r>
      <w:r>
        <w:t xml:space="preserve"> needs to </w:t>
      </w:r>
      <w:r w:rsidR="00735251">
        <w:t>contain</w:t>
      </w:r>
      <w:r>
        <w:t xml:space="preserve"> three holes in center </w:t>
      </w:r>
      <w:r w:rsidR="00884252">
        <w:t xml:space="preserve">where </w:t>
      </w:r>
      <w:r>
        <w:t xml:space="preserve">sizes and location must match each </w:t>
      </w:r>
      <w:ins w:id="233" w:author="Peter J Zamiska" w:date="2014-04-17T01:07:00Z">
        <w:r w:rsidR="00361B4C">
          <w:t xml:space="preserve">one </w:t>
        </w:r>
      </w:ins>
      <w:del w:id="234" w:author="Peter J Zamiska" w:date="2014-04-17T01:07:00Z">
        <w:r w:rsidDel="00361B4C">
          <w:delText xml:space="preserve">gap </w:delText>
        </w:r>
      </w:del>
      <w:r>
        <w:t xml:space="preserve">in the side panel minor subsystem. Furthermore, in order to let the rolling mechanism </w:t>
      </w:r>
      <w:r w:rsidR="00735251">
        <w:t xml:space="preserve">move on top of </w:t>
      </w:r>
      <w:r w:rsidR="00884252">
        <w:t>the frame</w:t>
      </w:r>
      <w:r w:rsidR="00735251">
        <w:t>, it needed to be cut to allow for</w:t>
      </w:r>
      <w:r>
        <w:t xml:space="preserve"> enough space on the bottom of both X/Y carriage rails (shown in</w:t>
      </w:r>
      <w:r w:rsidR="004B2E33">
        <w:t xml:space="preserve"> </w:t>
      </w:r>
      <w:r w:rsidR="00805111">
        <w:fldChar w:fldCharType="begin"/>
      </w:r>
      <w:r w:rsidR="004B2E33">
        <w:instrText xml:space="preserve"> REF _Ref385097129 \h </w:instrText>
      </w:r>
      <w:r w:rsidR="00805111">
        <w:fldChar w:fldCharType="separate"/>
      </w:r>
      <w:r w:rsidR="00933426">
        <w:t xml:space="preserve">Figure </w:t>
      </w:r>
      <w:r w:rsidR="00933426">
        <w:rPr>
          <w:noProof/>
        </w:rPr>
        <w:t>14</w:t>
      </w:r>
      <w:r w:rsidR="00805111">
        <w:fldChar w:fldCharType="end"/>
      </w:r>
      <w:r>
        <w:t>).</w:t>
      </w:r>
      <w:r w:rsidR="00735251">
        <w:t xml:space="preserve">  Details of this are shown in </w:t>
      </w:r>
      <w:r w:rsidR="00805111">
        <w:fldChar w:fldCharType="begin"/>
      </w:r>
      <w:r w:rsidR="00735251">
        <w:instrText xml:space="preserve"> REF _Ref385426176 \h </w:instrText>
      </w:r>
      <w:r w:rsidR="00805111">
        <w:fldChar w:fldCharType="separate"/>
      </w:r>
      <w:r w:rsidR="00735251">
        <w:t xml:space="preserve">Figure </w:t>
      </w:r>
      <w:r w:rsidR="00735251">
        <w:rPr>
          <w:noProof/>
        </w:rPr>
        <w:t>15</w:t>
      </w:r>
      <w:r w:rsidR="00805111">
        <w:fldChar w:fldCharType="end"/>
      </w:r>
      <w:r w:rsidR="00735251">
        <w:t>.</w:t>
      </w:r>
    </w:p>
    <w:p w14:paraId="3796561C" w14:textId="77777777" w:rsidR="00CB1CD5" w:rsidRDefault="00987132">
      <w:r w:rsidRPr="00987132">
        <w:rPr>
          <w:noProof/>
          <w:lang w:bidi="ar-SA"/>
        </w:rPr>
        <w:drawing>
          <wp:anchor distT="0" distB="0" distL="114300" distR="114300" simplePos="0" relativeHeight="251850752" behindDoc="0" locked="0" layoutInCell="1" allowOverlap="1" wp14:anchorId="1C2EE500" wp14:editId="4E13E78C">
            <wp:simplePos x="0" y="0"/>
            <wp:positionH relativeFrom="margin">
              <wp:align>center</wp:align>
            </wp:positionH>
            <wp:positionV relativeFrom="paragraph">
              <wp:posOffset>4224</wp:posOffset>
            </wp:positionV>
            <wp:extent cx="3498297" cy="2234317"/>
            <wp:effectExtent l="19050" t="0" r="6903" b="0"/>
            <wp:wrapSquare wrapText="bothSides"/>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98297" cy="2234317"/>
                    </a:xfrm>
                    <a:prstGeom prst="rect">
                      <a:avLst/>
                    </a:prstGeom>
                  </pic:spPr>
                </pic:pic>
              </a:graphicData>
            </a:graphic>
          </wp:anchor>
        </w:drawing>
      </w:r>
    </w:p>
    <w:p w14:paraId="1D724AB0" w14:textId="77777777" w:rsidR="00987132" w:rsidRDefault="00987132"/>
    <w:p w14:paraId="44A80599" w14:textId="77777777" w:rsidR="00987132" w:rsidRDefault="00987132"/>
    <w:p w14:paraId="7CEB993E" w14:textId="77777777" w:rsidR="00987132" w:rsidRDefault="00987132"/>
    <w:p w14:paraId="7562D77B" w14:textId="77777777" w:rsidR="00987132" w:rsidRDefault="00987132"/>
    <w:p w14:paraId="6BF1828A" w14:textId="77777777" w:rsidR="00987132" w:rsidRDefault="00987132"/>
    <w:p w14:paraId="2B29E7E3" w14:textId="77777777" w:rsidR="00987132" w:rsidRDefault="00987132"/>
    <w:p w14:paraId="01B1BDC5" w14:textId="77777777" w:rsidR="00987132" w:rsidRDefault="008047F4">
      <w:r>
        <w:rPr>
          <w:noProof/>
          <w:lang w:bidi="ar-SA"/>
        </w:rPr>
        <w:pict w14:anchorId="6CA6C8B0">
          <v:shape id="Text Box 417" o:spid="_x0000_s1104" type="#_x0000_t202" style="position:absolute;margin-left:162pt;margin-top:.45pt;width:215.95pt;height:38.45pt;z-index:251851776;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" filled="f" stroked="f">
            <v:textbox style="mso-fit-shape-to-text:t">
              <w:txbxContent>
                <w:p w14:paraId="33BCA3A1" w14:textId="77777777" w:rsidR="008047F4" w:rsidRDefault="008047F4" w:rsidP="00987132">
                  <w:pPr>
                    <w:pStyle w:val="Caption"/>
                    <w:jc w:val="center"/>
                  </w:pPr>
                  <w:bookmarkStart w:id="235" w:name="_Ref385097029"/>
                  <w:bookmarkStart w:id="236" w:name="_Toc385422125"/>
                  <w:bookmarkStart w:id="237" w:name="_Toc385422803"/>
                  <w:bookmarkStart w:id="238" w:name="_Toc385422896"/>
                  <w:bookmarkStart w:id="239" w:name="_Toc385446923"/>
                  <w:r>
                    <w:t xml:space="preserve">Figure </w:t>
                  </w:r>
                  <w:fldSimple w:instr=" SEQ Figure \* ARABIC ">
                    <w:r>
                      <w:rPr>
                        <w:noProof/>
                      </w:rPr>
                      <w:t>8</w:t>
                    </w:r>
                  </w:fldSimple>
                  <w:bookmarkEnd w:id="235"/>
                  <w:r>
                    <w:t>: Bottom base of frame</w:t>
                  </w:r>
                  <w:bookmarkEnd w:id="236"/>
                  <w:bookmarkEnd w:id="237"/>
                  <w:bookmarkEnd w:id="238"/>
                  <w:r>
                    <w:t xml:space="preserve"> (PZ)</w:t>
                  </w:r>
                  <w:bookmarkEnd w:id="239"/>
                </w:p>
              </w:txbxContent>
            </v:textbox>
            <w10:wrap anchorx="margin"/>
          </v:shape>
        </w:pict>
      </w:r>
    </w:p>
    <w:p w14:paraId="1AC9DAED" w14:textId="77777777" w:rsidR="00987132" w:rsidRDefault="00987132"/>
    <w:p w14:paraId="4CE07DF5" w14:textId="77777777" w:rsidR="00987132" w:rsidRDefault="00987132">
      <w:r>
        <w:rPr>
          <w:noProof/>
          <w:lang w:bidi="ar-SA"/>
        </w:rPr>
        <w:drawing>
          <wp:anchor distT="0" distB="0" distL="114300" distR="114300" simplePos="0" relativeHeight="251852800" behindDoc="0" locked="0" layoutInCell="1" allowOverlap="1" wp14:anchorId="556DF82E" wp14:editId="76D6DA71">
            <wp:simplePos x="0" y="0"/>
            <wp:positionH relativeFrom="column">
              <wp:posOffset>1915160</wp:posOffset>
            </wp:positionH>
            <wp:positionV relativeFrom="paragraph">
              <wp:posOffset>110490</wp:posOffset>
            </wp:positionV>
            <wp:extent cx="974725" cy="1971675"/>
            <wp:effectExtent l="19050" t="0" r="0" b="0"/>
            <wp:wrapSquare wrapText="bothSides"/>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974725" cy="1971675"/>
                    </a:xfrm>
                    <a:prstGeom prst="rect">
                      <a:avLst/>
                    </a:prstGeom>
                  </pic:spPr>
                </pic:pic>
              </a:graphicData>
            </a:graphic>
          </wp:anchor>
        </w:drawing>
      </w:r>
      <w:r>
        <w:rPr>
          <w:noProof/>
          <w:lang w:bidi="ar-SA"/>
        </w:rPr>
        <w:drawing>
          <wp:anchor distT="0" distB="0" distL="114300" distR="114300" simplePos="0" relativeHeight="251853824" behindDoc="0" locked="0" layoutInCell="1" allowOverlap="1" wp14:anchorId="2B872A2C" wp14:editId="7B699D0B">
            <wp:simplePos x="0" y="0"/>
            <wp:positionH relativeFrom="column">
              <wp:posOffset>3068320</wp:posOffset>
            </wp:positionH>
            <wp:positionV relativeFrom="paragraph">
              <wp:posOffset>110490</wp:posOffset>
            </wp:positionV>
            <wp:extent cx="1898650" cy="1971675"/>
            <wp:effectExtent l="19050" t="0" r="6350" b="0"/>
            <wp:wrapSquare wrapText="bothSides"/>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98650" cy="1971675"/>
                    </a:xfrm>
                    <a:prstGeom prst="rect">
                      <a:avLst/>
                    </a:prstGeom>
                  </pic:spPr>
                </pic:pic>
              </a:graphicData>
            </a:graphic>
          </wp:anchor>
        </w:drawing>
      </w:r>
    </w:p>
    <w:p w14:paraId="5B4CF1E6" w14:textId="77777777" w:rsidR="00987132" w:rsidRDefault="00987132"/>
    <w:p w14:paraId="31E8F2DA" w14:textId="77777777" w:rsidR="00987132" w:rsidRDefault="00987132"/>
    <w:p w14:paraId="50B9570E" w14:textId="77777777" w:rsidR="00987132" w:rsidRDefault="00987132"/>
    <w:p w14:paraId="714DA753" w14:textId="77777777" w:rsidR="00CB1CD5" w:rsidRDefault="008047F4">
      <w:r>
        <w:rPr>
          <w:noProof/>
          <w:lang w:bidi="ar-SA"/>
        </w:rPr>
        <w:pict w14:anchorId="1DBA9EA4">
          <v:shape id="Text Box 418" o:spid="_x0000_s1105" type="#_x0000_t202" style="position:absolute;margin-left:158.35pt;margin-top:62.25pt;width:215.7pt;height:38.45pt;z-index:251854848;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" filled="f" stroked="f">
            <v:textbox style="mso-fit-shape-to-text:t">
              <w:txbxContent>
                <w:p w14:paraId="71FDD8E1" w14:textId="77777777" w:rsidR="008047F4" w:rsidRDefault="008047F4" w:rsidP="00987132">
                  <w:pPr>
                    <w:pStyle w:val="Caption"/>
                    <w:jc w:val="center"/>
                  </w:pPr>
                  <w:bookmarkStart w:id="240" w:name="_Ref385097037"/>
                  <w:bookmarkStart w:id="241" w:name="_Toc385422126"/>
                  <w:bookmarkStart w:id="242" w:name="_Toc385422804"/>
                  <w:bookmarkStart w:id="243" w:name="_Toc385422897"/>
                  <w:bookmarkStart w:id="244" w:name="_Toc385446924"/>
                  <w:r>
                    <w:t xml:space="preserve">Figure </w:t>
                  </w:r>
                  <w:fldSimple w:instr=" SEQ Figure \* ARABIC ">
                    <w:r>
                      <w:rPr>
                        <w:noProof/>
                      </w:rPr>
                      <w:t>9</w:t>
                    </w:r>
                  </w:fldSimple>
                  <w:bookmarkEnd w:id="240"/>
                  <w:r>
                    <w:t>: Corner Columns of frame</w:t>
                  </w:r>
                  <w:bookmarkEnd w:id="241"/>
                  <w:bookmarkEnd w:id="242"/>
                  <w:bookmarkEnd w:id="243"/>
                  <w:r>
                    <w:t xml:space="preserve"> (PZ)</w:t>
                  </w:r>
                  <w:bookmarkEnd w:id="244"/>
                </w:p>
              </w:txbxContent>
            </v:textbox>
            <w10:wrap anchorx="margin"/>
          </v:shape>
        </w:pict>
      </w:r>
      <w:r w:rsidR="00CB1CD5">
        <w:br w:type="page"/>
      </w:r>
    </w:p>
    <w:p w14:paraId="4B1902ED" w14:textId="77777777" w:rsidR="00CB1CD5" w:rsidRDefault="008047F4">
      <w:r>
        <w:rPr>
          <w:noProof/>
          <w:lang w:bidi="ar-SA"/>
        </w:rPr>
        <w:lastRenderedPageBreak/>
        <w:pict w14:anchorId="1B64C5EF">
          <v:shape id="Text Box 31" o:spid="_x0000_s1106" type="#_x0000_t202" style="position:absolute;margin-left:298.5pt;margin-top:-.3pt;width:164.25pt;height:63.75pt;z-index:251865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" filled="f" strokeweight=".5pt">
            <v:path arrowok="t"/>
            <v:textbox>
              <w:txbxContent>
                <w:p w14:paraId="79035A59" w14:textId="77777777" w:rsidR="008047F4" w:rsidRPr="004B2E33" w:rsidRDefault="008047F4" w:rsidP="00CA0FF2">
                  <w:pPr>
                    <w:pStyle w:val="ListParagraph"/>
                    <w:numPr>
                      <w:ilvl w:val="0"/>
                      <w:numId w:val="14"/>
                    </w:numPr>
                    <w:spacing w:before="0" w:after="160" w:line="259" w:lineRule="auto"/>
                    <w:jc w:val="both"/>
                    <w:rPr>
                      <w:color w:val="C2D69B" w:themeColor="accent3" w:themeTint="99"/>
                    </w:rPr>
                  </w:pPr>
                  <w:r w:rsidRPr="004B2E33">
                    <w:rPr>
                      <w:color w:val="C2D69B" w:themeColor="accent3" w:themeTint="99"/>
                    </w:rPr>
                    <w:t>Gap for reducing volume</w:t>
                  </w:r>
                </w:p>
                <w:p w14:paraId="10AE0E4F" w14:textId="77777777" w:rsidR="008047F4" w:rsidRPr="004B2E33" w:rsidRDefault="008047F4" w:rsidP="00CA0FF2">
                  <w:pPr>
                    <w:pStyle w:val="ListParagraph"/>
                    <w:numPr>
                      <w:ilvl w:val="0"/>
                      <w:numId w:val="14"/>
                    </w:numPr>
                    <w:spacing w:before="0" w:after="160" w:line="259" w:lineRule="auto"/>
                    <w:jc w:val="both"/>
                    <w:rPr>
                      <w:color w:val="C2D69B" w:themeColor="accent3" w:themeTint="99"/>
                    </w:rPr>
                  </w:pPr>
                  <w:r w:rsidRPr="004B2E33">
                    <w:rPr>
                      <w:color w:val="C2D69B" w:themeColor="accent3" w:themeTint="99"/>
                    </w:rPr>
                    <w:t>Powder Source Platform</w:t>
                  </w:r>
                </w:p>
                <w:p w14:paraId="0067977D" w14:textId="77777777" w:rsidR="008047F4" w:rsidRPr="004B2E33" w:rsidRDefault="008047F4" w:rsidP="00CA0FF2">
                  <w:pPr>
                    <w:pStyle w:val="ListParagraph"/>
                    <w:numPr>
                      <w:ilvl w:val="0"/>
                      <w:numId w:val="14"/>
                    </w:numPr>
                    <w:spacing w:before="0" w:after="160" w:line="259" w:lineRule="auto"/>
                    <w:jc w:val="both"/>
                    <w:rPr>
                      <w:color w:val="C2D69B" w:themeColor="accent3" w:themeTint="99"/>
                    </w:rPr>
                  </w:pPr>
                  <w:r w:rsidRPr="004B2E33">
                    <w:rPr>
                      <w:color w:val="C2D69B" w:themeColor="accent3" w:themeTint="99"/>
                    </w:rPr>
                    <w:t>Printing Platform</w:t>
                  </w:r>
                </w:p>
                <w:p w14:paraId="212B3F06" w14:textId="77777777" w:rsidR="008047F4" w:rsidRPr="004B2E33" w:rsidRDefault="008047F4" w:rsidP="00CA0FF2">
                  <w:pPr>
                    <w:pStyle w:val="ListParagraph"/>
                    <w:numPr>
                      <w:ilvl w:val="0"/>
                      <w:numId w:val="14"/>
                    </w:numPr>
                    <w:spacing w:before="0" w:after="160" w:line="259" w:lineRule="auto"/>
                    <w:jc w:val="both"/>
                    <w:rPr>
                      <w:color w:val="C2D69B" w:themeColor="accent3" w:themeTint="99"/>
                    </w:rPr>
                  </w:pPr>
                  <w:r w:rsidRPr="004B2E33">
                    <w:rPr>
                      <w:color w:val="C2D69B" w:themeColor="accent3" w:themeTint="99"/>
                    </w:rPr>
                    <w:t>Gap for excess powder</w:t>
                  </w:r>
                </w:p>
              </w:txbxContent>
            </v:textbox>
          </v:shape>
        </w:pict>
      </w:r>
      <w:r>
        <w:rPr>
          <w:noProof/>
          <w:lang w:bidi="ar-SA"/>
        </w:rPr>
        <w:pict w14:anchorId="040A18D3">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8-Point Star 28" o:spid="_x0000_s1107" type="#_x0000_t58" style="position:absolute;margin-left:358.5pt;margin-top:112.8pt;width:24pt;height:24pt;z-index:25186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" adj="2700" fillcolor="#4f81bd [3204]" strokecolor="#243f60 [1604]" strokeweight="2pt">
            <v:path arrowok="t"/>
            <v:textbox>
              <w:txbxContent>
                <w:p w14:paraId="6FD93B57" w14:textId="77777777" w:rsidR="008047F4" w:rsidRPr="004B2E33" w:rsidRDefault="008047F4" w:rsidP="004B2E33">
                  <w:pPr>
                    <w:pStyle w:val="NoSpacing"/>
                    <w:rPr>
                      <w:color w:val="C2D69B" w:themeColor="accent3" w:themeTint="99"/>
                      <w:sz w:val="16"/>
                    </w:rPr>
                  </w:pPr>
                  <w:r>
                    <w:rPr>
                      <w:color w:val="C2D69B" w:themeColor="accent3" w:themeTint="99"/>
                      <w:sz w:val="16"/>
                    </w:rPr>
                    <w:t>2</w:t>
                  </w:r>
                </w:p>
                <w:p w14:paraId="7BC67ECC" w14:textId="77777777" w:rsidR="008047F4" w:rsidRPr="004B2E33" w:rsidRDefault="008047F4" w:rsidP="004B2E33">
                  <w:pPr>
                    <w:rPr>
                      <w:szCs w:val="16"/>
                    </w:rPr>
                  </w:pPr>
                </w:p>
              </w:txbxContent>
            </v:textbox>
          </v:shape>
        </w:pict>
      </w:r>
      <w:r>
        <w:rPr>
          <w:noProof/>
          <w:lang w:bidi="ar-SA"/>
        </w:rPr>
        <w:pict w14:anchorId="12671692">
          <v:shape id="8-Point Star 27" o:spid="_x0000_s1108" type="#_x0000_t58" style="position:absolute;margin-left:319.5pt;margin-top:90.3pt;width:24pt;height:24pt;z-index:251863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" adj="2700" fillcolor="#4f81bd [3204]" strokecolor="#243f60 [1604]" strokeweight="2pt">
            <v:path arrowok="t"/>
            <v:textbox>
              <w:txbxContent>
                <w:p w14:paraId="2F4F319A" w14:textId="77777777" w:rsidR="008047F4" w:rsidRPr="004B2E33" w:rsidRDefault="008047F4" w:rsidP="004B2E33">
                  <w:pPr>
                    <w:pStyle w:val="NoSpacing"/>
                    <w:rPr>
                      <w:color w:val="C2D69B" w:themeColor="accent3" w:themeTint="99"/>
                      <w:sz w:val="16"/>
                    </w:rPr>
                  </w:pPr>
                  <w:r>
                    <w:rPr>
                      <w:color w:val="C2D69B" w:themeColor="accent3" w:themeTint="99"/>
                      <w:sz w:val="16"/>
                    </w:rPr>
                    <w:t>3</w:t>
                  </w:r>
                </w:p>
                <w:p w14:paraId="0C2EA9A1" w14:textId="77777777" w:rsidR="008047F4" w:rsidRPr="004B2E33" w:rsidRDefault="008047F4" w:rsidP="004B2E33">
                  <w:pPr>
                    <w:rPr>
                      <w:szCs w:val="16"/>
                    </w:rPr>
                  </w:pPr>
                </w:p>
              </w:txbxContent>
            </v:textbox>
          </v:shape>
        </w:pict>
      </w:r>
      <w:r>
        <w:rPr>
          <w:noProof/>
          <w:lang w:bidi="ar-SA"/>
        </w:rPr>
        <w:pict w14:anchorId="17D99032">
          <v:shape id="8-Point Star 26" o:spid="_x0000_s1109" type="#_x0000_t58" style="position:absolute;margin-left:275.25pt;margin-top:61.95pt;width:24pt;height:24pt;z-index:251862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" adj="2700" fillcolor="#4f81bd [3204]" strokecolor="#243f60 [1604]" strokeweight="2pt">
            <v:path arrowok="t"/>
            <v:textbox>
              <w:txbxContent>
                <w:p w14:paraId="0A65E0BB" w14:textId="77777777" w:rsidR="008047F4" w:rsidRPr="004B2E33" w:rsidRDefault="008047F4" w:rsidP="004B2E33">
                  <w:pPr>
                    <w:pStyle w:val="NoSpacing"/>
                    <w:rPr>
                      <w:color w:val="C2D69B" w:themeColor="accent3" w:themeTint="99"/>
                      <w:sz w:val="16"/>
                    </w:rPr>
                  </w:pPr>
                  <w:r w:rsidRPr="004B2E33">
                    <w:rPr>
                      <w:color w:val="C2D69B" w:themeColor="accent3" w:themeTint="99"/>
                      <w:sz w:val="16"/>
                    </w:rPr>
                    <w:t>4</w:t>
                  </w:r>
                </w:p>
              </w:txbxContent>
            </v:textbox>
          </v:shape>
        </w:pict>
      </w:r>
      <w:r>
        <w:rPr>
          <w:noProof/>
          <w:lang w:bidi="ar-SA"/>
        </w:rPr>
        <w:pict w14:anchorId="107D87A3">
          <v:shape id="8-Point Star 25" o:spid="_x0000_s1110" type="#_x0000_t58" style="position:absolute;margin-left:391.5pt;margin-top:127.2pt;width:24pt;height:24pt;z-index:251860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" adj="2700" fillcolor="#4f81bd [3204]" strokecolor="#243f60 [1604]" strokeweight="2pt">
            <v:path arrowok="t"/>
            <v:textbox>
              <w:txbxContent>
                <w:p w14:paraId="0761044D" w14:textId="77777777" w:rsidR="008047F4" w:rsidRPr="004B2E33" w:rsidRDefault="008047F4" w:rsidP="004B2E33">
                  <w:pPr>
                    <w:pStyle w:val="NoSpacing"/>
                    <w:rPr>
                      <w:color w:val="C2D69B" w:themeColor="accent3" w:themeTint="99"/>
                      <w:sz w:val="16"/>
                    </w:rPr>
                  </w:pPr>
                  <w:r>
                    <w:rPr>
                      <w:color w:val="C2D69B" w:themeColor="accent3" w:themeTint="99"/>
                      <w:sz w:val="16"/>
                    </w:rPr>
                    <w:t>1</w:t>
                  </w:r>
                </w:p>
                <w:p w14:paraId="2FEEA384" w14:textId="77777777" w:rsidR="008047F4" w:rsidRPr="004B2E33" w:rsidRDefault="008047F4" w:rsidP="004B2E33">
                  <w:pPr>
                    <w:rPr>
                      <w:szCs w:val="16"/>
                    </w:rPr>
                  </w:pPr>
                </w:p>
              </w:txbxContent>
            </v:textbox>
          </v:shape>
        </w:pict>
      </w:r>
      <w:r>
        <w:rPr>
          <w:noProof/>
          <w:lang w:bidi="ar-SA"/>
        </w:rPr>
        <w:pict w14:anchorId="3AC937E8">
          <v:shape id="Straight Arrow Connector 12" o:spid="_x0000_s2002" type="#_x0000_t32" style="position:absolute;margin-left:243pt;margin-top:83.65pt;width:35.25pt;height:45.75pt;flip:x;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" strokecolor="#c0504d [3205]" strokeweight="3pt">
            <v:stroke endarrow="block"/>
            <v:shadow on="t" color="black" opacity="22937f" origin=",.5" offset="0,.63889mm"/>
            <o:lock v:ext="edit" shapetype="f"/>
          </v:shape>
        </w:pict>
      </w:r>
      <w:r>
        <w:rPr>
          <w:noProof/>
          <w:lang w:bidi="ar-SA"/>
        </w:rPr>
        <w:pict w14:anchorId="547281E4">
          <v:shape id="Straight Arrow Connector 10" o:spid="_x0000_s2001" type="#_x0000_t32" style="position:absolute;margin-left:286.5pt;margin-top:112.8pt;width:35.25pt;height:45.75pt;flip:x;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" strokecolor="#c0504d [3205]" strokeweight="3pt">
            <v:stroke endarrow="block"/>
            <v:shadow on="t" color="black" opacity="22937f" origin=",.5" offset="0,.63889mm"/>
            <o:lock v:ext="edit" shapetype="f"/>
          </v:shape>
        </w:pict>
      </w:r>
      <w:r>
        <w:rPr>
          <w:noProof/>
          <w:lang w:bidi="ar-SA"/>
        </w:rPr>
        <w:pict w14:anchorId="47EDF406">
          <v:shape id="Straight Arrow Connector 23" o:spid="_x0000_s2000" type="#_x0000_t32" style="position:absolute;margin-left:326.25pt;margin-top:133.8pt;width:35.25pt;height:45.75pt;flip:x;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" strokecolor="#c0504d [3205]" strokeweight="3pt">
            <v:stroke endarrow="block"/>
            <v:shadow on="t" color="black" opacity="22937f" origin=",.5" offset="0,.63889mm"/>
            <o:lock v:ext="edit" shapetype="f"/>
          </v:shape>
        </w:pict>
      </w:r>
      <w:r>
        <w:rPr>
          <w:noProof/>
          <w:lang w:bidi="ar-SA"/>
        </w:rPr>
        <w:pict w14:anchorId="0EB76F1D">
          <v:shape id="Straight Arrow Connector 5" o:spid="_x0000_s1999" type="#_x0000_t32" style="position:absolute;margin-left:359.25pt;margin-top:149.7pt;width:35.25pt;height:45.75pt;flip:x;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" strokecolor="#c0504d [3205]" strokeweight="3pt">
            <v:stroke endarrow="block"/>
            <v:shadow on="t" color="black" opacity="22937f" origin=",.5" offset="0,.63889mm"/>
            <o:lock v:ext="edit" shapetype="f"/>
          </v:shape>
        </w:pict>
      </w:r>
      <w:r w:rsidR="00987132" w:rsidRPr="00987132">
        <w:rPr>
          <w:noProof/>
          <w:lang w:bidi="ar-SA"/>
        </w:rPr>
        <w:drawing>
          <wp:anchor distT="0" distB="0" distL="114300" distR="114300" simplePos="0" relativeHeight="251855872" behindDoc="0" locked="0" layoutInCell="1" allowOverlap="1" wp14:anchorId="2E2E5259" wp14:editId="4219FD9E">
            <wp:simplePos x="0" y="0"/>
            <wp:positionH relativeFrom="margin">
              <wp:align>center</wp:align>
            </wp:positionH>
            <wp:positionV relativeFrom="paragraph">
              <wp:posOffset>-3755</wp:posOffset>
            </wp:positionV>
            <wp:extent cx="4909185" cy="5263764"/>
            <wp:effectExtent l="19050" t="0" r="5715" b="0"/>
            <wp:wrapSquare wrapText="bothSides"/>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909185" cy="5263764"/>
                    </a:xfrm>
                    <a:prstGeom prst="rect">
                      <a:avLst/>
                    </a:prstGeom>
                  </pic:spPr>
                </pic:pic>
              </a:graphicData>
            </a:graphic>
          </wp:anchor>
        </w:drawing>
      </w:r>
    </w:p>
    <w:p w14:paraId="19922DF8" w14:textId="77777777" w:rsidR="00CB1CD5" w:rsidRDefault="00CB1CD5"/>
    <w:p w14:paraId="17FA3DD7" w14:textId="77777777" w:rsidR="00CB1CD5" w:rsidRDefault="00CB1CD5"/>
    <w:p w14:paraId="7623242A" w14:textId="77777777" w:rsidR="00CB1CD5" w:rsidRDefault="00CB1CD5"/>
    <w:p w14:paraId="3D2F4EE7" w14:textId="77777777" w:rsidR="00CB1CD5" w:rsidRDefault="00CB1CD5"/>
    <w:p w14:paraId="5AF2C045" w14:textId="77777777" w:rsidR="00CB1CD5" w:rsidRDefault="00CB1CD5"/>
    <w:p w14:paraId="2DC6F46E" w14:textId="77777777" w:rsidR="004B2E33" w:rsidRDefault="004B2E33">
      <w:pPr>
        <w:rPr>
          <w:caps/>
          <w:spacing w:val="15"/>
          <w:sz w:val="22"/>
          <w:szCs w:val="22"/>
        </w:rPr>
      </w:pPr>
    </w:p>
    <w:p w14:paraId="449BDFE0" w14:textId="77777777" w:rsidR="004B2E33" w:rsidRDefault="004B2E33">
      <w:pPr>
        <w:rPr>
          <w:caps/>
          <w:spacing w:val="15"/>
          <w:sz w:val="22"/>
          <w:szCs w:val="22"/>
        </w:rPr>
      </w:pPr>
    </w:p>
    <w:p w14:paraId="2AE86BE5" w14:textId="77777777" w:rsidR="004B2E33" w:rsidRDefault="004B2E33">
      <w:pPr>
        <w:rPr>
          <w:caps/>
          <w:spacing w:val="15"/>
          <w:sz w:val="22"/>
          <w:szCs w:val="22"/>
        </w:rPr>
      </w:pPr>
    </w:p>
    <w:p w14:paraId="317FE9AA" w14:textId="77777777" w:rsidR="004B2E33" w:rsidRDefault="004B2E33">
      <w:pPr>
        <w:rPr>
          <w:caps/>
          <w:spacing w:val="15"/>
          <w:sz w:val="22"/>
          <w:szCs w:val="22"/>
        </w:rPr>
      </w:pPr>
    </w:p>
    <w:p w14:paraId="1333DE73" w14:textId="77777777" w:rsidR="004B2E33" w:rsidRDefault="004B2E33">
      <w:pPr>
        <w:rPr>
          <w:caps/>
          <w:spacing w:val="15"/>
          <w:sz w:val="22"/>
          <w:szCs w:val="22"/>
        </w:rPr>
      </w:pPr>
    </w:p>
    <w:p w14:paraId="47E9A463" w14:textId="77777777" w:rsidR="004B2E33" w:rsidRDefault="004B2E33">
      <w:pPr>
        <w:rPr>
          <w:caps/>
          <w:spacing w:val="15"/>
          <w:sz w:val="22"/>
          <w:szCs w:val="22"/>
        </w:rPr>
      </w:pPr>
    </w:p>
    <w:p w14:paraId="69545629" w14:textId="77777777" w:rsidR="004B2E33" w:rsidRDefault="004B2E33">
      <w:pPr>
        <w:rPr>
          <w:caps/>
          <w:spacing w:val="15"/>
          <w:sz w:val="22"/>
          <w:szCs w:val="22"/>
        </w:rPr>
      </w:pPr>
    </w:p>
    <w:p w14:paraId="637A47D2" w14:textId="77777777" w:rsidR="004B2E33" w:rsidRDefault="004B2E33">
      <w:pPr>
        <w:rPr>
          <w:caps/>
          <w:spacing w:val="15"/>
          <w:sz w:val="22"/>
          <w:szCs w:val="22"/>
        </w:rPr>
      </w:pPr>
    </w:p>
    <w:p w14:paraId="652236D4" w14:textId="77777777" w:rsidR="004B2E33" w:rsidRDefault="004B2E33">
      <w:pPr>
        <w:rPr>
          <w:caps/>
          <w:spacing w:val="15"/>
          <w:sz w:val="22"/>
          <w:szCs w:val="22"/>
        </w:rPr>
      </w:pPr>
    </w:p>
    <w:p w14:paraId="6C9E404D" w14:textId="77777777" w:rsidR="004B2E33" w:rsidRDefault="004B2E33">
      <w:pPr>
        <w:rPr>
          <w:caps/>
          <w:spacing w:val="15"/>
          <w:sz w:val="22"/>
          <w:szCs w:val="22"/>
        </w:rPr>
      </w:pPr>
    </w:p>
    <w:p w14:paraId="0E15A949" w14:textId="77777777" w:rsidR="004B2E33" w:rsidRDefault="008047F4">
      <w:pPr>
        <w:rPr>
          <w:caps/>
          <w:spacing w:val="15"/>
          <w:sz w:val="22"/>
          <w:szCs w:val="22"/>
        </w:rPr>
      </w:pPr>
      <w:r>
        <w:rPr>
          <w:caps/>
          <w:noProof/>
          <w:spacing w:val="15"/>
          <w:sz w:val="22"/>
          <w:szCs w:val="22"/>
          <w:lang w:bidi="ar-SA"/>
        </w:rPr>
        <w:pict w14:anchorId="7A2375B4">
          <v:shape id="Text Box 428" o:spid="_x0000_s1111" type="#_x0000_t202" style="position:absolute;margin-left:166.5pt;margin-top:8.65pt;width:3in;height:38.45pt;z-index:251866112;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" filled="f" stroked="f">
            <v:textbox style="mso-fit-shape-to-text:t">
              <w:txbxContent>
                <w:p w14:paraId="379D13A7" w14:textId="77777777" w:rsidR="008047F4" w:rsidRDefault="008047F4" w:rsidP="004B2E33">
                  <w:pPr>
                    <w:pStyle w:val="Caption"/>
                    <w:jc w:val="center"/>
                  </w:pPr>
                  <w:bookmarkStart w:id="245" w:name="_Ref385097054"/>
                  <w:bookmarkStart w:id="246" w:name="_Toc385422127"/>
                  <w:bookmarkStart w:id="247" w:name="_Toc385422805"/>
                  <w:bookmarkStart w:id="248" w:name="_Toc385422898"/>
                  <w:bookmarkStart w:id="249" w:name="_Toc385446925"/>
                  <w:r>
                    <w:t xml:space="preserve">Figure </w:t>
                  </w:r>
                  <w:fldSimple w:instr=" SEQ Figure \* ARABIC ">
                    <w:r>
                      <w:rPr>
                        <w:noProof/>
                      </w:rPr>
                      <w:t>10</w:t>
                    </w:r>
                  </w:fldSimple>
                  <w:bookmarkEnd w:id="245"/>
                  <w:r>
                    <w:t>: Side panels of the frame</w:t>
                  </w:r>
                  <w:bookmarkEnd w:id="246"/>
                  <w:bookmarkEnd w:id="247"/>
                  <w:bookmarkEnd w:id="248"/>
                  <w:r>
                    <w:t xml:space="preserve"> (PZ</w:t>
                  </w:r>
                  <w:ins w:id="250" w:author="Peter J Zamiska" w:date="2014-04-17T01:07:00Z">
                    <w:r>
                      <w:t>/HL</w:t>
                    </w:r>
                  </w:ins>
                  <w:r>
                    <w:t>)</w:t>
                  </w:r>
                  <w:bookmarkEnd w:id="249"/>
                </w:p>
              </w:txbxContent>
            </v:textbox>
            <w10:wrap anchorx="margin"/>
          </v:shape>
        </w:pict>
      </w:r>
    </w:p>
    <w:p w14:paraId="700C0ACA" w14:textId="77777777" w:rsidR="004B2E33" w:rsidRDefault="00547765">
      <w:pPr>
        <w:rPr>
          <w:caps/>
          <w:spacing w:val="15"/>
          <w:sz w:val="22"/>
          <w:szCs w:val="22"/>
        </w:rPr>
      </w:pPr>
      <w:r>
        <w:rPr>
          <w:caps/>
          <w:noProof/>
          <w:spacing w:val="15"/>
          <w:sz w:val="22"/>
          <w:szCs w:val="22"/>
          <w:lang w:bidi="ar-SA"/>
        </w:rPr>
        <w:drawing>
          <wp:anchor distT="0" distB="0" distL="114300" distR="114300" simplePos="0" relativeHeight="251867136" behindDoc="0" locked="0" layoutInCell="1" allowOverlap="1" wp14:anchorId="3D677C64" wp14:editId="461BE7DD">
            <wp:simplePos x="0" y="0"/>
            <wp:positionH relativeFrom="margin">
              <wp:posOffset>1906905</wp:posOffset>
            </wp:positionH>
            <wp:positionV relativeFrom="paragraph">
              <wp:posOffset>207645</wp:posOffset>
            </wp:positionV>
            <wp:extent cx="3145155" cy="3251835"/>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45155" cy="3251835"/>
                    </a:xfrm>
                    <a:prstGeom prst="rect">
                      <a:avLst/>
                    </a:prstGeom>
                  </pic:spPr>
                </pic:pic>
              </a:graphicData>
            </a:graphic>
          </wp:anchor>
        </w:drawing>
      </w:r>
    </w:p>
    <w:p w14:paraId="1906ED35" w14:textId="77777777" w:rsidR="004B2E33" w:rsidRDefault="004B2E33">
      <w:pPr>
        <w:rPr>
          <w:caps/>
          <w:spacing w:val="15"/>
          <w:sz w:val="22"/>
          <w:szCs w:val="22"/>
        </w:rPr>
      </w:pPr>
    </w:p>
    <w:p w14:paraId="39C6CD9D" w14:textId="77777777" w:rsidR="004B2E33" w:rsidRDefault="004B2E33">
      <w:pPr>
        <w:rPr>
          <w:caps/>
          <w:spacing w:val="15"/>
          <w:sz w:val="22"/>
          <w:szCs w:val="22"/>
        </w:rPr>
      </w:pPr>
    </w:p>
    <w:p w14:paraId="1ACAE531" w14:textId="77777777" w:rsidR="004B2E33" w:rsidRDefault="004B2E33">
      <w:pPr>
        <w:rPr>
          <w:caps/>
          <w:spacing w:val="15"/>
          <w:sz w:val="22"/>
          <w:szCs w:val="22"/>
        </w:rPr>
      </w:pPr>
    </w:p>
    <w:p w14:paraId="74C74484" w14:textId="77777777" w:rsidR="004B2E33" w:rsidRDefault="004B2E33">
      <w:pPr>
        <w:rPr>
          <w:caps/>
          <w:spacing w:val="15"/>
          <w:sz w:val="22"/>
          <w:szCs w:val="22"/>
        </w:rPr>
      </w:pPr>
    </w:p>
    <w:p w14:paraId="1B9C733E" w14:textId="77777777" w:rsidR="004B2E33" w:rsidRDefault="004B2E33">
      <w:pPr>
        <w:rPr>
          <w:caps/>
          <w:spacing w:val="15"/>
          <w:sz w:val="22"/>
          <w:szCs w:val="22"/>
        </w:rPr>
      </w:pPr>
    </w:p>
    <w:p w14:paraId="5BFDCB97" w14:textId="77777777" w:rsidR="004B2E33" w:rsidRDefault="004B2E33">
      <w:pPr>
        <w:rPr>
          <w:caps/>
          <w:spacing w:val="15"/>
          <w:sz w:val="22"/>
          <w:szCs w:val="22"/>
        </w:rPr>
      </w:pPr>
    </w:p>
    <w:p w14:paraId="3278574B" w14:textId="77777777" w:rsidR="004B2E33" w:rsidRDefault="004B2E33">
      <w:pPr>
        <w:rPr>
          <w:caps/>
          <w:spacing w:val="15"/>
          <w:sz w:val="22"/>
          <w:szCs w:val="22"/>
        </w:rPr>
      </w:pPr>
    </w:p>
    <w:p w14:paraId="4DB9A040" w14:textId="77777777" w:rsidR="004B2E33" w:rsidRDefault="004B2E33">
      <w:pPr>
        <w:rPr>
          <w:caps/>
          <w:spacing w:val="15"/>
          <w:sz w:val="22"/>
          <w:szCs w:val="22"/>
        </w:rPr>
      </w:pPr>
    </w:p>
    <w:p w14:paraId="6545A671" w14:textId="77777777" w:rsidR="004B2E33" w:rsidRDefault="004B2E33">
      <w:pPr>
        <w:rPr>
          <w:caps/>
          <w:spacing w:val="15"/>
          <w:sz w:val="22"/>
          <w:szCs w:val="22"/>
        </w:rPr>
      </w:pPr>
    </w:p>
    <w:p w14:paraId="3C0F2C2C" w14:textId="77777777" w:rsidR="004B2E33" w:rsidRDefault="008047F4">
      <w:pPr>
        <w:rPr>
          <w:caps/>
          <w:spacing w:val="15"/>
          <w:sz w:val="22"/>
          <w:szCs w:val="22"/>
        </w:rPr>
      </w:pPr>
      <w:r>
        <w:rPr>
          <w:caps/>
          <w:noProof/>
          <w:spacing w:val="15"/>
          <w:sz w:val="22"/>
          <w:szCs w:val="22"/>
          <w:lang w:bidi="ar-SA"/>
        </w:rPr>
        <w:pict w14:anchorId="379AD377">
          <v:shape id="Text Box 429" o:spid="_x0000_s1112" type="#_x0000_t202" style="position:absolute;margin-left:166.5pt;margin-top:14.25pt;width:3in;height:38.45pt;z-index:251868160;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cGJwAIAAMw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" filled="f" stroked="f">
            <v:textbox style="mso-fit-shape-to-text:t">
              <w:txbxContent>
                <w:p w14:paraId="64E25EE1" w14:textId="77777777" w:rsidR="008047F4" w:rsidRDefault="008047F4" w:rsidP="004B2E33">
                  <w:pPr>
                    <w:pStyle w:val="Caption"/>
                    <w:jc w:val="center"/>
                  </w:pPr>
                  <w:bookmarkStart w:id="251" w:name="_Toc385422128"/>
                  <w:bookmarkStart w:id="252" w:name="_Toc385422806"/>
                  <w:bookmarkStart w:id="253" w:name="_Toc385422899"/>
                  <w:bookmarkStart w:id="254" w:name="_Toc385446926"/>
                  <w:r>
                    <w:t xml:space="preserve">Figure </w:t>
                  </w:r>
                  <w:fldSimple w:instr=" SEQ Figure \* ARABIC ">
                    <w:r>
                      <w:rPr>
                        <w:noProof/>
                      </w:rPr>
                      <w:t>11</w:t>
                    </w:r>
                  </w:fldSimple>
                  <w:r>
                    <w:t>: Front and back covers on frame</w:t>
                  </w:r>
                  <w:bookmarkEnd w:id="251"/>
                  <w:bookmarkEnd w:id="252"/>
                  <w:bookmarkEnd w:id="253"/>
                  <w:r>
                    <w:t xml:space="preserve"> (PZ)</w:t>
                  </w:r>
                  <w:bookmarkEnd w:id="254"/>
                </w:p>
              </w:txbxContent>
            </v:textbox>
            <w10:wrap anchorx="margin"/>
          </v:shape>
        </w:pict>
      </w:r>
    </w:p>
    <w:p w14:paraId="2D1E55C6" w14:textId="77777777" w:rsidR="004B2E33" w:rsidRDefault="004B2E33">
      <w:pPr>
        <w:rPr>
          <w:caps/>
          <w:spacing w:val="15"/>
          <w:sz w:val="22"/>
          <w:szCs w:val="22"/>
        </w:rPr>
      </w:pPr>
    </w:p>
    <w:p w14:paraId="7FCD52D6" w14:textId="77777777" w:rsidR="00547765" w:rsidRDefault="00547765">
      <w:pPr>
        <w:rPr>
          <w:caps/>
          <w:spacing w:val="15"/>
          <w:sz w:val="22"/>
          <w:szCs w:val="22"/>
        </w:rPr>
      </w:pPr>
    </w:p>
    <w:p w14:paraId="02EFC7A5" w14:textId="77777777" w:rsidR="00CB1CD5" w:rsidRDefault="008047F4">
      <w:pPr>
        <w:rPr>
          <w:caps/>
          <w:spacing w:val="15"/>
          <w:sz w:val="22"/>
          <w:szCs w:val="22"/>
        </w:rPr>
      </w:pPr>
      <w:r>
        <w:rPr>
          <w:caps/>
          <w:noProof/>
          <w:spacing w:val="15"/>
          <w:sz w:val="22"/>
          <w:szCs w:val="22"/>
          <w:lang w:bidi="ar-SA"/>
        </w:rPr>
        <w:pict w14:anchorId="49AF4F53">
          <v:shape id="Text Box 431" o:spid="_x0000_s1113" type="#_x0000_t202" style="position:absolute;margin-left:160.45pt;margin-top:567.3pt;width:215.8pt;height:38.45pt;z-index:251873280;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" filled="f" stroked="f">
            <v:textbox style="mso-fit-shape-to-text:t">
              <w:txbxContent>
                <w:p w14:paraId="603EC630" w14:textId="77777777" w:rsidR="008047F4" w:rsidRDefault="008047F4" w:rsidP="004B2E33">
                  <w:pPr>
                    <w:pStyle w:val="Caption"/>
                    <w:jc w:val="center"/>
                  </w:pPr>
                  <w:bookmarkStart w:id="255" w:name="_Ref385097093"/>
                  <w:bookmarkStart w:id="256" w:name="_Toc385422129"/>
                  <w:bookmarkStart w:id="257" w:name="_Toc385422807"/>
                  <w:bookmarkStart w:id="258" w:name="_Toc385422900"/>
                  <w:bookmarkStart w:id="259" w:name="_Toc385446927"/>
                  <w:r>
                    <w:t xml:space="preserve">Figure </w:t>
                  </w:r>
                  <w:fldSimple w:instr=" SEQ Figure \* ARABIC ">
                    <w:r>
                      <w:rPr>
                        <w:noProof/>
                      </w:rPr>
                      <w:t>12</w:t>
                    </w:r>
                  </w:fldSimple>
                  <w:bookmarkEnd w:id="255"/>
                  <w:r>
                    <w:t>: Back cover detailed view</w:t>
                  </w:r>
                  <w:bookmarkEnd w:id="256"/>
                  <w:bookmarkEnd w:id="257"/>
                  <w:bookmarkEnd w:id="258"/>
                  <w:r>
                    <w:t xml:space="preserve"> (PZ</w:t>
                  </w:r>
                  <w:ins w:id="260" w:author="Peter J Zamiska" w:date="2014-04-17T01:08:00Z">
                    <w:r>
                      <w:t>/HL</w:t>
                    </w:r>
                  </w:ins>
                  <w:r>
                    <w:t>)</w:t>
                  </w:r>
                  <w:bookmarkEnd w:id="259"/>
                </w:p>
              </w:txbxContent>
            </v:textbox>
            <w10:wrap anchorx="margin"/>
          </v:shape>
        </w:pict>
      </w:r>
      <w:r>
        <w:rPr>
          <w:caps/>
          <w:noProof/>
          <w:spacing w:val="15"/>
          <w:sz w:val="22"/>
          <w:szCs w:val="22"/>
          <w:lang w:bidi="ar-SA"/>
        </w:rPr>
        <w:pict w14:anchorId="65830DD9">
          <v:shape id="Text Box 430" o:spid="_x0000_s1114" type="#_x0000_t202" style="position:absolute;margin-left:160.45pt;margin-top:220.7pt;width:215.85pt;height:38.45pt;z-index:251872256;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xJgwQIAAMw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" filled="f" stroked="f">
            <v:textbox style="mso-fit-shape-to-text:t">
              <w:txbxContent>
                <w:p w14:paraId="11DD0369" w14:textId="77777777" w:rsidR="008047F4" w:rsidRDefault="008047F4" w:rsidP="004B2E33">
                  <w:pPr>
                    <w:pStyle w:val="Caption"/>
                    <w:jc w:val="center"/>
                  </w:pPr>
                  <w:bookmarkStart w:id="261" w:name="_Ref385097095"/>
                  <w:bookmarkStart w:id="262" w:name="_Toc385422130"/>
                  <w:bookmarkStart w:id="263" w:name="_Toc385422808"/>
                  <w:bookmarkStart w:id="264" w:name="_Toc385422901"/>
                  <w:bookmarkStart w:id="265" w:name="_Toc385446928"/>
                  <w:r>
                    <w:t xml:space="preserve">Figure </w:t>
                  </w:r>
                  <w:fldSimple w:instr=" SEQ Figure \* ARABIC ">
                    <w:r>
                      <w:rPr>
                        <w:noProof/>
                      </w:rPr>
                      <w:t>13</w:t>
                    </w:r>
                  </w:fldSimple>
                  <w:bookmarkEnd w:id="261"/>
                  <w:r>
                    <w:t>: Front cover detailed view</w:t>
                  </w:r>
                  <w:bookmarkEnd w:id="262"/>
                  <w:bookmarkEnd w:id="263"/>
                  <w:bookmarkEnd w:id="264"/>
                  <w:r>
                    <w:t xml:space="preserve"> (PZ</w:t>
                  </w:r>
                  <w:ins w:id="266" w:author="Peter J Zamiska" w:date="2014-04-17T01:08:00Z">
                    <w:r>
                      <w:t>/HL</w:t>
                    </w:r>
                  </w:ins>
                  <w:r>
                    <w:t>)</w:t>
                  </w:r>
                  <w:bookmarkEnd w:id="265"/>
                </w:p>
              </w:txbxContent>
            </v:textbox>
            <w10:wrap anchorx="margin"/>
          </v:shape>
        </w:pict>
      </w:r>
      <w:r w:rsidR="004B2E33">
        <w:rPr>
          <w:caps/>
          <w:noProof/>
          <w:spacing w:val="15"/>
          <w:sz w:val="22"/>
          <w:szCs w:val="22"/>
          <w:lang w:bidi="ar-SA"/>
        </w:rPr>
        <w:drawing>
          <wp:anchor distT="0" distB="0" distL="114300" distR="114300" simplePos="0" relativeHeight="251871232" behindDoc="0" locked="0" layoutInCell="1" allowOverlap="1" wp14:anchorId="6FB730D8" wp14:editId="61D9C7B3">
            <wp:simplePos x="0" y="0"/>
            <wp:positionH relativeFrom="margin">
              <wp:posOffset>1593215</wp:posOffset>
            </wp:positionH>
            <wp:positionV relativeFrom="paragraph">
              <wp:posOffset>3923665</wp:posOffset>
            </wp:positionV>
            <wp:extent cx="3708400" cy="3362960"/>
            <wp:effectExtent l="1905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08400" cy="3362960"/>
                    </a:xfrm>
                    <a:prstGeom prst="rect">
                      <a:avLst/>
                    </a:prstGeom>
                  </pic:spPr>
                </pic:pic>
              </a:graphicData>
            </a:graphic>
          </wp:anchor>
        </w:drawing>
      </w:r>
      <w:r w:rsidR="004B2E33" w:rsidRPr="004B2E33">
        <w:rPr>
          <w:caps/>
          <w:noProof/>
          <w:spacing w:val="15"/>
          <w:sz w:val="22"/>
          <w:szCs w:val="22"/>
          <w:lang w:bidi="ar-SA"/>
        </w:rPr>
        <w:drawing>
          <wp:anchor distT="0" distB="0" distL="114300" distR="114300" simplePos="0" relativeHeight="251869184" behindDoc="0" locked="0" layoutInCell="1" allowOverlap="1" wp14:anchorId="7ACF1A55" wp14:editId="763215D4">
            <wp:simplePos x="0" y="0"/>
            <wp:positionH relativeFrom="margin">
              <wp:align>center</wp:align>
            </wp:positionH>
            <wp:positionV relativeFrom="paragraph">
              <wp:posOffset>-3755</wp:posOffset>
            </wp:positionV>
            <wp:extent cx="3711354" cy="2894275"/>
            <wp:effectExtent l="19050" t="0" r="3396"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11354" cy="2894275"/>
                    </a:xfrm>
                    <a:prstGeom prst="rect">
                      <a:avLst/>
                    </a:prstGeom>
                  </pic:spPr>
                </pic:pic>
              </a:graphicData>
            </a:graphic>
          </wp:anchor>
        </w:drawing>
      </w:r>
      <w:r w:rsidR="00987132">
        <w:rPr>
          <w:caps/>
          <w:spacing w:val="15"/>
          <w:sz w:val="22"/>
          <w:szCs w:val="22"/>
        </w:rPr>
        <w:br w:type="page"/>
      </w:r>
    </w:p>
    <w:p w14:paraId="43CAA7A2" w14:textId="77777777" w:rsidR="004B2E33" w:rsidRDefault="004B2E33">
      <w:pPr>
        <w:rPr>
          <w:caps/>
          <w:spacing w:val="15"/>
          <w:sz w:val="22"/>
          <w:szCs w:val="22"/>
        </w:rPr>
      </w:pPr>
      <w:r>
        <w:rPr>
          <w:caps/>
          <w:noProof/>
          <w:spacing w:val="15"/>
          <w:sz w:val="22"/>
          <w:szCs w:val="22"/>
          <w:lang w:bidi="ar-SA"/>
        </w:rPr>
        <w:lastRenderedPageBreak/>
        <w:drawing>
          <wp:anchor distT="0" distB="0" distL="114300" distR="114300" simplePos="0" relativeHeight="251874304" behindDoc="0" locked="0" layoutInCell="1" allowOverlap="1" wp14:anchorId="7A7C5608" wp14:editId="0EFD6007">
            <wp:simplePos x="0" y="0"/>
            <wp:positionH relativeFrom="margin">
              <wp:posOffset>1430020</wp:posOffset>
            </wp:positionH>
            <wp:positionV relativeFrom="paragraph">
              <wp:posOffset>-3810</wp:posOffset>
            </wp:positionV>
            <wp:extent cx="4099560" cy="4126230"/>
            <wp:effectExtent l="1905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099560" cy="4126230"/>
                    </a:xfrm>
                    <a:prstGeom prst="rect">
                      <a:avLst/>
                    </a:prstGeom>
                  </pic:spPr>
                </pic:pic>
              </a:graphicData>
            </a:graphic>
          </wp:anchor>
        </w:drawing>
      </w:r>
    </w:p>
    <w:p w14:paraId="508DCF83" w14:textId="77777777" w:rsidR="004B2E33" w:rsidRDefault="004B2E33">
      <w:pPr>
        <w:rPr>
          <w:caps/>
          <w:spacing w:val="15"/>
          <w:sz w:val="22"/>
          <w:szCs w:val="22"/>
        </w:rPr>
      </w:pPr>
    </w:p>
    <w:p w14:paraId="6B5EC761" w14:textId="77777777" w:rsidR="004B2E33" w:rsidRDefault="004B2E33">
      <w:pPr>
        <w:rPr>
          <w:caps/>
          <w:spacing w:val="15"/>
          <w:sz w:val="22"/>
          <w:szCs w:val="22"/>
        </w:rPr>
      </w:pPr>
    </w:p>
    <w:p w14:paraId="2E13B892" w14:textId="77777777" w:rsidR="004B2E33" w:rsidRDefault="004B2E33">
      <w:pPr>
        <w:rPr>
          <w:caps/>
          <w:spacing w:val="15"/>
          <w:sz w:val="22"/>
          <w:szCs w:val="22"/>
        </w:rPr>
      </w:pPr>
    </w:p>
    <w:p w14:paraId="459C74E8" w14:textId="77777777" w:rsidR="004B2E33" w:rsidRDefault="004B2E33">
      <w:pPr>
        <w:rPr>
          <w:caps/>
          <w:spacing w:val="15"/>
          <w:sz w:val="22"/>
          <w:szCs w:val="22"/>
        </w:rPr>
      </w:pPr>
    </w:p>
    <w:p w14:paraId="1E3DC725" w14:textId="77777777" w:rsidR="004B2E33" w:rsidRDefault="004B2E33">
      <w:pPr>
        <w:rPr>
          <w:caps/>
          <w:spacing w:val="15"/>
          <w:sz w:val="22"/>
          <w:szCs w:val="22"/>
        </w:rPr>
      </w:pPr>
    </w:p>
    <w:p w14:paraId="430D8845" w14:textId="77777777" w:rsidR="004B2E33" w:rsidRDefault="004B2E33">
      <w:pPr>
        <w:rPr>
          <w:caps/>
          <w:spacing w:val="15"/>
          <w:sz w:val="22"/>
          <w:szCs w:val="22"/>
        </w:rPr>
      </w:pPr>
    </w:p>
    <w:p w14:paraId="793190E3" w14:textId="77777777" w:rsidR="004B2E33" w:rsidRDefault="004B2E33">
      <w:pPr>
        <w:rPr>
          <w:caps/>
          <w:spacing w:val="15"/>
          <w:sz w:val="22"/>
          <w:szCs w:val="22"/>
        </w:rPr>
      </w:pPr>
    </w:p>
    <w:p w14:paraId="7D903BCA" w14:textId="77777777" w:rsidR="004B2E33" w:rsidRDefault="004B2E33">
      <w:pPr>
        <w:rPr>
          <w:caps/>
          <w:spacing w:val="15"/>
          <w:sz w:val="22"/>
          <w:szCs w:val="22"/>
        </w:rPr>
      </w:pPr>
    </w:p>
    <w:p w14:paraId="2152A0CE" w14:textId="77777777" w:rsidR="004B2E33" w:rsidRDefault="004B2E33">
      <w:pPr>
        <w:rPr>
          <w:caps/>
          <w:spacing w:val="15"/>
          <w:sz w:val="22"/>
          <w:szCs w:val="22"/>
        </w:rPr>
      </w:pPr>
    </w:p>
    <w:p w14:paraId="79EFD261" w14:textId="77777777" w:rsidR="004B2E33" w:rsidRDefault="004B2E33">
      <w:pPr>
        <w:rPr>
          <w:caps/>
          <w:spacing w:val="15"/>
          <w:sz w:val="22"/>
          <w:szCs w:val="22"/>
        </w:rPr>
      </w:pPr>
    </w:p>
    <w:p w14:paraId="0066C163" w14:textId="77777777" w:rsidR="004B2E33" w:rsidRDefault="004B2E33">
      <w:pPr>
        <w:rPr>
          <w:caps/>
          <w:spacing w:val="15"/>
          <w:sz w:val="22"/>
          <w:szCs w:val="22"/>
        </w:rPr>
      </w:pPr>
    </w:p>
    <w:p w14:paraId="0115A70B" w14:textId="77777777" w:rsidR="004B2E33" w:rsidRDefault="008047F4">
      <w:pPr>
        <w:rPr>
          <w:caps/>
          <w:spacing w:val="15"/>
          <w:sz w:val="22"/>
          <w:szCs w:val="22"/>
        </w:rPr>
      </w:pPr>
      <w:r>
        <w:rPr>
          <w:caps/>
          <w:noProof/>
          <w:spacing w:val="15"/>
          <w:sz w:val="22"/>
          <w:szCs w:val="22"/>
          <w:lang w:bidi="ar-SA"/>
        </w:rPr>
        <w:pict w14:anchorId="2959AE68">
          <v:shape id="Text Box 432" o:spid="_x0000_s1115" type="#_x0000_t202" style="position:absolute;margin-left:169.3pt;margin-top:10.6pt;width:215.8pt;height:38.45pt;z-index:251875328;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afEwAIAAMw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" filled="f" stroked="f">
            <v:textbox style="mso-fit-shape-to-text:t">
              <w:txbxContent>
                <w:p w14:paraId="1ED62F3A" w14:textId="77777777" w:rsidR="008047F4" w:rsidRDefault="008047F4" w:rsidP="004B2E33">
                  <w:pPr>
                    <w:pStyle w:val="Caption"/>
                    <w:jc w:val="center"/>
                  </w:pPr>
                  <w:bookmarkStart w:id="267" w:name="_Ref385097129"/>
                  <w:bookmarkStart w:id="268" w:name="_Toc385422131"/>
                  <w:bookmarkStart w:id="269" w:name="_Toc385422809"/>
                  <w:bookmarkStart w:id="270" w:name="_Toc385422902"/>
                  <w:bookmarkStart w:id="271" w:name="_Toc385446929"/>
                  <w:r>
                    <w:t xml:space="preserve">Figure </w:t>
                  </w:r>
                  <w:fldSimple w:instr=" SEQ Figure \* ARABIC ">
                    <w:r>
                      <w:rPr>
                        <w:noProof/>
                      </w:rPr>
                      <w:t>14</w:t>
                    </w:r>
                  </w:fldSimple>
                  <w:bookmarkEnd w:id="267"/>
                  <w:r>
                    <w:t>: Top panel on the frame</w:t>
                  </w:r>
                  <w:bookmarkEnd w:id="268"/>
                  <w:bookmarkEnd w:id="269"/>
                  <w:bookmarkEnd w:id="270"/>
                  <w:r>
                    <w:t xml:space="preserve"> (PZ)</w:t>
                  </w:r>
                  <w:bookmarkEnd w:id="271"/>
                </w:p>
              </w:txbxContent>
            </v:textbox>
            <w10:wrap anchorx="margin"/>
          </v:shape>
        </w:pict>
      </w:r>
    </w:p>
    <w:p w14:paraId="36B60DB1" w14:textId="77777777" w:rsidR="004B2E33" w:rsidRDefault="004B2E33">
      <w:pPr>
        <w:rPr>
          <w:caps/>
          <w:spacing w:val="15"/>
          <w:sz w:val="22"/>
          <w:szCs w:val="22"/>
        </w:rPr>
      </w:pPr>
    </w:p>
    <w:p w14:paraId="01380619" w14:textId="77777777" w:rsidR="004B2E33" w:rsidRDefault="004B2E33">
      <w:pPr>
        <w:rPr>
          <w:caps/>
          <w:spacing w:val="15"/>
          <w:sz w:val="22"/>
          <w:szCs w:val="22"/>
        </w:rPr>
      </w:pPr>
      <w:r>
        <w:rPr>
          <w:caps/>
          <w:noProof/>
          <w:spacing w:val="15"/>
          <w:sz w:val="22"/>
          <w:szCs w:val="22"/>
          <w:lang w:bidi="ar-SA"/>
        </w:rPr>
        <w:drawing>
          <wp:anchor distT="0" distB="0" distL="114300" distR="114300" simplePos="0" relativeHeight="251876352" behindDoc="0" locked="0" layoutInCell="1" allowOverlap="1" wp14:anchorId="708498A8" wp14:editId="29E14CCF">
            <wp:simplePos x="0" y="0"/>
            <wp:positionH relativeFrom="margin">
              <wp:posOffset>1127760</wp:posOffset>
            </wp:positionH>
            <wp:positionV relativeFrom="paragraph">
              <wp:posOffset>99695</wp:posOffset>
            </wp:positionV>
            <wp:extent cx="4703445" cy="3625215"/>
            <wp:effectExtent l="19050" t="0" r="190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03445" cy="3625215"/>
                    </a:xfrm>
                    <a:prstGeom prst="rect">
                      <a:avLst/>
                    </a:prstGeom>
                  </pic:spPr>
                </pic:pic>
              </a:graphicData>
            </a:graphic>
          </wp:anchor>
        </w:drawing>
      </w:r>
    </w:p>
    <w:p w14:paraId="5D4EAE1E" w14:textId="77777777" w:rsidR="004B2E33" w:rsidRDefault="004B2E33">
      <w:pPr>
        <w:rPr>
          <w:caps/>
          <w:spacing w:val="15"/>
          <w:sz w:val="22"/>
          <w:szCs w:val="22"/>
        </w:rPr>
      </w:pPr>
    </w:p>
    <w:p w14:paraId="2E7AA837" w14:textId="77777777" w:rsidR="004B2E33" w:rsidRDefault="004B2E33">
      <w:pPr>
        <w:rPr>
          <w:caps/>
          <w:spacing w:val="15"/>
          <w:sz w:val="22"/>
          <w:szCs w:val="22"/>
        </w:rPr>
      </w:pPr>
    </w:p>
    <w:p w14:paraId="329419D4" w14:textId="77777777" w:rsidR="004B2E33" w:rsidRDefault="004B2E33">
      <w:pPr>
        <w:rPr>
          <w:caps/>
          <w:spacing w:val="15"/>
          <w:sz w:val="22"/>
          <w:szCs w:val="22"/>
        </w:rPr>
      </w:pPr>
    </w:p>
    <w:p w14:paraId="76AF974E" w14:textId="77777777" w:rsidR="004B2E33" w:rsidRDefault="004B2E33">
      <w:pPr>
        <w:rPr>
          <w:caps/>
          <w:spacing w:val="15"/>
          <w:sz w:val="22"/>
          <w:szCs w:val="22"/>
        </w:rPr>
      </w:pPr>
    </w:p>
    <w:p w14:paraId="494C7B81" w14:textId="77777777" w:rsidR="004B2E33" w:rsidRDefault="004B2E33">
      <w:pPr>
        <w:rPr>
          <w:caps/>
          <w:spacing w:val="15"/>
          <w:sz w:val="22"/>
          <w:szCs w:val="22"/>
        </w:rPr>
      </w:pPr>
    </w:p>
    <w:p w14:paraId="162ADA8F" w14:textId="77777777" w:rsidR="004B2E33" w:rsidRDefault="004B2E33">
      <w:pPr>
        <w:rPr>
          <w:caps/>
          <w:spacing w:val="15"/>
          <w:sz w:val="22"/>
          <w:szCs w:val="22"/>
        </w:rPr>
      </w:pPr>
    </w:p>
    <w:p w14:paraId="050F5980" w14:textId="77777777" w:rsidR="004B2E33" w:rsidRDefault="004B2E33">
      <w:pPr>
        <w:rPr>
          <w:caps/>
          <w:spacing w:val="15"/>
          <w:sz w:val="22"/>
          <w:szCs w:val="22"/>
        </w:rPr>
      </w:pPr>
    </w:p>
    <w:p w14:paraId="38E923CB" w14:textId="77777777" w:rsidR="004B2E33" w:rsidRDefault="004B2E33">
      <w:pPr>
        <w:rPr>
          <w:caps/>
          <w:spacing w:val="15"/>
          <w:sz w:val="22"/>
          <w:szCs w:val="22"/>
        </w:rPr>
      </w:pPr>
    </w:p>
    <w:p w14:paraId="630F0799" w14:textId="77777777" w:rsidR="004B2E33" w:rsidRDefault="004B2E33">
      <w:pPr>
        <w:rPr>
          <w:caps/>
          <w:spacing w:val="15"/>
          <w:sz w:val="22"/>
          <w:szCs w:val="22"/>
        </w:rPr>
      </w:pPr>
    </w:p>
    <w:p w14:paraId="52A36527" w14:textId="77777777" w:rsidR="004B2E33" w:rsidRDefault="004B2E33">
      <w:pPr>
        <w:rPr>
          <w:caps/>
          <w:spacing w:val="15"/>
          <w:sz w:val="22"/>
          <w:szCs w:val="22"/>
        </w:rPr>
      </w:pPr>
    </w:p>
    <w:p w14:paraId="616C6A93" w14:textId="77777777" w:rsidR="004B2E33" w:rsidRDefault="008047F4">
      <w:pPr>
        <w:rPr>
          <w:caps/>
          <w:spacing w:val="15"/>
          <w:sz w:val="22"/>
          <w:szCs w:val="22"/>
        </w:rPr>
      </w:pPr>
      <w:r>
        <w:rPr>
          <w:caps/>
          <w:noProof/>
          <w:spacing w:val="15"/>
          <w:sz w:val="22"/>
          <w:szCs w:val="22"/>
          <w:lang w:bidi="ar-SA"/>
        </w:rPr>
        <w:pict w14:anchorId="434C6AB4">
          <v:shape id="Text Box 433" o:spid="_x0000_s1116" type="#_x0000_t202" style="position:absolute;margin-left:175.55pt;margin-top:5.4pt;width:215.85pt;height:38.45pt;z-index:251877376;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ZXzwA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" filled="f" stroked="f">
            <v:textbox style="mso-fit-shape-to-text:t">
              <w:txbxContent>
                <w:p w14:paraId="0618CD7C" w14:textId="77777777" w:rsidR="008047F4" w:rsidRDefault="008047F4" w:rsidP="004B2E33">
                  <w:pPr>
                    <w:pStyle w:val="Caption"/>
                    <w:jc w:val="center"/>
                  </w:pPr>
                  <w:bookmarkStart w:id="272" w:name="_Ref385426176"/>
                  <w:bookmarkStart w:id="273" w:name="_Toc385422132"/>
                  <w:bookmarkStart w:id="274" w:name="_Toc385422810"/>
                  <w:bookmarkStart w:id="275" w:name="_Toc385422903"/>
                  <w:bookmarkStart w:id="276" w:name="_Toc385446930"/>
                  <w:r>
                    <w:t xml:space="preserve">Figure </w:t>
                  </w:r>
                  <w:fldSimple w:instr=" SEQ Figure \* ARABIC ">
                    <w:r>
                      <w:rPr>
                        <w:noProof/>
                      </w:rPr>
                      <w:t>15</w:t>
                    </w:r>
                  </w:fldSimple>
                  <w:bookmarkEnd w:id="272"/>
                  <w:r>
                    <w:t>: Top panel detailed view</w:t>
                  </w:r>
                  <w:bookmarkEnd w:id="273"/>
                  <w:bookmarkEnd w:id="274"/>
                  <w:bookmarkEnd w:id="275"/>
                  <w:r>
                    <w:t xml:space="preserve"> (PZ</w:t>
                  </w:r>
                  <w:ins w:id="277" w:author="Peter J Zamiska" w:date="2014-04-17T01:08:00Z">
                    <w:r>
                      <w:t>/HL</w:t>
                    </w:r>
                  </w:ins>
                  <w:r>
                    <w:t>)</w:t>
                  </w:r>
                  <w:bookmarkEnd w:id="276"/>
                </w:p>
              </w:txbxContent>
            </v:textbox>
            <w10:wrap anchorx="margin"/>
          </v:shape>
        </w:pict>
      </w:r>
    </w:p>
    <w:p w14:paraId="17416857" w14:textId="77777777" w:rsidR="004B2E33" w:rsidRDefault="004B2E33">
      <w:pPr>
        <w:rPr>
          <w:caps/>
          <w:spacing w:val="15"/>
          <w:sz w:val="22"/>
          <w:szCs w:val="22"/>
        </w:rPr>
      </w:pPr>
    </w:p>
    <w:p w14:paraId="434C8A67" w14:textId="77777777" w:rsidR="004B2E33" w:rsidRDefault="004B2E33">
      <w:pPr>
        <w:rPr>
          <w:caps/>
          <w:spacing w:val="15"/>
          <w:sz w:val="22"/>
          <w:szCs w:val="22"/>
        </w:rPr>
      </w:pPr>
    </w:p>
    <w:p w14:paraId="6A665F1E" w14:textId="77777777" w:rsidR="004B2E33" w:rsidRDefault="00B2757D" w:rsidP="00B2757D">
      <w:pPr>
        <w:pStyle w:val="Heading3"/>
      </w:pPr>
      <w:bookmarkStart w:id="278" w:name="_Toc385422280"/>
      <w:bookmarkStart w:id="279" w:name="_Toc385424866"/>
      <w:r>
        <w:lastRenderedPageBreak/>
        <w:t>Process of Assembling</w:t>
      </w:r>
      <w:bookmarkEnd w:id="278"/>
      <w:bookmarkEnd w:id="279"/>
    </w:p>
    <w:p w14:paraId="745BE999" w14:textId="77777777" w:rsidR="00B2757D" w:rsidRPr="00B2757D" w:rsidRDefault="008047F4" w:rsidP="00B2757D">
      <w:r>
        <w:rPr>
          <w:caps/>
          <w:noProof/>
          <w:spacing w:val="15"/>
          <w:sz w:val="22"/>
          <w:szCs w:val="22"/>
          <w:lang w:bidi="ar-SA"/>
        </w:rPr>
        <w:pict w14:anchorId="65A65C7F">
          <v:shape id="Text Box 434" o:spid="_x0000_s1117" type="#_x0000_t202" style="position:absolute;margin-left:0;margin-top:113.6pt;width:3in;height:38.45pt;z-index:251878400;visibility:visible;mso-width-percent:400;mso-height-percent:200;mso-position-horizontal:center;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w1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" filled="f" stroked="f">
            <v:textbox style="mso-fit-shape-to-text:t">
              <w:txbxContent>
                <w:p w14:paraId="25988802" w14:textId="77777777" w:rsidR="008047F4" w:rsidRPr="00B2757D" w:rsidRDefault="008047F4" w:rsidP="00B2757D">
                  <w:pPr>
                    <w:pStyle w:val="Caption"/>
                    <w:jc w:val="center"/>
                  </w:pPr>
                  <w:bookmarkStart w:id="280" w:name="_Ref385426437"/>
                  <w:bookmarkStart w:id="281" w:name="_Toc385422213"/>
                  <w:bookmarkStart w:id="282" w:name="_Toc385423814"/>
                  <w:r w:rsidRPr="00B2757D">
                    <w:t xml:space="preserve">Table </w:t>
                  </w:r>
                  <w:fldSimple w:instr=" SEQ Table \* ARABIC ">
                    <w:r>
                      <w:rPr>
                        <w:noProof/>
                      </w:rPr>
                      <w:t>3</w:t>
                    </w:r>
                  </w:fldSimple>
                  <w:bookmarkEnd w:id="280"/>
                  <w:r w:rsidRPr="00B2757D">
                    <w:t xml:space="preserve">: Detail of parts in </w:t>
                  </w:r>
                  <w:bookmarkEnd w:id="281"/>
                  <w:r>
                    <w:t>frame subsystem (HL)</w:t>
                  </w:r>
                  <w:bookmarkEnd w:id="282"/>
                </w:p>
              </w:txbxContent>
            </v:textbox>
            <w10:wrap anchorx="margin"/>
          </v:shape>
        </w:pict>
      </w:r>
      <w:r w:rsidR="00B2757D">
        <w:tab/>
      </w:r>
      <w:del w:id="283" w:author="Peter J Zamiska" w:date="2014-04-17T01:08:00Z">
        <w:r w:rsidR="00B2757D" w:rsidRPr="00B2757D" w:rsidDel="00361B4C">
          <w:delText>At the beginning</w:delText>
        </w:r>
      </w:del>
      <w:ins w:id="284" w:author="Peter J Zamiska" w:date="2014-04-17T01:08:00Z">
        <w:r w:rsidR="00361B4C">
          <w:t>To begin</w:t>
        </w:r>
      </w:ins>
      <w:r w:rsidR="00B2757D" w:rsidRPr="00B2757D">
        <w:t xml:space="preserve">, a </w:t>
      </w:r>
      <w:ins w:id="285" w:author="Peter J Zamiska" w:date="2014-04-17T01:09:00Z">
        <w:r w:rsidR="00361B4C">
          <w:t xml:space="preserve">¾” 4x8ft </w:t>
        </w:r>
      </w:ins>
      <w:del w:id="286" w:author="Peter J Zamiska" w:date="2014-04-17T01:08:00Z">
        <w:r w:rsidR="00B2757D" w:rsidRPr="00B2757D" w:rsidDel="00361B4C">
          <w:delText xml:space="preserve">piece </w:delText>
        </w:r>
      </w:del>
      <w:ins w:id="287" w:author="Peter J Zamiska" w:date="2014-04-17T01:09:00Z">
        <w:r w:rsidR="00361B4C">
          <w:t>sheet of</w:t>
        </w:r>
      </w:ins>
      <w:del w:id="288" w:author="Peter J Zamiska" w:date="2014-04-17T01:09:00Z">
        <w:r w:rsidR="00B2757D" w:rsidRPr="00B2757D" w:rsidDel="00361B4C">
          <w:delText>of</w:delText>
        </w:r>
      </w:del>
      <w:r w:rsidR="00B2757D" w:rsidRPr="00B2757D">
        <w:t xml:space="preserve"> Baltic </w:t>
      </w:r>
      <w:ins w:id="289" w:author="Peter J Zamiska" w:date="2014-04-17T01:09:00Z">
        <w:r w:rsidR="00361B4C">
          <w:t>B</w:t>
        </w:r>
      </w:ins>
      <w:del w:id="290" w:author="Peter J Zamiska" w:date="2014-04-17T01:09:00Z">
        <w:r w:rsidR="00B2757D" w:rsidRPr="00B2757D" w:rsidDel="00361B4C">
          <w:delText>b</w:delText>
        </w:r>
      </w:del>
      <w:r w:rsidR="00B2757D" w:rsidRPr="00B2757D">
        <w:t xml:space="preserve">irch </w:t>
      </w:r>
      <w:r w:rsidR="00417B7F">
        <w:t>ply</w:t>
      </w:r>
      <w:r w:rsidR="00B2757D" w:rsidRPr="00B2757D">
        <w:t xml:space="preserve">wood was bought from </w:t>
      </w:r>
      <w:r w:rsidR="00735251">
        <w:t>a local hardware store</w:t>
      </w:r>
      <w:ins w:id="291" w:author="Peter J Zamiska" w:date="2014-04-17T01:09:00Z">
        <w:r w:rsidR="00361B4C">
          <w:t xml:space="preserve">. </w:t>
        </w:r>
      </w:ins>
      <w:del w:id="292" w:author="Peter J Zamiska" w:date="2014-04-17T01:09:00Z">
        <w:r w:rsidR="00B2757D" w:rsidRPr="00B2757D" w:rsidDel="00361B4C">
          <w:delText xml:space="preserve"> having a size of 0.75 inches thickness </w:delText>
        </w:r>
      </w:del>
      <w:ins w:id="293" w:author="Wheeler Weise" w:date="2014-04-16T21:37:00Z">
        <w:del w:id="294" w:author="Peter J Zamiska" w:date="2014-04-17T01:09:00Z">
          <w:r w:rsidR="00B06427" w:rsidDel="00361B4C">
            <w:delText>thick</w:delText>
          </w:r>
        </w:del>
      </w:ins>
      <w:ins w:id="295" w:author="Wheeler Weise" w:date="2014-04-16T21:36:00Z">
        <w:del w:id="296" w:author="Peter J Zamiska" w:date="2014-04-17T01:09:00Z">
          <w:r w:rsidR="00B06427" w:rsidRPr="00B2757D" w:rsidDel="00361B4C">
            <w:delText xml:space="preserve"> </w:delText>
          </w:r>
        </w:del>
      </w:ins>
      <w:del w:id="297" w:author="Peter J Zamiska" w:date="2014-04-17T01:09:00Z">
        <w:r w:rsidR="00735251" w:rsidDel="00361B4C">
          <w:delText xml:space="preserve">by </w:delText>
        </w:r>
        <w:r w:rsidR="00B2757D" w:rsidRPr="00B2757D" w:rsidDel="00361B4C">
          <w:delText xml:space="preserve">4 feet wide </w:delText>
        </w:r>
        <w:r w:rsidR="00735251" w:rsidDel="00361B4C">
          <w:delText>by</w:delText>
        </w:r>
        <w:r w:rsidR="00B2757D" w:rsidRPr="00B2757D" w:rsidDel="00361B4C">
          <w:delText xml:space="preserve"> 8 feet</w:delText>
        </w:r>
        <w:r w:rsidR="00735251" w:rsidDel="00361B4C">
          <w:delText xml:space="preserve"> in</w:delText>
        </w:r>
        <w:r w:rsidR="00B2757D" w:rsidRPr="00B2757D" w:rsidDel="00361B4C">
          <w:delText xml:space="preserve"> length. </w:delText>
        </w:r>
      </w:del>
      <w:r w:rsidR="00B2757D" w:rsidRPr="00B2757D">
        <w:t>Then</w:t>
      </w:r>
      <w:ins w:id="298" w:author="Peter J Zamiska" w:date="2014-04-17T01:09:00Z">
        <w:r w:rsidR="00361B4C">
          <w:t>,</w:t>
        </w:r>
      </w:ins>
      <w:r w:rsidR="00B2757D" w:rsidRPr="00B2757D">
        <w:t xml:space="preserve"> </w:t>
      </w:r>
      <w:r w:rsidR="00417B7F">
        <w:t>a table saw</w:t>
      </w:r>
      <w:r w:rsidR="00B2757D" w:rsidRPr="00B2757D">
        <w:t xml:space="preserve"> was used to cut and create each</w:t>
      </w:r>
      <w:r w:rsidR="00417B7F">
        <w:t xml:space="preserve"> part</w:t>
      </w:r>
      <w:del w:id="299" w:author="Wheeler Weise" w:date="2014-04-16T21:37:00Z">
        <w:r w:rsidR="00B2757D" w:rsidRPr="00B2757D" w:rsidDel="00B06427">
          <w:delText>, which</w:delText>
        </w:r>
      </w:del>
      <w:r w:rsidR="00B2757D" w:rsidRPr="00B2757D">
        <w:t xml:space="preserve"> according to </w:t>
      </w:r>
      <w:r w:rsidR="00417B7F">
        <w:t xml:space="preserve">the </w:t>
      </w:r>
      <w:del w:id="300" w:author="Peter J Zamiska" w:date="2014-04-17T01:09:00Z">
        <w:r w:rsidR="00417B7F" w:rsidDel="00361B4C">
          <w:delText>detail scales</w:delText>
        </w:r>
      </w:del>
      <w:ins w:id="301" w:author="Peter J Zamiska" w:date="2014-04-17T01:09:00Z">
        <w:r w:rsidR="00361B4C">
          <w:t>dimensions shown</w:t>
        </w:r>
      </w:ins>
      <w:r w:rsidR="00417B7F">
        <w:t xml:space="preserve"> </w:t>
      </w:r>
      <w:ins w:id="302" w:author="Peter J Zamiska" w:date="2014-04-17T01:09:00Z">
        <w:r w:rsidR="00361B4C">
          <w:t>i</w:t>
        </w:r>
      </w:ins>
      <w:del w:id="303" w:author="Peter J Zamiska" w:date="2014-04-17T01:09:00Z">
        <w:r w:rsidR="00417B7F" w:rsidDel="00361B4C">
          <w:delText>o</w:delText>
        </w:r>
      </w:del>
      <w:r w:rsidR="00417B7F">
        <w:t xml:space="preserve">n </w:t>
      </w:r>
      <w:r w:rsidR="00805111">
        <w:fldChar w:fldCharType="begin"/>
      </w:r>
      <w:r w:rsidR="00417B7F">
        <w:instrText xml:space="preserve"> REF _Ref385426437 \h </w:instrText>
      </w:r>
      <w:r w:rsidR="00805111">
        <w:fldChar w:fldCharType="separate"/>
      </w:r>
      <w:r w:rsidR="00417B7F" w:rsidRPr="00B2757D">
        <w:t xml:space="preserve">Table </w:t>
      </w:r>
      <w:r w:rsidR="00417B7F">
        <w:rPr>
          <w:noProof/>
        </w:rPr>
        <w:t>3</w:t>
      </w:r>
      <w:r w:rsidR="00805111">
        <w:fldChar w:fldCharType="end"/>
      </w:r>
      <w:r w:rsidR="00B2757D" w:rsidRPr="00B2757D">
        <w:t xml:space="preserve">. Unfortunately, it is </w:t>
      </w:r>
      <w:del w:id="304" w:author="Peter J Zamiska" w:date="2014-04-17T01:10:00Z">
        <w:r w:rsidR="00B2757D" w:rsidRPr="00B2757D" w:rsidDel="00361B4C">
          <w:delText xml:space="preserve">hard </w:delText>
        </w:r>
      </w:del>
      <w:ins w:id="305" w:author="Peter J Zamiska" w:date="2014-04-17T01:10:00Z">
        <w:r w:rsidR="00361B4C">
          <w:t>difficult</w:t>
        </w:r>
        <w:r w:rsidR="00361B4C" w:rsidRPr="00B2757D">
          <w:t xml:space="preserve"> </w:t>
        </w:r>
      </w:ins>
      <w:r w:rsidR="00B2757D" w:rsidRPr="00B2757D">
        <w:t xml:space="preserve">to </w:t>
      </w:r>
      <w:ins w:id="306" w:author="Peter J Zamiska" w:date="2014-04-17T01:10:00Z">
        <w:r w:rsidR="00361B4C">
          <w:t>saw</w:t>
        </w:r>
      </w:ins>
      <w:del w:id="307" w:author="Peter J Zamiska" w:date="2014-04-17T01:10:00Z">
        <w:r w:rsidR="00B2757D" w:rsidRPr="00B2757D" w:rsidDel="00361B4C">
          <w:delText>cut</w:delText>
        </w:r>
      </w:del>
      <w:r w:rsidR="00B2757D" w:rsidRPr="00B2757D">
        <w:t xml:space="preserve"> every </w:t>
      </w:r>
      <w:ins w:id="308" w:author="Peter J Zamiska" w:date="2014-04-17T01:10:00Z">
        <w:r w:rsidR="00361B4C">
          <w:t>component to</w:t>
        </w:r>
      </w:ins>
      <w:del w:id="309" w:author="Peter J Zamiska" w:date="2014-04-17T01:10:00Z">
        <w:r w:rsidR="00B2757D" w:rsidRPr="00B2757D" w:rsidDel="00361B4C">
          <w:delText>part</w:delText>
        </w:r>
      </w:del>
      <w:r w:rsidR="00B2757D" w:rsidRPr="00B2757D">
        <w:t xml:space="preserve"> exactly the same scale </w:t>
      </w:r>
      <w:ins w:id="310" w:author="Peter J Zamiska" w:date="2014-04-17T01:10:00Z">
        <w:r w:rsidR="00361B4C">
          <w:t>as</w:t>
        </w:r>
      </w:ins>
      <w:del w:id="311" w:author="Peter J Zamiska" w:date="2014-04-17T01:10:00Z">
        <w:r w:rsidR="00B2757D" w:rsidRPr="00B2757D" w:rsidDel="00361B4C">
          <w:delText>with</w:delText>
        </w:r>
      </w:del>
      <w:r w:rsidR="00B2757D" w:rsidRPr="00B2757D">
        <w:t xml:space="preserve"> the ideal CAD model</w:t>
      </w:r>
      <w:del w:id="312" w:author="Peter J Zamiska" w:date="2014-04-17T01:10:00Z">
        <w:r w:rsidR="00B2757D" w:rsidRPr="00B2757D" w:rsidDel="00361B4C">
          <w:delText>, because only being able to use the ruler on the table saw</w:delText>
        </w:r>
      </w:del>
      <w:r w:rsidR="00B2757D" w:rsidRPr="00B2757D">
        <w:t xml:space="preserve">. Therefore, the </w:t>
      </w:r>
      <w:r w:rsidR="00417B7F">
        <w:t>size</w:t>
      </w:r>
      <w:r w:rsidR="00B2757D" w:rsidRPr="00B2757D">
        <w:t xml:space="preserve"> of every part </w:t>
      </w:r>
      <w:del w:id="313" w:author="Peter J Zamiska" w:date="2014-04-17T01:10:00Z">
        <w:r w:rsidR="00B2757D" w:rsidRPr="00B2757D" w:rsidDel="00361B4C">
          <w:delText xml:space="preserve">should </w:delText>
        </w:r>
      </w:del>
      <w:ins w:id="314" w:author="Peter J Zamiska" w:date="2014-04-17T01:10:00Z">
        <w:r w:rsidR="00361B4C">
          <w:t>may</w:t>
        </w:r>
        <w:r w:rsidR="00361B4C" w:rsidRPr="00B2757D">
          <w:t xml:space="preserve"> </w:t>
        </w:r>
      </w:ins>
      <w:r w:rsidR="00B2757D" w:rsidRPr="00B2757D">
        <w:t xml:space="preserve">have 0.1 to 0.3 inches </w:t>
      </w:r>
      <w:ins w:id="315" w:author="Peter J Zamiska" w:date="2014-04-17T01:10:00Z">
        <w:r w:rsidR="00361B4C">
          <w:t xml:space="preserve">of </w:t>
        </w:r>
      </w:ins>
      <w:r w:rsidR="00B2757D" w:rsidRPr="00B2757D">
        <w:t xml:space="preserve">error. Furthermore, both the long corner columns and the front </w:t>
      </w:r>
      <w:ins w:id="316" w:author="Peter J Zamiska" w:date="2014-04-17T01:11:00Z">
        <w:r w:rsidR="008974F6">
          <w:t>panel</w:t>
        </w:r>
      </w:ins>
      <w:del w:id="317" w:author="Peter J Zamiska" w:date="2014-04-17T01:11:00Z">
        <w:r w:rsidR="00B2757D" w:rsidRPr="00B2757D" w:rsidDel="008974F6">
          <w:delText>covers</w:delText>
        </w:r>
      </w:del>
      <w:r w:rsidR="00B2757D" w:rsidRPr="00B2757D">
        <w:t xml:space="preserve"> </w:t>
      </w:r>
      <w:del w:id="318" w:author="Peter J Zamiska" w:date="2014-04-17T01:11:00Z">
        <w:r w:rsidR="00B2757D" w:rsidRPr="00B2757D" w:rsidDel="008974F6">
          <w:delText xml:space="preserve">minor subsystem </w:delText>
        </w:r>
      </w:del>
      <w:ins w:id="319" w:author="Peter J Zamiska" w:date="2014-04-17T01:11:00Z">
        <w:r w:rsidR="008974F6">
          <w:t>were</w:t>
        </w:r>
      </w:ins>
      <w:del w:id="320" w:author="Peter J Zamiska" w:date="2014-04-17T01:11:00Z">
        <w:r w:rsidR="00B2757D" w:rsidRPr="00B2757D" w:rsidDel="008974F6">
          <w:delText>are</w:delText>
        </w:r>
      </w:del>
      <w:r w:rsidR="00B2757D" w:rsidRPr="00B2757D">
        <w:t xml:space="preserve"> cut </w:t>
      </w:r>
      <w:del w:id="321" w:author="Peter J Zamiska" w:date="2014-04-17T01:11:00Z">
        <w:r w:rsidR="00B2757D" w:rsidRPr="00B2757D" w:rsidDel="008974F6">
          <w:delText>the holes by the</w:delText>
        </w:r>
      </w:del>
      <w:ins w:id="322" w:author="Peter J Zamiska" w:date="2014-04-17T01:11:00Z">
        <w:r w:rsidR="008974F6">
          <w:t>via a local</w:t>
        </w:r>
      </w:ins>
      <w:r w:rsidR="00B2757D" w:rsidRPr="00B2757D">
        <w:t xml:space="preserve"> water jet cutter, which is </w:t>
      </w:r>
      <w:ins w:id="323" w:author="Peter J Zamiska" w:date="2014-04-17T01:11:00Z">
        <w:r w:rsidR="008974F6">
          <w:t xml:space="preserve">much </w:t>
        </w:r>
      </w:ins>
      <w:r w:rsidR="00B2757D" w:rsidRPr="00B2757D">
        <w:t>more precise and accurate than the table saw machine</w:t>
      </w:r>
      <w:ins w:id="324" w:author="Wheeler Weise" w:date="2014-04-16T21:38:00Z">
        <w:r w:rsidR="00B06427">
          <w:t xml:space="preserve">, </w:t>
        </w:r>
      </w:ins>
      <w:ins w:id="325" w:author="Peter J Zamiska" w:date="2014-04-17T01:11:00Z">
        <w:r w:rsidR="008974F6">
          <w:t>it</w:t>
        </w:r>
      </w:ins>
      <w:ins w:id="326" w:author="Wheeler Weise" w:date="2014-04-16T21:38:00Z">
        <w:del w:id="327" w:author="Peter J Zamiska" w:date="2014-04-17T01:11:00Z">
          <w:r w:rsidR="00B06427" w:rsidDel="008974F6">
            <w:delText>and</w:delText>
          </w:r>
        </w:del>
        <w:r w:rsidR="00B06427">
          <w:t xml:space="preserve"> is </w:t>
        </w:r>
        <w:del w:id="328" w:author="Peter J Zamiska" w:date="2014-04-17T01:11:00Z">
          <w:r w:rsidR="00B06427" w:rsidDel="008974F6">
            <w:delText xml:space="preserve">technically </w:delText>
          </w:r>
        </w:del>
        <w:r w:rsidR="00B06427">
          <w:t xml:space="preserve">able to </w:t>
        </w:r>
      </w:ins>
      <w:ins w:id="329" w:author="Peter J Zamiska" w:date="2014-04-17T01:12:00Z">
        <w:r w:rsidR="008974F6">
          <w:t xml:space="preserve">make precise, straight </w:t>
        </w:r>
      </w:ins>
      <w:ins w:id="330" w:author="Wheeler Weise" w:date="2014-04-16T21:38:00Z">
        <w:r w:rsidR="00B06427">
          <w:t>cut</w:t>
        </w:r>
      </w:ins>
      <w:ins w:id="331" w:author="Peter J Zamiska" w:date="2014-04-17T01:12:00Z">
        <w:r w:rsidR="008974F6">
          <w:t>s</w:t>
        </w:r>
      </w:ins>
      <w:ins w:id="332" w:author="Wheeler Weise" w:date="2014-04-16T21:38:00Z">
        <w:del w:id="333" w:author="Peter J Zamiska" w:date="2014-04-17T01:12:00Z">
          <w:r w:rsidR="00B06427" w:rsidDel="008974F6">
            <w:delText xml:space="preserve"> large slots</w:delText>
          </w:r>
        </w:del>
        <w:r w:rsidR="00B06427">
          <w:t xml:space="preserve"> </w:t>
        </w:r>
      </w:ins>
      <w:ins w:id="334" w:author="Peter J Zamiska" w:date="2014-04-17T01:12:00Z">
        <w:r w:rsidR="008974F6">
          <w:t>along</w:t>
        </w:r>
      </w:ins>
      <w:ins w:id="335" w:author="Wheeler Weise" w:date="2014-04-16T21:38:00Z">
        <w:del w:id="336" w:author="Peter J Zamiska" w:date="2014-04-17T01:12:00Z">
          <w:r w:rsidR="00B06427" w:rsidDel="008974F6">
            <w:delText>into</w:delText>
          </w:r>
        </w:del>
        <w:r w:rsidR="00B06427">
          <w:t xml:space="preserve"> a piece of wood</w:t>
        </w:r>
      </w:ins>
      <w:r w:rsidR="00B2757D" w:rsidRPr="00B2757D">
        <w:t>.</w:t>
      </w:r>
    </w:p>
    <w:tbl>
      <w:tblPr>
        <w:tblpPr w:leftFromText="180" w:rightFromText="180" w:vertAnchor="page" w:horzAnchor="margin" w:tblpXSpec="center" w:tblpY="4171"/>
        <w:tblW w:w="9254" w:type="dxa"/>
        <w:tblLook w:val="04A0" w:firstRow="1" w:lastRow="0" w:firstColumn="1" w:lastColumn="0" w:noHBand="0" w:noVBand="1"/>
      </w:tblPr>
      <w:tblGrid>
        <w:gridCol w:w="4120"/>
        <w:gridCol w:w="1242"/>
        <w:gridCol w:w="1997"/>
        <w:gridCol w:w="1895"/>
      </w:tblGrid>
      <w:tr w:rsidR="00B2757D" w:rsidRPr="00EC2F2C" w14:paraId="5714231D" w14:textId="77777777" w:rsidTr="00B2757D">
        <w:trPr>
          <w:trHeight w:val="439"/>
        </w:trPr>
        <w:tc>
          <w:tcPr>
            <w:tcW w:w="9254" w:type="dxa"/>
            <w:gridSpan w:val="4"/>
            <w:tcBorders>
              <w:top w:val="single" w:sz="4" w:space="0" w:color="7F7F7F"/>
              <w:left w:val="single" w:sz="4" w:space="0" w:color="7F7F7F"/>
              <w:bottom w:val="single" w:sz="4" w:space="0" w:color="7F7F7F"/>
              <w:right w:val="single" w:sz="4" w:space="0" w:color="7F7F7F"/>
            </w:tcBorders>
            <w:shd w:val="clear" w:color="000000" w:fill="FFCC99"/>
            <w:noWrap/>
            <w:vAlign w:val="center"/>
            <w:hideMark/>
          </w:tcPr>
          <w:p w14:paraId="051D7B69" w14:textId="77777777" w:rsidR="00B2757D" w:rsidRPr="00EC2F2C" w:rsidRDefault="00B2757D" w:rsidP="00B2757D">
            <w:pPr>
              <w:pStyle w:val="NoSpacing"/>
              <w:jc w:val="center"/>
              <w:rPr>
                <w:rFonts w:eastAsia="Times New Roman"/>
              </w:rPr>
            </w:pPr>
            <w:r w:rsidRPr="00EC2F2C">
              <w:rPr>
                <w:rFonts w:eastAsia="Times New Roman"/>
              </w:rPr>
              <w:t>Minor subsystem scale of the frame subsystem</w:t>
            </w:r>
          </w:p>
        </w:tc>
      </w:tr>
      <w:tr w:rsidR="00B2757D" w:rsidRPr="00EC2F2C" w14:paraId="6882C097" w14:textId="77777777" w:rsidTr="00B2757D">
        <w:trPr>
          <w:trHeight w:val="439"/>
        </w:trPr>
        <w:tc>
          <w:tcPr>
            <w:tcW w:w="4120" w:type="dxa"/>
            <w:tcBorders>
              <w:top w:val="single" w:sz="4" w:space="0" w:color="B2B2B2"/>
              <w:left w:val="single" w:sz="4" w:space="0" w:color="B2B2B2"/>
              <w:bottom w:val="single" w:sz="4" w:space="0" w:color="B2B2B2"/>
              <w:right w:val="single" w:sz="4" w:space="0" w:color="B2B2B2"/>
            </w:tcBorders>
            <w:shd w:val="clear" w:color="000000" w:fill="FFFFCC"/>
            <w:noWrap/>
            <w:vAlign w:val="center"/>
            <w:hideMark/>
          </w:tcPr>
          <w:p w14:paraId="3A9403AD"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minor subsystem</w:t>
            </w:r>
          </w:p>
        </w:tc>
        <w:tc>
          <w:tcPr>
            <w:tcW w:w="1242" w:type="dxa"/>
            <w:tcBorders>
              <w:top w:val="single" w:sz="4" w:space="0" w:color="B2B2B2"/>
              <w:left w:val="nil"/>
              <w:bottom w:val="single" w:sz="4" w:space="0" w:color="B2B2B2"/>
              <w:right w:val="single" w:sz="4" w:space="0" w:color="B2B2B2"/>
            </w:tcBorders>
            <w:shd w:val="clear" w:color="000000" w:fill="FFFFCC"/>
            <w:noWrap/>
            <w:vAlign w:val="center"/>
            <w:hideMark/>
          </w:tcPr>
          <w:p w14:paraId="5B5DCC27"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pieces</w:t>
            </w:r>
          </w:p>
        </w:tc>
        <w:tc>
          <w:tcPr>
            <w:tcW w:w="1997" w:type="dxa"/>
            <w:tcBorders>
              <w:top w:val="single" w:sz="4" w:space="0" w:color="B2B2B2"/>
              <w:left w:val="nil"/>
              <w:bottom w:val="single" w:sz="4" w:space="0" w:color="B2B2B2"/>
              <w:right w:val="single" w:sz="4" w:space="0" w:color="B2B2B2"/>
            </w:tcBorders>
            <w:shd w:val="clear" w:color="000000" w:fill="FFFFCC"/>
            <w:noWrap/>
            <w:vAlign w:val="center"/>
            <w:hideMark/>
          </w:tcPr>
          <w:p w14:paraId="386DD8DF"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length (in)</w:t>
            </w:r>
          </w:p>
        </w:tc>
        <w:tc>
          <w:tcPr>
            <w:tcW w:w="1895" w:type="dxa"/>
            <w:tcBorders>
              <w:top w:val="single" w:sz="4" w:space="0" w:color="B2B2B2"/>
              <w:left w:val="nil"/>
              <w:bottom w:val="single" w:sz="4" w:space="0" w:color="B2B2B2"/>
              <w:right w:val="single" w:sz="4" w:space="0" w:color="B2B2B2"/>
            </w:tcBorders>
            <w:shd w:val="clear" w:color="000000" w:fill="FFFFCC"/>
            <w:noWrap/>
            <w:vAlign w:val="center"/>
            <w:hideMark/>
          </w:tcPr>
          <w:p w14:paraId="6925C1A5"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width (in)</w:t>
            </w:r>
          </w:p>
        </w:tc>
      </w:tr>
      <w:tr w:rsidR="00B2757D" w:rsidRPr="00EC2F2C" w14:paraId="3465A36C" w14:textId="77777777" w:rsidTr="00B2757D">
        <w:trPr>
          <w:trHeight w:val="439"/>
        </w:trPr>
        <w:tc>
          <w:tcPr>
            <w:tcW w:w="4120" w:type="dxa"/>
            <w:tcBorders>
              <w:top w:val="single" w:sz="4" w:space="0" w:color="3F3F3F"/>
              <w:left w:val="single" w:sz="4" w:space="0" w:color="3F3F3F"/>
              <w:bottom w:val="single" w:sz="4" w:space="0" w:color="3F3F3F"/>
              <w:right w:val="single" w:sz="4" w:space="0" w:color="3F3F3F"/>
            </w:tcBorders>
            <w:shd w:val="clear" w:color="000000" w:fill="C6EFCE"/>
            <w:noWrap/>
            <w:vAlign w:val="center"/>
            <w:hideMark/>
          </w:tcPr>
          <w:p w14:paraId="7B233F09" w14:textId="77777777" w:rsidR="00B2757D" w:rsidRPr="00EC2F2C" w:rsidRDefault="00B2757D" w:rsidP="00B2757D">
            <w:pPr>
              <w:pStyle w:val="NoSpacing"/>
              <w:jc w:val="center"/>
              <w:rPr>
                <w:rFonts w:eastAsia="Times New Roman"/>
                <w:color w:val="006100"/>
              </w:rPr>
            </w:pPr>
            <w:r w:rsidRPr="00EC2F2C">
              <w:rPr>
                <w:rFonts w:eastAsia="Times New Roman"/>
                <w:color w:val="006100"/>
              </w:rPr>
              <w:t>Bottom Base</w:t>
            </w:r>
          </w:p>
        </w:tc>
        <w:tc>
          <w:tcPr>
            <w:tcW w:w="1242" w:type="dxa"/>
            <w:tcBorders>
              <w:top w:val="single" w:sz="4" w:space="0" w:color="3F3F3F"/>
              <w:left w:val="nil"/>
              <w:bottom w:val="single" w:sz="4" w:space="0" w:color="3F3F3F"/>
              <w:right w:val="single" w:sz="4" w:space="0" w:color="3F3F3F"/>
            </w:tcBorders>
            <w:shd w:val="clear" w:color="000000" w:fill="F2F2F2"/>
            <w:noWrap/>
            <w:vAlign w:val="center"/>
            <w:hideMark/>
          </w:tcPr>
          <w:p w14:paraId="123648D7"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1</w:t>
            </w:r>
          </w:p>
        </w:tc>
        <w:tc>
          <w:tcPr>
            <w:tcW w:w="1997" w:type="dxa"/>
            <w:tcBorders>
              <w:top w:val="single" w:sz="4" w:space="0" w:color="3F3F3F"/>
              <w:left w:val="nil"/>
              <w:bottom w:val="single" w:sz="4" w:space="0" w:color="3F3F3F"/>
              <w:right w:val="single" w:sz="4" w:space="0" w:color="3F3F3F"/>
            </w:tcBorders>
            <w:shd w:val="clear" w:color="000000" w:fill="F2F2F2"/>
            <w:noWrap/>
            <w:vAlign w:val="center"/>
            <w:hideMark/>
          </w:tcPr>
          <w:p w14:paraId="47950A4A"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21.5</w:t>
            </w:r>
          </w:p>
        </w:tc>
        <w:tc>
          <w:tcPr>
            <w:tcW w:w="1895" w:type="dxa"/>
            <w:tcBorders>
              <w:top w:val="single" w:sz="4" w:space="0" w:color="3F3F3F"/>
              <w:left w:val="nil"/>
              <w:bottom w:val="single" w:sz="4" w:space="0" w:color="3F3F3F"/>
              <w:right w:val="single" w:sz="4" w:space="0" w:color="3F3F3F"/>
            </w:tcBorders>
            <w:shd w:val="clear" w:color="000000" w:fill="F2F2F2"/>
            <w:noWrap/>
            <w:vAlign w:val="center"/>
            <w:hideMark/>
          </w:tcPr>
          <w:p w14:paraId="3BB89CD6"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16.5</w:t>
            </w:r>
          </w:p>
        </w:tc>
      </w:tr>
      <w:tr w:rsidR="00B2757D" w:rsidRPr="00EC2F2C" w14:paraId="061E012B" w14:textId="77777777" w:rsidTr="00B2757D">
        <w:trPr>
          <w:trHeight w:val="439"/>
        </w:trPr>
        <w:tc>
          <w:tcPr>
            <w:tcW w:w="4120" w:type="dxa"/>
            <w:tcBorders>
              <w:top w:val="nil"/>
              <w:left w:val="single" w:sz="4" w:space="0" w:color="3F3F3F"/>
              <w:bottom w:val="single" w:sz="4" w:space="0" w:color="3F3F3F"/>
              <w:right w:val="single" w:sz="4" w:space="0" w:color="3F3F3F"/>
            </w:tcBorders>
            <w:shd w:val="clear" w:color="000000" w:fill="C6EFCE"/>
            <w:noWrap/>
            <w:vAlign w:val="center"/>
            <w:hideMark/>
          </w:tcPr>
          <w:p w14:paraId="3A3B2C5E" w14:textId="77777777" w:rsidR="00B2757D" w:rsidRPr="00EC2F2C" w:rsidRDefault="00B2757D" w:rsidP="00B2757D">
            <w:pPr>
              <w:pStyle w:val="NoSpacing"/>
              <w:jc w:val="center"/>
              <w:rPr>
                <w:rFonts w:eastAsia="Times New Roman"/>
                <w:color w:val="006100"/>
              </w:rPr>
            </w:pPr>
            <w:r w:rsidRPr="00EC2F2C">
              <w:rPr>
                <w:rFonts w:eastAsia="Times New Roman"/>
                <w:color w:val="006100"/>
              </w:rPr>
              <w:t>Long Corner Columns</w:t>
            </w:r>
          </w:p>
        </w:tc>
        <w:tc>
          <w:tcPr>
            <w:tcW w:w="1242" w:type="dxa"/>
            <w:tcBorders>
              <w:top w:val="nil"/>
              <w:left w:val="nil"/>
              <w:bottom w:val="single" w:sz="4" w:space="0" w:color="3F3F3F"/>
              <w:right w:val="single" w:sz="4" w:space="0" w:color="3F3F3F"/>
            </w:tcBorders>
            <w:shd w:val="clear" w:color="000000" w:fill="F2F2F2"/>
            <w:noWrap/>
            <w:vAlign w:val="center"/>
            <w:hideMark/>
          </w:tcPr>
          <w:p w14:paraId="0B21EC97"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4</w:t>
            </w:r>
          </w:p>
        </w:tc>
        <w:tc>
          <w:tcPr>
            <w:tcW w:w="1997" w:type="dxa"/>
            <w:tcBorders>
              <w:top w:val="nil"/>
              <w:left w:val="nil"/>
              <w:bottom w:val="single" w:sz="4" w:space="0" w:color="3F3F3F"/>
              <w:right w:val="single" w:sz="4" w:space="0" w:color="3F3F3F"/>
            </w:tcBorders>
            <w:shd w:val="clear" w:color="000000" w:fill="F2F2F2"/>
            <w:noWrap/>
            <w:vAlign w:val="center"/>
            <w:hideMark/>
          </w:tcPr>
          <w:p w14:paraId="2F7E198C"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20.75</w:t>
            </w:r>
          </w:p>
        </w:tc>
        <w:tc>
          <w:tcPr>
            <w:tcW w:w="1895" w:type="dxa"/>
            <w:tcBorders>
              <w:top w:val="nil"/>
              <w:left w:val="nil"/>
              <w:bottom w:val="single" w:sz="4" w:space="0" w:color="3F3F3F"/>
              <w:right w:val="single" w:sz="4" w:space="0" w:color="3F3F3F"/>
            </w:tcBorders>
            <w:shd w:val="clear" w:color="000000" w:fill="F2F2F2"/>
            <w:noWrap/>
            <w:vAlign w:val="center"/>
            <w:hideMark/>
          </w:tcPr>
          <w:p w14:paraId="13A6EEA6"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2.5</w:t>
            </w:r>
          </w:p>
        </w:tc>
      </w:tr>
      <w:tr w:rsidR="00B2757D" w:rsidRPr="00EC2F2C" w14:paraId="7E5CB4CA" w14:textId="77777777" w:rsidTr="00B2757D">
        <w:trPr>
          <w:trHeight w:val="439"/>
        </w:trPr>
        <w:tc>
          <w:tcPr>
            <w:tcW w:w="4120" w:type="dxa"/>
            <w:tcBorders>
              <w:top w:val="nil"/>
              <w:left w:val="single" w:sz="4" w:space="0" w:color="3F3F3F"/>
              <w:bottom w:val="single" w:sz="4" w:space="0" w:color="3F3F3F"/>
              <w:right w:val="single" w:sz="4" w:space="0" w:color="3F3F3F"/>
            </w:tcBorders>
            <w:shd w:val="clear" w:color="000000" w:fill="C6EFCE"/>
            <w:noWrap/>
            <w:vAlign w:val="center"/>
            <w:hideMark/>
          </w:tcPr>
          <w:p w14:paraId="481F7E33" w14:textId="77777777" w:rsidR="00B2757D" w:rsidRPr="00EC2F2C" w:rsidRDefault="00B2757D" w:rsidP="00B2757D">
            <w:pPr>
              <w:pStyle w:val="NoSpacing"/>
              <w:jc w:val="center"/>
              <w:rPr>
                <w:rFonts w:eastAsia="Times New Roman"/>
                <w:color w:val="006100"/>
              </w:rPr>
            </w:pPr>
            <w:r w:rsidRPr="00EC2F2C">
              <w:rPr>
                <w:rFonts w:eastAsia="Times New Roman"/>
                <w:color w:val="006100"/>
              </w:rPr>
              <w:t>Short Corner Columns</w:t>
            </w:r>
          </w:p>
        </w:tc>
        <w:tc>
          <w:tcPr>
            <w:tcW w:w="1242" w:type="dxa"/>
            <w:tcBorders>
              <w:top w:val="nil"/>
              <w:left w:val="nil"/>
              <w:bottom w:val="single" w:sz="4" w:space="0" w:color="3F3F3F"/>
              <w:right w:val="single" w:sz="4" w:space="0" w:color="3F3F3F"/>
            </w:tcBorders>
            <w:shd w:val="clear" w:color="000000" w:fill="F2F2F2"/>
            <w:noWrap/>
            <w:vAlign w:val="center"/>
            <w:hideMark/>
          </w:tcPr>
          <w:p w14:paraId="7B39517A"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4</w:t>
            </w:r>
          </w:p>
        </w:tc>
        <w:tc>
          <w:tcPr>
            <w:tcW w:w="1997" w:type="dxa"/>
            <w:tcBorders>
              <w:top w:val="nil"/>
              <w:left w:val="nil"/>
              <w:bottom w:val="single" w:sz="4" w:space="0" w:color="3F3F3F"/>
              <w:right w:val="single" w:sz="4" w:space="0" w:color="3F3F3F"/>
            </w:tcBorders>
            <w:shd w:val="clear" w:color="000000" w:fill="F2F2F2"/>
            <w:noWrap/>
            <w:vAlign w:val="center"/>
            <w:hideMark/>
          </w:tcPr>
          <w:p w14:paraId="60F7A530"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15</w:t>
            </w:r>
          </w:p>
        </w:tc>
        <w:tc>
          <w:tcPr>
            <w:tcW w:w="1895" w:type="dxa"/>
            <w:tcBorders>
              <w:top w:val="nil"/>
              <w:left w:val="nil"/>
              <w:bottom w:val="single" w:sz="4" w:space="0" w:color="3F3F3F"/>
              <w:right w:val="single" w:sz="4" w:space="0" w:color="3F3F3F"/>
            </w:tcBorders>
            <w:shd w:val="clear" w:color="000000" w:fill="F2F2F2"/>
            <w:noWrap/>
            <w:vAlign w:val="center"/>
            <w:hideMark/>
          </w:tcPr>
          <w:p w14:paraId="1789039F"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1.75</w:t>
            </w:r>
          </w:p>
        </w:tc>
      </w:tr>
      <w:tr w:rsidR="00B2757D" w:rsidRPr="00EC2F2C" w14:paraId="0B4E3A86" w14:textId="77777777" w:rsidTr="00B2757D">
        <w:trPr>
          <w:trHeight w:val="439"/>
        </w:trPr>
        <w:tc>
          <w:tcPr>
            <w:tcW w:w="4120" w:type="dxa"/>
            <w:tcBorders>
              <w:top w:val="nil"/>
              <w:left w:val="single" w:sz="4" w:space="0" w:color="3F3F3F"/>
              <w:bottom w:val="single" w:sz="4" w:space="0" w:color="3F3F3F"/>
              <w:right w:val="single" w:sz="4" w:space="0" w:color="3F3F3F"/>
            </w:tcBorders>
            <w:shd w:val="clear" w:color="000000" w:fill="C6EFCE"/>
            <w:noWrap/>
            <w:vAlign w:val="center"/>
            <w:hideMark/>
          </w:tcPr>
          <w:p w14:paraId="459094E8" w14:textId="77777777" w:rsidR="00B2757D" w:rsidRPr="00EC2F2C" w:rsidRDefault="00B2757D" w:rsidP="00B2757D">
            <w:pPr>
              <w:pStyle w:val="NoSpacing"/>
              <w:jc w:val="center"/>
              <w:rPr>
                <w:rFonts w:eastAsia="Times New Roman"/>
                <w:color w:val="006100"/>
              </w:rPr>
            </w:pPr>
            <w:r w:rsidRPr="00EC2F2C">
              <w:rPr>
                <w:rFonts w:eastAsia="Times New Roman"/>
                <w:color w:val="006100"/>
              </w:rPr>
              <w:t>Side panels</w:t>
            </w:r>
          </w:p>
        </w:tc>
        <w:tc>
          <w:tcPr>
            <w:tcW w:w="1242" w:type="dxa"/>
            <w:tcBorders>
              <w:top w:val="nil"/>
              <w:left w:val="nil"/>
              <w:bottom w:val="single" w:sz="4" w:space="0" w:color="3F3F3F"/>
              <w:right w:val="single" w:sz="4" w:space="0" w:color="3F3F3F"/>
            </w:tcBorders>
            <w:shd w:val="clear" w:color="000000" w:fill="F2F2F2"/>
            <w:noWrap/>
            <w:vAlign w:val="center"/>
            <w:hideMark/>
          </w:tcPr>
          <w:p w14:paraId="56AD54EF"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4</w:t>
            </w:r>
          </w:p>
        </w:tc>
        <w:tc>
          <w:tcPr>
            <w:tcW w:w="1997" w:type="dxa"/>
            <w:tcBorders>
              <w:top w:val="nil"/>
              <w:left w:val="nil"/>
              <w:bottom w:val="single" w:sz="4" w:space="0" w:color="3F3F3F"/>
              <w:right w:val="single" w:sz="4" w:space="0" w:color="3F3F3F"/>
            </w:tcBorders>
            <w:shd w:val="clear" w:color="000000" w:fill="F2F2F2"/>
            <w:noWrap/>
            <w:vAlign w:val="center"/>
            <w:hideMark/>
          </w:tcPr>
          <w:p w14:paraId="52A027B2"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5.375</w:t>
            </w:r>
          </w:p>
        </w:tc>
        <w:tc>
          <w:tcPr>
            <w:tcW w:w="1895" w:type="dxa"/>
            <w:tcBorders>
              <w:top w:val="nil"/>
              <w:left w:val="nil"/>
              <w:bottom w:val="single" w:sz="4" w:space="0" w:color="3F3F3F"/>
              <w:right w:val="single" w:sz="4" w:space="0" w:color="3F3F3F"/>
            </w:tcBorders>
            <w:shd w:val="clear" w:color="000000" w:fill="F2F2F2"/>
            <w:noWrap/>
            <w:vAlign w:val="center"/>
            <w:hideMark/>
          </w:tcPr>
          <w:p w14:paraId="651FAD74"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4.25</w:t>
            </w:r>
          </w:p>
        </w:tc>
      </w:tr>
      <w:tr w:rsidR="00B2757D" w:rsidRPr="00EC2F2C" w14:paraId="59C8A580" w14:textId="77777777" w:rsidTr="00B2757D">
        <w:trPr>
          <w:trHeight w:val="439"/>
        </w:trPr>
        <w:tc>
          <w:tcPr>
            <w:tcW w:w="4120" w:type="dxa"/>
            <w:tcBorders>
              <w:top w:val="nil"/>
              <w:left w:val="single" w:sz="4" w:space="0" w:color="3F3F3F"/>
              <w:bottom w:val="single" w:sz="4" w:space="0" w:color="3F3F3F"/>
              <w:right w:val="single" w:sz="4" w:space="0" w:color="3F3F3F"/>
            </w:tcBorders>
            <w:shd w:val="clear" w:color="000000" w:fill="C6EFCE"/>
            <w:noWrap/>
            <w:vAlign w:val="center"/>
            <w:hideMark/>
          </w:tcPr>
          <w:p w14:paraId="5327D210" w14:textId="77777777" w:rsidR="00B2757D" w:rsidRPr="00EC2F2C" w:rsidRDefault="00B2757D" w:rsidP="00B2757D">
            <w:pPr>
              <w:pStyle w:val="NoSpacing"/>
              <w:jc w:val="center"/>
              <w:rPr>
                <w:rFonts w:eastAsia="Times New Roman"/>
                <w:color w:val="006100"/>
              </w:rPr>
            </w:pPr>
            <w:r w:rsidRPr="00EC2F2C">
              <w:rPr>
                <w:rFonts w:eastAsia="Times New Roman"/>
                <w:color w:val="006100"/>
              </w:rPr>
              <w:t>Front and Back covers</w:t>
            </w:r>
          </w:p>
        </w:tc>
        <w:tc>
          <w:tcPr>
            <w:tcW w:w="1242" w:type="dxa"/>
            <w:tcBorders>
              <w:top w:val="nil"/>
              <w:left w:val="nil"/>
              <w:bottom w:val="single" w:sz="4" w:space="0" w:color="3F3F3F"/>
              <w:right w:val="single" w:sz="4" w:space="0" w:color="3F3F3F"/>
            </w:tcBorders>
            <w:shd w:val="clear" w:color="000000" w:fill="F2F2F2"/>
            <w:noWrap/>
            <w:vAlign w:val="center"/>
            <w:hideMark/>
          </w:tcPr>
          <w:p w14:paraId="39B2902C"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2</w:t>
            </w:r>
          </w:p>
        </w:tc>
        <w:tc>
          <w:tcPr>
            <w:tcW w:w="1997" w:type="dxa"/>
            <w:tcBorders>
              <w:top w:val="nil"/>
              <w:left w:val="nil"/>
              <w:bottom w:val="single" w:sz="4" w:space="0" w:color="3F3F3F"/>
              <w:right w:val="single" w:sz="4" w:space="0" w:color="3F3F3F"/>
            </w:tcBorders>
            <w:shd w:val="clear" w:color="000000" w:fill="F2F2F2"/>
            <w:noWrap/>
            <w:vAlign w:val="center"/>
            <w:hideMark/>
          </w:tcPr>
          <w:p w14:paraId="1251B217"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17.5</w:t>
            </w:r>
          </w:p>
        </w:tc>
        <w:tc>
          <w:tcPr>
            <w:tcW w:w="1895" w:type="dxa"/>
            <w:tcBorders>
              <w:top w:val="nil"/>
              <w:left w:val="nil"/>
              <w:bottom w:val="single" w:sz="4" w:space="0" w:color="3F3F3F"/>
              <w:right w:val="single" w:sz="4" w:space="0" w:color="3F3F3F"/>
            </w:tcBorders>
            <w:shd w:val="clear" w:color="000000" w:fill="F2F2F2"/>
            <w:noWrap/>
            <w:vAlign w:val="center"/>
            <w:hideMark/>
          </w:tcPr>
          <w:p w14:paraId="6329E87B"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15</w:t>
            </w:r>
          </w:p>
        </w:tc>
      </w:tr>
      <w:tr w:rsidR="00B2757D" w:rsidRPr="00EC2F2C" w14:paraId="38D402F3" w14:textId="77777777" w:rsidTr="00B2757D">
        <w:trPr>
          <w:trHeight w:val="439"/>
        </w:trPr>
        <w:tc>
          <w:tcPr>
            <w:tcW w:w="4120" w:type="dxa"/>
            <w:tcBorders>
              <w:top w:val="nil"/>
              <w:left w:val="single" w:sz="4" w:space="0" w:color="3F3F3F"/>
              <w:bottom w:val="single" w:sz="4" w:space="0" w:color="3F3F3F"/>
              <w:right w:val="single" w:sz="4" w:space="0" w:color="3F3F3F"/>
            </w:tcBorders>
            <w:shd w:val="clear" w:color="000000" w:fill="C6EFCE"/>
            <w:noWrap/>
            <w:vAlign w:val="center"/>
            <w:hideMark/>
          </w:tcPr>
          <w:p w14:paraId="01821225" w14:textId="77777777" w:rsidR="00B2757D" w:rsidRPr="00EC2F2C" w:rsidRDefault="00B2757D" w:rsidP="00B2757D">
            <w:pPr>
              <w:pStyle w:val="NoSpacing"/>
              <w:jc w:val="center"/>
              <w:rPr>
                <w:rFonts w:eastAsia="Times New Roman"/>
                <w:color w:val="006100"/>
              </w:rPr>
            </w:pPr>
            <w:r w:rsidRPr="00EC2F2C">
              <w:rPr>
                <w:rFonts w:eastAsia="Times New Roman"/>
                <w:color w:val="006100"/>
              </w:rPr>
              <w:t>Top Base</w:t>
            </w:r>
          </w:p>
        </w:tc>
        <w:tc>
          <w:tcPr>
            <w:tcW w:w="1242" w:type="dxa"/>
            <w:tcBorders>
              <w:top w:val="nil"/>
              <w:left w:val="nil"/>
              <w:bottom w:val="single" w:sz="4" w:space="0" w:color="3F3F3F"/>
              <w:right w:val="single" w:sz="4" w:space="0" w:color="3F3F3F"/>
            </w:tcBorders>
            <w:shd w:val="clear" w:color="000000" w:fill="F2F2F2"/>
            <w:noWrap/>
            <w:vAlign w:val="center"/>
            <w:hideMark/>
          </w:tcPr>
          <w:p w14:paraId="75FEC578"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1</w:t>
            </w:r>
          </w:p>
        </w:tc>
        <w:tc>
          <w:tcPr>
            <w:tcW w:w="1997" w:type="dxa"/>
            <w:tcBorders>
              <w:top w:val="nil"/>
              <w:left w:val="nil"/>
              <w:bottom w:val="single" w:sz="4" w:space="0" w:color="3F3F3F"/>
              <w:right w:val="single" w:sz="4" w:space="0" w:color="3F3F3F"/>
            </w:tcBorders>
            <w:shd w:val="clear" w:color="000000" w:fill="F2F2F2"/>
            <w:noWrap/>
            <w:vAlign w:val="center"/>
            <w:hideMark/>
          </w:tcPr>
          <w:p w14:paraId="49EA76FE"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21.5</w:t>
            </w:r>
          </w:p>
        </w:tc>
        <w:tc>
          <w:tcPr>
            <w:tcW w:w="1895" w:type="dxa"/>
            <w:tcBorders>
              <w:top w:val="nil"/>
              <w:left w:val="nil"/>
              <w:bottom w:val="single" w:sz="4" w:space="0" w:color="3F3F3F"/>
              <w:right w:val="single" w:sz="4" w:space="0" w:color="3F3F3F"/>
            </w:tcBorders>
            <w:shd w:val="clear" w:color="000000" w:fill="F2F2F2"/>
            <w:noWrap/>
            <w:vAlign w:val="center"/>
            <w:hideMark/>
          </w:tcPr>
          <w:p w14:paraId="42E3D0F4" w14:textId="77777777" w:rsidR="00B2757D" w:rsidRPr="00EC2F2C" w:rsidRDefault="00B2757D" w:rsidP="00B2757D">
            <w:pPr>
              <w:pStyle w:val="NoSpacing"/>
              <w:jc w:val="center"/>
              <w:rPr>
                <w:rFonts w:eastAsia="Times New Roman"/>
                <w:b/>
                <w:bCs/>
                <w:color w:val="3F3F3F"/>
              </w:rPr>
            </w:pPr>
            <w:r w:rsidRPr="00EC2F2C">
              <w:rPr>
                <w:rFonts w:eastAsia="Times New Roman"/>
                <w:b/>
                <w:bCs/>
                <w:color w:val="3F3F3F"/>
              </w:rPr>
              <w:t>16.5</w:t>
            </w:r>
          </w:p>
        </w:tc>
      </w:tr>
    </w:tbl>
    <w:p w14:paraId="3881E3BE" w14:textId="77777777" w:rsidR="004B2E33" w:rsidRDefault="004B2E33">
      <w:pPr>
        <w:rPr>
          <w:caps/>
          <w:spacing w:val="15"/>
          <w:sz w:val="22"/>
          <w:szCs w:val="22"/>
        </w:rPr>
      </w:pPr>
    </w:p>
    <w:p w14:paraId="6A0AC417" w14:textId="77777777" w:rsidR="004B2E33" w:rsidRDefault="004B2E33">
      <w:pPr>
        <w:rPr>
          <w:caps/>
          <w:spacing w:val="15"/>
          <w:sz w:val="22"/>
          <w:szCs w:val="22"/>
        </w:rPr>
      </w:pPr>
    </w:p>
    <w:p w14:paraId="3A119EEA" w14:textId="77777777" w:rsidR="00B2757D" w:rsidRDefault="00B2757D">
      <w:pPr>
        <w:rPr>
          <w:caps/>
          <w:spacing w:val="15"/>
          <w:sz w:val="22"/>
          <w:szCs w:val="22"/>
        </w:rPr>
      </w:pPr>
    </w:p>
    <w:p w14:paraId="510A5AD0" w14:textId="77777777" w:rsidR="00B2757D" w:rsidRDefault="00B2757D">
      <w:pPr>
        <w:rPr>
          <w:caps/>
          <w:spacing w:val="15"/>
          <w:sz w:val="22"/>
          <w:szCs w:val="22"/>
        </w:rPr>
      </w:pPr>
    </w:p>
    <w:p w14:paraId="154AB54E" w14:textId="77777777" w:rsidR="00B2757D" w:rsidRDefault="00B2757D">
      <w:pPr>
        <w:rPr>
          <w:caps/>
          <w:spacing w:val="15"/>
          <w:sz w:val="22"/>
          <w:szCs w:val="22"/>
        </w:rPr>
      </w:pPr>
    </w:p>
    <w:p w14:paraId="6E1A3FB5" w14:textId="77777777" w:rsidR="00B2757D" w:rsidRDefault="00B2757D">
      <w:pPr>
        <w:rPr>
          <w:caps/>
          <w:spacing w:val="15"/>
          <w:sz w:val="22"/>
          <w:szCs w:val="22"/>
        </w:rPr>
      </w:pPr>
    </w:p>
    <w:p w14:paraId="000B02D0" w14:textId="77777777" w:rsidR="00B2757D" w:rsidRDefault="00B2757D">
      <w:pPr>
        <w:rPr>
          <w:caps/>
          <w:spacing w:val="15"/>
          <w:sz w:val="22"/>
          <w:szCs w:val="22"/>
        </w:rPr>
      </w:pPr>
    </w:p>
    <w:p w14:paraId="41778302" w14:textId="77777777" w:rsidR="00B2757D" w:rsidRDefault="00B2757D">
      <w:pPr>
        <w:rPr>
          <w:caps/>
          <w:spacing w:val="15"/>
          <w:sz w:val="22"/>
          <w:szCs w:val="22"/>
        </w:rPr>
      </w:pPr>
    </w:p>
    <w:p w14:paraId="20E9CC54" w14:textId="77777777" w:rsidR="00B2757D" w:rsidRDefault="00B2757D" w:rsidP="00B2757D">
      <w:r>
        <w:tab/>
      </w:r>
      <w:r w:rsidRPr="00B2757D">
        <w:t>In the first step</w:t>
      </w:r>
      <w:r w:rsidR="00417B7F">
        <w:t xml:space="preserve"> of assembly</w:t>
      </w:r>
      <w:r w:rsidRPr="00B2757D">
        <w:t xml:space="preserve">, </w:t>
      </w:r>
      <w:r w:rsidR="00417B7F">
        <w:t xml:space="preserve">the </w:t>
      </w:r>
      <w:r w:rsidRPr="00B2757D">
        <w:t>long corner columns</w:t>
      </w:r>
      <w:r w:rsidR="00417B7F">
        <w:t xml:space="preserve"> are to be </w:t>
      </w:r>
      <w:r w:rsidR="00884252">
        <w:t>assembled</w:t>
      </w:r>
      <w:r w:rsidRPr="00B2757D">
        <w:t xml:space="preserve"> perpendicular with the short corner columns </w:t>
      </w:r>
      <w:r w:rsidR="00417B7F">
        <w:t>o</w:t>
      </w:r>
      <w:r w:rsidRPr="00B2757D">
        <w:t xml:space="preserve">n the edge using </w:t>
      </w:r>
      <w:r w:rsidR="00417B7F">
        <w:t>a hand drill</w:t>
      </w:r>
      <w:r w:rsidRPr="00B2757D">
        <w:t xml:space="preserve"> to drill three flat-head wood screws </w:t>
      </w:r>
      <w:r w:rsidR="00417B7F">
        <w:t>into</w:t>
      </w:r>
      <w:r w:rsidRPr="00B2757D">
        <w:t xml:space="preserve"> each one (shown in</w:t>
      </w:r>
      <w:r w:rsidR="00C80A2B">
        <w:t xml:space="preserve"> </w:t>
      </w:r>
      <w:r w:rsidR="00805111">
        <w:fldChar w:fldCharType="begin"/>
      </w:r>
      <w:r w:rsidR="00C80A2B">
        <w:instrText xml:space="preserve"> REF _Ref385146540 \h </w:instrText>
      </w:r>
      <w:r w:rsidR="00805111">
        <w:fldChar w:fldCharType="separate"/>
      </w:r>
      <w:r w:rsidR="00933426">
        <w:t xml:space="preserve">Figure </w:t>
      </w:r>
      <w:r w:rsidR="00933426">
        <w:rPr>
          <w:noProof/>
        </w:rPr>
        <w:t>16</w:t>
      </w:r>
      <w:r w:rsidR="00805111">
        <w:fldChar w:fldCharType="end"/>
      </w:r>
      <w:r w:rsidRPr="00B2757D">
        <w:t xml:space="preserve">). However, it is </w:t>
      </w:r>
      <w:ins w:id="337" w:author="Peter J Zamiska" w:date="2014-04-17T01:13:00Z">
        <w:r w:rsidR="008974F6">
          <w:t>difficult</w:t>
        </w:r>
      </w:ins>
      <w:del w:id="338" w:author="Peter J Zamiska" w:date="2014-04-17T01:13:00Z">
        <w:r w:rsidRPr="00B2757D" w:rsidDel="008974F6">
          <w:delText>hard</w:delText>
        </w:r>
      </w:del>
      <w:r w:rsidRPr="00B2757D">
        <w:t xml:space="preserve"> to assemble </w:t>
      </w:r>
      <w:r w:rsidR="00417B7F">
        <w:t>exactly the same as the CAD model</w:t>
      </w:r>
      <w:r w:rsidRPr="00B2757D">
        <w:t xml:space="preserve">, </w:t>
      </w:r>
      <w:del w:id="339" w:author="Peter J Zamiska" w:date="2014-04-17T01:14:00Z">
        <w:r w:rsidRPr="00B2757D" w:rsidDel="008974F6">
          <w:delText>w</w:delText>
        </w:r>
        <w:r w:rsidR="00417B7F" w:rsidDel="008974F6">
          <w:delText>ith</w:delText>
        </w:r>
        <w:r w:rsidRPr="00B2757D" w:rsidDel="008974F6">
          <w:delText xml:space="preserve"> </w:delText>
        </w:r>
      </w:del>
      <w:r w:rsidRPr="00B2757D">
        <w:t>both columns’ edges of side and b</w:t>
      </w:r>
      <w:ins w:id="340" w:author="Peter J Zamiska" w:date="2014-04-17T01:14:00Z">
        <w:r w:rsidR="008974F6">
          <w:t>ase</w:t>
        </w:r>
      </w:ins>
      <w:del w:id="341" w:author="Peter J Zamiska" w:date="2014-04-17T01:14:00Z">
        <w:r w:rsidRPr="00B2757D" w:rsidDel="008974F6">
          <w:delText>ottom</w:delText>
        </w:r>
      </w:del>
      <w:r w:rsidRPr="00B2757D">
        <w:t xml:space="preserve"> cannot exactly m</w:t>
      </w:r>
      <w:ins w:id="342" w:author="Peter J Zamiska" w:date="2014-04-17T01:14:00Z">
        <w:r w:rsidR="008974F6">
          <w:t>ate</w:t>
        </w:r>
      </w:ins>
      <w:del w:id="343" w:author="Peter J Zamiska" w:date="2014-04-17T01:14:00Z">
        <w:r w:rsidRPr="00B2757D" w:rsidDel="008974F6">
          <w:delText>atch</w:delText>
        </w:r>
      </w:del>
      <w:r w:rsidRPr="00B2757D">
        <w:t xml:space="preserve"> together</w:t>
      </w:r>
      <w:r w:rsidR="00417B7F">
        <w:t xml:space="preserve"> due to manufacture error</w:t>
      </w:r>
      <w:r w:rsidRPr="00B2757D">
        <w:t xml:space="preserve">. In addition, there are two problems always </w:t>
      </w:r>
      <w:del w:id="344" w:author="Peter J Zamiska" w:date="2014-04-17T01:14:00Z">
        <w:r w:rsidRPr="00B2757D" w:rsidDel="008974F6">
          <w:delText>happen</w:delText>
        </w:r>
        <w:r w:rsidR="00417B7F" w:rsidDel="008974F6">
          <w:delText>ing</w:delText>
        </w:r>
        <w:r w:rsidRPr="00B2757D" w:rsidDel="008974F6">
          <w:delText xml:space="preserve"> </w:delText>
        </w:r>
      </w:del>
      <w:ins w:id="345" w:author="Peter J Zamiska" w:date="2014-04-17T01:14:00Z">
        <w:r w:rsidR="008974F6">
          <w:t>occurring</w:t>
        </w:r>
        <w:r w:rsidR="008974F6" w:rsidRPr="00B2757D">
          <w:t xml:space="preserve"> </w:t>
        </w:r>
      </w:ins>
      <w:r w:rsidR="00417B7F">
        <w:t>when</w:t>
      </w:r>
      <w:r w:rsidRPr="00B2757D">
        <w:t xml:space="preserve"> </w:t>
      </w:r>
      <w:r w:rsidR="00417B7F">
        <w:t>drilling the screws in the wood</w:t>
      </w:r>
      <w:r w:rsidRPr="00B2757D">
        <w:t xml:space="preserve">. </w:t>
      </w:r>
      <w:del w:id="346" w:author="Wheeler Weise" w:date="2014-04-16T21:40:00Z">
        <w:r w:rsidRPr="00B2757D" w:rsidDel="00B06427">
          <w:delText>The wood is cracking</w:delText>
        </w:r>
      </w:del>
      <w:ins w:id="347" w:author="Wheeler Weise" w:date="2014-04-16T21:40:00Z">
        <w:r w:rsidR="00B06427">
          <w:t>The wood has a tendency to crack</w:t>
        </w:r>
      </w:ins>
      <w:r w:rsidRPr="00B2757D">
        <w:t xml:space="preserve"> because the Baltic </w:t>
      </w:r>
      <w:ins w:id="348" w:author="Peter J Zamiska" w:date="2014-04-17T01:14:00Z">
        <w:r w:rsidR="008974F6">
          <w:t>B</w:t>
        </w:r>
      </w:ins>
      <w:del w:id="349" w:author="Peter J Zamiska" w:date="2014-04-17T01:14:00Z">
        <w:r w:rsidRPr="00B2757D" w:rsidDel="008974F6">
          <w:delText>b</w:delText>
        </w:r>
      </w:del>
      <w:r w:rsidRPr="00B2757D">
        <w:t xml:space="preserve">irch </w:t>
      </w:r>
      <w:del w:id="350" w:author="Wheeler Weise" w:date="2014-04-16T21:04:00Z">
        <w:r w:rsidRPr="00B2757D" w:rsidDel="008261BE">
          <w:delText>hard wood</w:delText>
        </w:r>
      </w:del>
      <w:ins w:id="351" w:author="Wheeler Weise" w:date="2014-04-16T21:04:00Z">
        <w:r w:rsidR="008261BE">
          <w:t>plywood</w:t>
        </w:r>
      </w:ins>
      <w:r w:rsidRPr="00B2757D">
        <w:t xml:space="preserve"> is compressed with several pieces of wood. </w:t>
      </w:r>
      <w:del w:id="352" w:author="Wheeler Weise" w:date="2014-04-16T21:41:00Z">
        <w:r w:rsidRPr="00B2757D" w:rsidDel="00B06427">
          <w:delText xml:space="preserve">Therefore, it will </w:delText>
        </w:r>
        <w:r w:rsidR="00417B7F" w:rsidDel="00B06427">
          <w:delText>expand and crack</w:delText>
        </w:r>
        <w:r w:rsidRPr="00B2757D" w:rsidDel="00B06427">
          <w:delText xml:space="preserve"> when drillin</w:delText>
        </w:r>
        <w:r w:rsidR="00417B7F" w:rsidDel="00B06427">
          <w:delText>g the screws inside of the wood</w:delText>
        </w:r>
        <w:r w:rsidRPr="00B2757D" w:rsidDel="00B06427">
          <w:delText xml:space="preserve">. </w:delText>
        </w:r>
      </w:del>
      <w:r w:rsidRPr="00B2757D">
        <w:t>Another problem is using the hand drill which is</w:t>
      </w:r>
      <w:ins w:id="353" w:author="Peter J Zamiska" w:date="2014-04-17T01:14:00Z">
        <w:r w:rsidR="008974F6">
          <w:t xml:space="preserve"> difficult</w:t>
        </w:r>
      </w:ins>
      <w:del w:id="354" w:author="Peter J Zamiska" w:date="2014-04-17T01:14:00Z">
        <w:r w:rsidRPr="00B2757D" w:rsidDel="008974F6">
          <w:delText xml:space="preserve"> hard</w:delText>
        </w:r>
      </w:del>
      <w:r w:rsidRPr="00B2757D">
        <w:t xml:space="preserve"> to control </w:t>
      </w:r>
      <w:ins w:id="355" w:author="Peter J Zamiska" w:date="2014-04-17T01:14:00Z">
        <w:r w:rsidR="008974F6">
          <w:t xml:space="preserve">when </w:t>
        </w:r>
      </w:ins>
      <w:del w:id="356" w:author="Peter J Zamiska" w:date="2014-04-17T01:14:00Z">
        <w:r w:rsidRPr="00B2757D" w:rsidDel="008974F6">
          <w:delText xml:space="preserve">to </w:delText>
        </w:r>
      </w:del>
      <w:r w:rsidRPr="00B2757D">
        <w:t>drill</w:t>
      </w:r>
      <w:ins w:id="357" w:author="Peter J Zamiska" w:date="2014-04-17T01:14:00Z">
        <w:r w:rsidR="008974F6">
          <w:t>ing</w:t>
        </w:r>
      </w:ins>
      <w:r w:rsidRPr="00B2757D">
        <w:t xml:space="preserve"> the holes </w:t>
      </w:r>
      <w:ins w:id="358" w:author="Peter J Zamiska" w:date="2014-04-17T01:15:00Z">
        <w:r w:rsidR="008974F6">
          <w:t>i</w:t>
        </w:r>
      </w:ins>
      <w:del w:id="359" w:author="Peter J Zamiska" w:date="2014-04-17T01:15:00Z">
        <w:r w:rsidRPr="00B2757D" w:rsidDel="008974F6">
          <w:delText>o</w:delText>
        </w:r>
      </w:del>
      <w:r w:rsidRPr="00B2757D">
        <w:t>n the wood</w:t>
      </w:r>
      <w:ins w:id="360" w:author="Peter J Zamiska" w:date="2014-04-17T01:15:00Z">
        <w:r w:rsidR="008974F6">
          <w:t>.</w:t>
        </w:r>
      </w:ins>
      <w:del w:id="361" w:author="Peter J Zamiska" w:date="2014-04-17T01:15:00Z">
        <w:r w:rsidRPr="00B2757D" w:rsidDel="008974F6">
          <w:delText xml:space="preserve"> without error.</w:delText>
        </w:r>
      </w:del>
    </w:p>
    <w:p w14:paraId="44508982" w14:textId="77777777" w:rsidR="00C80A2B" w:rsidRDefault="00C80A2B">
      <w:pPr>
        <w:rPr>
          <w:caps/>
          <w:spacing w:val="15"/>
          <w:sz w:val="22"/>
          <w:szCs w:val="22"/>
        </w:rPr>
      </w:pPr>
      <w:r>
        <w:rPr>
          <w:caps/>
          <w:noProof/>
          <w:spacing w:val="15"/>
          <w:sz w:val="22"/>
          <w:szCs w:val="22"/>
          <w:lang w:bidi="ar-SA"/>
        </w:rPr>
        <w:drawing>
          <wp:anchor distT="0" distB="0" distL="114300" distR="114300" simplePos="0" relativeHeight="251879424" behindDoc="0" locked="0" layoutInCell="1" allowOverlap="1" wp14:anchorId="3A375D90" wp14:editId="790D2697">
            <wp:simplePos x="0" y="0"/>
            <wp:positionH relativeFrom="margin">
              <wp:align>center</wp:align>
            </wp:positionH>
            <wp:positionV relativeFrom="paragraph">
              <wp:posOffset>49530</wp:posOffset>
            </wp:positionV>
            <wp:extent cx="2146300" cy="2880995"/>
            <wp:effectExtent l="1905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3).jpe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46300" cy="2880995"/>
                    </a:xfrm>
                    <a:prstGeom prst="rect">
                      <a:avLst/>
                    </a:prstGeom>
                  </pic:spPr>
                </pic:pic>
              </a:graphicData>
            </a:graphic>
          </wp:anchor>
        </w:drawing>
      </w:r>
    </w:p>
    <w:p w14:paraId="60B815A5" w14:textId="77777777" w:rsidR="00C80A2B" w:rsidRDefault="00C80A2B">
      <w:pPr>
        <w:rPr>
          <w:caps/>
          <w:spacing w:val="15"/>
          <w:sz w:val="22"/>
          <w:szCs w:val="22"/>
        </w:rPr>
      </w:pPr>
    </w:p>
    <w:p w14:paraId="1123377B" w14:textId="77777777" w:rsidR="00C80A2B" w:rsidRDefault="00C80A2B">
      <w:pPr>
        <w:rPr>
          <w:caps/>
          <w:spacing w:val="15"/>
          <w:sz w:val="22"/>
          <w:szCs w:val="22"/>
        </w:rPr>
      </w:pPr>
    </w:p>
    <w:p w14:paraId="0F1429AD" w14:textId="77777777" w:rsidR="00C80A2B" w:rsidRDefault="00C80A2B">
      <w:pPr>
        <w:rPr>
          <w:caps/>
          <w:spacing w:val="15"/>
          <w:sz w:val="22"/>
          <w:szCs w:val="22"/>
        </w:rPr>
      </w:pPr>
    </w:p>
    <w:p w14:paraId="138F89F9" w14:textId="77777777" w:rsidR="00C80A2B" w:rsidRDefault="00C80A2B">
      <w:pPr>
        <w:rPr>
          <w:caps/>
          <w:spacing w:val="15"/>
          <w:sz w:val="22"/>
          <w:szCs w:val="22"/>
        </w:rPr>
      </w:pPr>
    </w:p>
    <w:p w14:paraId="04ACCACF" w14:textId="77777777" w:rsidR="00C80A2B" w:rsidRDefault="00C80A2B">
      <w:pPr>
        <w:rPr>
          <w:caps/>
          <w:spacing w:val="15"/>
          <w:sz w:val="22"/>
          <w:szCs w:val="22"/>
        </w:rPr>
      </w:pPr>
    </w:p>
    <w:p w14:paraId="73ED2743" w14:textId="77777777" w:rsidR="00C80A2B" w:rsidRDefault="00C80A2B">
      <w:pPr>
        <w:rPr>
          <w:caps/>
          <w:spacing w:val="15"/>
          <w:sz w:val="22"/>
          <w:szCs w:val="22"/>
        </w:rPr>
      </w:pPr>
    </w:p>
    <w:p w14:paraId="6C081ACA" w14:textId="77777777" w:rsidR="00C80A2B" w:rsidRDefault="00C80A2B">
      <w:pPr>
        <w:rPr>
          <w:caps/>
          <w:spacing w:val="15"/>
          <w:sz w:val="22"/>
          <w:szCs w:val="22"/>
        </w:rPr>
      </w:pPr>
    </w:p>
    <w:p w14:paraId="0DF8B57E" w14:textId="77777777" w:rsidR="00C80A2B" w:rsidRDefault="008047F4" w:rsidP="00C80A2B">
      <w:pPr>
        <w:rPr>
          <w:caps/>
          <w:spacing w:val="15"/>
          <w:sz w:val="22"/>
          <w:szCs w:val="22"/>
        </w:rPr>
      </w:pPr>
      <w:r>
        <w:rPr>
          <w:caps/>
          <w:noProof/>
          <w:spacing w:val="15"/>
          <w:sz w:val="22"/>
          <w:szCs w:val="22"/>
          <w:lang w:bidi="ar-SA"/>
        </w:rPr>
        <w:pict w14:anchorId="088E616D">
          <v:shape id="Text Box 435" o:spid="_x0000_s1118" type="#_x0000_t202" style="position:absolute;margin-left:0;margin-top:21.4pt;width:3in;height:38.45pt;z-index:251880448;visibility:visible;mso-width-percent:400;mso-height-percent:200;mso-position-horizontal:center;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" filled="f" stroked="f">
            <v:textbox style="mso-fit-shape-to-text:t">
              <w:txbxContent>
                <w:p w14:paraId="7AE3776A" w14:textId="77777777" w:rsidR="008047F4" w:rsidRDefault="008047F4" w:rsidP="00C80A2B">
                  <w:pPr>
                    <w:pStyle w:val="Caption"/>
                    <w:jc w:val="center"/>
                  </w:pPr>
                  <w:bookmarkStart w:id="362" w:name="_Ref385146540"/>
                  <w:bookmarkStart w:id="363" w:name="_Toc385422133"/>
                  <w:bookmarkStart w:id="364" w:name="_Toc385422811"/>
                  <w:bookmarkStart w:id="365" w:name="_Toc385422904"/>
                  <w:bookmarkStart w:id="366" w:name="_Toc385446931"/>
                  <w:r>
                    <w:t xml:space="preserve">Figure </w:t>
                  </w:r>
                  <w:fldSimple w:instr=" SEQ Figure \* ARABIC ">
                    <w:r>
                      <w:rPr>
                        <w:noProof/>
                      </w:rPr>
                      <w:t>16</w:t>
                    </w:r>
                  </w:fldSimple>
                  <w:bookmarkEnd w:id="362"/>
                  <w:r>
                    <w:t>: Assembling with the corner columns</w:t>
                  </w:r>
                  <w:bookmarkEnd w:id="363"/>
                  <w:bookmarkEnd w:id="364"/>
                  <w:bookmarkEnd w:id="365"/>
                  <w:r>
                    <w:t xml:space="preserve"> (HL)</w:t>
                  </w:r>
                  <w:bookmarkEnd w:id="366"/>
                </w:p>
              </w:txbxContent>
            </v:textbox>
            <w10:wrap anchorx="margin"/>
          </v:shape>
        </w:pict>
      </w:r>
    </w:p>
    <w:p w14:paraId="19574ADD" w14:textId="77777777" w:rsidR="00C80A2B" w:rsidRPr="00C80A2B" w:rsidRDefault="00C80A2B" w:rsidP="00C80A2B">
      <w:pPr>
        <w:rPr>
          <w:caps/>
          <w:spacing w:val="15"/>
          <w:sz w:val="22"/>
          <w:szCs w:val="22"/>
        </w:rPr>
      </w:pPr>
    </w:p>
    <w:p w14:paraId="44DFBA94" w14:textId="77777777" w:rsidR="00C80A2B" w:rsidRDefault="00C80A2B" w:rsidP="00C80A2B">
      <w:r>
        <w:lastRenderedPageBreak/>
        <w:tab/>
      </w:r>
      <w:r w:rsidRPr="00C80A2B">
        <w:t xml:space="preserve">After </w:t>
      </w:r>
      <w:del w:id="367" w:author="Peter J Zamiska" w:date="2014-04-17T01:15:00Z">
        <w:r w:rsidRPr="00C80A2B" w:rsidDel="008974F6">
          <w:delText xml:space="preserve">combing </w:delText>
        </w:r>
      </w:del>
      <w:ins w:id="368" w:author="Peter J Zamiska" w:date="2014-04-17T01:15:00Z">
        <w:r w:rsidR="008974F6">
          <w:t>fastening</w:t>
        </w:r>
        <w:r w:rsidR="008974F6" w:rsidRPr="00C80A2B">
          <w:t xml:space="preserve"> </w:t>
        </w:r>
      </w:ins>
      <w:r w:rsidRPr="00C80A2B">
        <w:t xml:space="preserve">the corner columns together, </w:t>
      </w:r>
      <w:r w:rsidR="00417B7F">
        <w:t xml:space="preserve">they need to be </w:t>
      </w:r>
      <w:del w:id="369" w:author="Peter J Zamiska" w:date="2014-04-17T01:15:00Z">
        <w:r w:rsidR="00417B7F" w:rsidDel="008974F6">
          <w:delText xml:space="preserve">assembled </w:delText>
        </w:r>
        <w:r w:rsidRPr="00C80A2B" w:rsidDel="008974F6">
          <w:delText>on</w:delText>
        </w:r>
      </w:del>
      <w:ins w:id="370" w:author="Peter J Zamiska" w:date="2014-04-17T01:15:00Z">
        <w:r w:rsidR="008974F6">
          <w:t>fastened to</w:t>
        </w:r>
      </w:ins>
      <w:r w:rsidRPr="00C80A2B">
        <w:t xml:space="preserve"> each corner of the</w:t>
      </w:r>
      <w:del w:id="371" w:author="Peter J Zamiska" w:date="2014-04-17T01:15:00Z">
        <w:r w:rsidRPr="00C80A2B" w:rsidDel="008974F6">
          <w:delText xml:space="preserve"> bottom</w:delText>
        </w:r>
      </w:del>
      <w:r w:rsidRPr="00C80A2B">
        <w:t xml:space="preserve"> base</w:t>
      </w:r>
      <w:ins w:id="372" w:author="Peter J Zamiska" w:date="2014-04-17T01:15:00Z">
        <w:r w:rsidR="008974F6">
          <w:t xml:space="preserve"> panel</w:t>
        </w:r>
      </w:ins>
      <w:r w:rsidRPr="00C80A2B">
        <w:t xml:space="preserve">. This </w:t>
      </w:r>
      <w:ins w:id="373" w:author="Peter J Zamiska" w:date="2014-04-17T01:15:00Z">
        <w:r w:rsidR="008974F6">
          <w:t>can</w:t>
        </w:r>
      </w:ins>
      <w:del w:id="374" w:author="Peter J Zamiska" w:date="2014-04-17T01:15:00Z">
        <w:r w:rsidRPr="00C80A2B" w:rsidDel="008974F6">
          <w:delText>could</w:delText>
        </w:r>
      </w:del>
      <w:r w:rsidRPr="00C80A2B">
        <w:t xml:space="preserve"> be performed </w:t>
      </w:r>
      <w:ins w:id="375" w:author="Peter J Zamiska" w:date="2014-04-17T01:15:00Z">
        <w:r w:rsidR="008974F6">
          <w:t>via a</w:t>
        </w:r>
      </w:ins>
      <w:del w:id="376" w:author="Peter J Zamiska" w:date="2014-04-17T01:15:00Z">
        <w:r w:rsidRPr="00C80A2B" w:rsidDel="008974F6">
          <w:delText>using</w:delText>
        </w:r>
      </w:del>
      <w:r w:rsidRPr="00C80A2B">
        <w:t xml:space="preserve"> </w:t>
      </w:r>
      <w:del w:id="377" w:author="Peter J Zamiska" w:date="2014-04-17T01:15:00Z">
        <w:r w:rsidRPr="00C80A2B" w:rsidDel="008974F6">
          <w:delText xml:space="preserve">the </w:delText>
        </w:r>
      </w:del>
      <w:r w:rsidRPr="00C80A2B">
        <w:t>similar method used for corner columns assembl</w:t>
      </w:r>
      <w:r w:rsidR="00417B7F">
        <w:t>y</w:t>
      </w:r>
      <w:r w:rsidRPr="00C80A2B">
        <w:t>, which</w:t>
      </w:r>
      <w:r w:rsidR="00884252">
        <w:t xml:space="preserve"> is</w:t>
      </w:r>
      <w:r w:rsidRPr="00C80A2B">
        <w:t xml:space="preserve"> using the hand drill to drill three flat-head wood screws from the bottom of the </w:t>
      </w:r>
      <w:del w:id="378" w:author="Peter J Zamiska" w:date="2014-04-17T01:16:00Z">
        <w:r w:rsidRPr="00C80A2B" w:rsidDel="008974F6">
          <w:delText xml:space="preserve">bottom </w:delText>
        </w:r>
      </w:del>
      <w:r w:rsidRPr="00C80A2B">
        <w:t xml:space="preserve">base </w:t>
      </w:r>
      <w:ins w:id="379" w:author="Peter J Zamiska" w:date="2014-04-17T01:16:00Z">
        <w:r w:rsidR="008974F6">
          <w:t xml:space="preserve">panel </w:t>
        </w:r>
      </w:ins>
      <w:r w:rsidRPr="00C80A2B">
        <w:t>(shown in</w:t>
      </w:r>
      <w:r>
        <w:t xml:space="preserve"> </w:t>
      </w:r>
      <w:r w:rsidR="00805111">
        <w:fldChar w:fldCharType="begin"/>
      </w:r>
      <w:r>
        <w:instrText xml:space="preserve"> REF _Ref385146626 \h </w:instrText>
      </w:r>
      <w:r w:rsidR="00805111">
        <w:fldChar w:fldCharType="separate"/>
      </w:r>
      <w:r w:rsidR="00933426">
        <w:t xml:space="preserve">Figure </w:t>
      </w:r>
      <w:r w:rsidR="00933426">
        <w:rPr>
          <w:noProof/>
        </w:rPr>
        <w:t>17</w:t>
      </w:r>
      <w:r w:rsidR="00805111">
        <w:fldChar w:fldCharType="end"/>
      </w:r>
      <w:r w:rsidRPr="00C80A2B">
        <w:t xml:space="preserve">). Because of the </w:t>
      </w:r>
      <w:ins w:id="380" w:author="Peter J Zamiska" w:date="2014-04-17T01:16:00Z">
        <w:r w:rsidR="008974F6">
          <w:t xml:space="preserve">issue </w:t>
        </w:r>
      </w:ins>
      <w:del w:id="381" w:author="Peter J Zamiska" w:date="2014-04-17T01:16:00Z">
        <w:r w:rsidRPr="00C80A2B" w:rsidDel="008974F6">
          <w:delText xml:space="preserve">problem </w:delText>
        </w:r>
      </w:del>
      <w:r w:rsidRPr="00C80A2B">
        <w:t>w</w:t>
      </w:r>
      <w:r w:rsidR="00417B7F">
        <w:t>ith</w:t>
      </w:r>
      <w:r w:rsidRPr="00C80A2B">
        <w:t xml:space="preserve"> both columns’ edge</w:t>
      </w:r>
      <w:ins w:id="382" w:author="Peter J Zamiska" w:date="2014-04-17T01:16:00Z">
        <w:r w:rsidR="008974F6">
          <w:t>s</w:t>
        </w:r>
      </w:ins>
      <w:r w:rsidRPr="00C80A2B">
        <w:t xml:space="preserve"> </w:t>
      </w:r>
      <w:del w:id="383" w:author="Peter J Zamiska" w:date="2014-04-17T01:16:00Z">
        <w:r w:rsidRPr="00C80A2B" w:rsidDel="008974F6">
          <w:delText>bottom can</w:delText>
        </w:r>
      </w:del>
      <w:r w:rsidRPr="00C80A2B">
        <w:t>not exactly match</w:t>
      </w:r>
      <w:ins w:id="384" w:author="Peter J Zamiska" w:date="2014-04-17T01:17:00Z">
        <w:r w:rsidR="008974F6">
          <w:t>ing</w:t>
        </w:r>
      </w:ins>
      <w:r w:rsidRPr="00C80A2B">
        <w:t xml:space="preserve"> together, it </w:t>
      </w:r>
      <w:ins w:id="385" w:author="Peter J Zamiska" w:date="2014-04-17T01:17:00Z">
        <w:r w:rsidR="008974F6">
          <w:t>was</w:t>
        </w:r>
      </w:ins>
      <w:del w:id="386" w:author="Peter J Zamiska" w:date="2014-04-17T01:17:00Z">
        <w:r w:rsidRPr="00C80A2B" w:rsidDel="008974F6">
          <w:delText>is</w:delText>
        </w:r>
      </w:del>
      <w:r w:rsidRPr="00C80A2B">
        <w:t xml:space="preserve"> necessary to use wood shims to fill in the </w:t>
      </w:r>
      <w:ins w:id="387" w:author="Peter J Zamiska" w:date="2014-04-17T01:17:00Z">
        <w:r w:rsidR="008974F6">
          <w:t>clearance</w:t>
        </w:r>
      </w:ins>
      <w:del w:id="388" w:author="Peter J Zamiska" w:date="2014-04-17T01:17:00Z">
        <w:r w:rsidRPr="00C80A2B" w:rsidDel="008974F6">
          <w:delText>gap</w:delText>
        </w:r>
      </w:del>
      <w:r w:rsidRPr="00C80A2B">
        <w:t xml:space="preserve"> between the bottom of the short corner columns and the </w:t>
      </w:r>
      <w:del w:id="389" w:author="Peter J Zamiska" w:date="2014-04-17T01:17:00Z">
        <w:r w:rsidRPr="00C80A2B" w:rsidDel="008974F6">
          <w:delText xml:space="preserve">bottom </w:delText>
        </w:r>
      </w:del>
      <w:r w:rsidRPr="00C80A2B">
        <w:t>base</w:t>
      </w:r>
      <w:ins w:id="390" w:author="Peter J Zamiska" w:date="2014-04-17T01:17:00Z">
        <w:r w:rsidR="008974F6">
          <w:t xml:space="preserve"> panel</w:t>
        </w:r>
      </w:ins>
      <w:r w:rsidRPr="00C80A2B">
        <w:t>.</w:t>
      </w:r>
    </w:p>
    <w:p w14:paraId="5605A5BE" w14:textId="77777777" w:rsidR="00C80A2B" w:rsidRDefault="00C80A2B">
      <w:pPr>
        <w:rPr>
          <w:caps/>
          <w:spacing w:val="15"/>
          <w:sz w:val="22"/>
          <w:szCs w:val="22"/>
        </w:rPr>
      </w:pPr>
      <w:r>
        <w:rPr>
          <w:caps/>
          <w:noProof/>
          <w:spacing w:val="15"/>
          <w:sz w:val="22"/>
          <w:szCs w:val="22"/>
          <w:lang w:bidi="ar-SA"/>
        </w:rPr>
        <w:drawing>
          <wp:anchor distT="0" distB="0" distL="114300" distR="114300" simplePos="0" relativeHeight="251881472" behindDoc="0" locked="0" layoutInCell="1" allowOverlap="1" wp14:anchorId="593C3BBB" wp14:editId="76CC6A6B">
            <wp:simplePos x="0" y="0"/>
            <wp:positionH relativeFrom="margin">
              <wp:align>center</wp:align>
            </wp:positionH>
            <wp:positionV relativeFrom="paragraph">
              <wp:posOffset>83185</wp:posOffset>
            </wp:positionV>
            <wp:extent cx="3106420" cy="2327910"/>
            <wp:effectExtent l="19050" t="0" r="0" b="0"/>
            <wp:wrapSquare wrapText="bothSides"/>
            <wp:docPr id="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22).jpe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06420" cy="2327910"/>
                    </a:xfrm>
                    <a:prstGeom prst="rect">
                      <a:avLst/>
                    </a:prstGeom>
                  </pic:spPr>
                </pic:pic>
              </a:graphicData>
            </a:graphic>
          </wp:anchor>
        </w:drawing>
      </w:r>
    </w:p>
    <w:p w14:paraId="31B44C08" w14:textId="77777777" w:rsidR="00C80A2B" w:rsidRDefault="00C80A2B">
      <w:pPr>
        <w:rPr>
          <w:caps/>
          <w:spacing w:val="15"/>
          <w:sz w:val="22"/>
          <w:szCs w:val="22"/>
        </w:rPr>
      </w:pPr>
    </w:p>
    <w:p w14:paraId="6CD598DC" w14:textId="77777777" w:rsidR="00C80A2B" w:rsidRDefault="00C80A2B">
      <w:pPr>
        <w:rPr>
          <w:caps/>
          <w:spacing w:val="15"/>
          <w:sz w:val="22"/>
          <w:szCs w:val="22"/>
        </w:rPr>
      </w:pPr>
    </w:p>
    <w:p w14:paraId="59561479" w14:textId="77777777" w:rsidR="00C80A2B" w:rsidRDefault="00C80A2B">
      <w:pPr>
        <w:rPr>
          <w:caps/>
          <w:spacing w:val="15"/>
          <w:sz w:val="22"/>
          <w:szCs w:val="22"/>
        </w:rPr>
      </w:pPr>
    </w:p>
    <w:p w14:paraId="565C5D2B" w14:textId="77777777" w:rsidR="00C80A2B" w:rsidRDefault="00C80A2B">
      <w:pPr>
        <w:rPr>
          <w:caps/>
          <w:spacing w:val="15"/>
          <w:sz w:val="22"/>
          <w:szCs w:val="22"/>
        </w:rPr>
      </w:pPr>
    </w:p>
    <w:p w14:paraId="306F1416" w14:textId="77777777" w:rsidR="00C80A2B" w:rsidRDefault="00C80A2B">
      <w:pPr>
        <w:rPr>
          <w:caps/>
          <w:spacing w:val="15"/>
          <w:sz w:val="22"/>
          <w:szCs w:val="22"/>
        </w:rPr>
      </w:pPr>
    </w:p>
    <w:p w14:paraId="30626530" w14:textId="77777777" w:rsidR="00C80A2B" w:rsidRDefault="00C80A2B">
      <w:pPr>
        <w:rPr>
          <w:caps/>
          <w:spacing w:val="15"/>
          <w:sz w:val="22"/>
          <w:szCs w:val="22"/>
        </w:rPr>
      </w:pPr>
    </w:p>
    <w:p w14:paraId="49D0AA12" w14:textId="77777777" w:rsidR="00C80A2B" w:rsidRDefault="008047F4">
      <w:pPr>
        <w:rPr>
          <w:caps/>
          <w:spacing w:val="15"/>
          <w:sz w:val="22"/>
          <w:szCs w:val="22"/>
        </w:rPr>
      </w:pPr>
      <w:r>
        <w:rPr>
          <w:caps/>
          <w:noProof/>
          <w:spacing w:val="15"/>
          <w:sz w:val="22"/>
          <w:szCs w:val="22"/>
          <w:lang w:bidi="ar-SA"/>
        </w:rPr>
        <w:pict w14:anchorId="1B1B83E2">
          <v:shape id="Text Box 436" o:spid="_x0000_s1119" type="#_x0000_t202" style="position:absolute;margin-left:151pt;margin-top:6.85pt;width:226.95pt;height:49.65pt;z-index:251882496;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" filled="f" stroked="f">
            <v:textbox style="mso-fit-shape-to-text:t">
              <w:txbxContent>
                <w:p w14:paraId="747A2BDB" w14:textId="77777777" w:rsidR="008047F4" w:rsidRDefault="008047F4" w:rsidP="00C80A2B">
                  <w:pPr>
                    <w:pStyle w:val="Caption"/>
                    <w:jc w:val="center"/>
                  </w:pPr>
                  <w:bookmarkStart w:id="391" w:name="_Ref385146626"/>
                  <w:bookmarkStart w:id="392" w:name="_Toc385422134"/>
                  <w:bookmarkStart w:id="393" w:name="_Toc385422812"/>
                  <w:bookmarkStart w:id="394" w:name="_Toc385422905"/>
                  <w:bookmarkStart w:id="395" w:name="_Toc385446932"/>
                  <w:r>
                    <w:t xml:space="preserve">Figure </w:t>
                  </w:r>
                  <w:fldSimple w:instr=" SEQ Figure \* ARABIC ">
                    <w:r>
                      <w:rPr>
                        <w:noProof/>
                      </w:rPr>
                      <w:t>17</w:t>
                    </w:r>
                  </w:fldSimple>
                  <w:bookmarkEnd w:id="391"/>
                  <w:r>
                    <w:t xml:space="preserve">: Assembling </w:t>
                  </w:r>
                  <w:ins w:id="396" w:author="Peter J Zamiska" w:date="2014-04-17T01:17:00Z">
                    <w:r>
                      <w:t xml:space="preserve">the </w:t>
                    </w:r>
                  </w:ins>
                  <w:del w:id="397" w:author="Peter J Zamiska" w:date="2014-04-17T01:17:00Z">
                    <w:r w:rsidDel="008974F6">
                      <w:delText xml:space="preserve">with bottom </w:delText>
                    </w:r>
                  </w:del>
                  <w:r>
                    <w:t xml:space="preserve">base </w:t>
                  </w:r>
                  <w:ins w:id="398" w:author="Peter J Zamiska" w:date="2014-04-17T01:17:00Z">
                    <w:r>
                      <w:t xml:space="preserve">panel </w:t>
                    </w:r>
                  </w:ins>
                  <w:r>
                    <w:t>and corner columns</w:t>
                  </w:r>
                  <w:bookmarkEnd w:id="392"/>
                  <w:bookmarkEnd w:id="393"/>
                  <w:bookmarkEnd w:id="394"/>
                  <w:r>
                    <w:t xml:space="preserve"> (HL)</w:t>
                  </w:r>
                  <w:bookmarkEnd w:id="395"/>
                </w:p>
              </w:txbxContent>
            </v:textbox>
            <w10:wrap anchorx="margin"/>
          </v:shape>
        </w:pict>
      </w:r>
    </w:p>
    <w:p w14:paraId="651940E4" w14:textId="77777777" w:rsidR="00C80A2B" w:rsidRDefault="00C80A2B">
      <w:pPr>
        <w:rPr>
          <w:caps/>
          <w:spacing w:val="15"/>
          <w:sz w:val="22"/>
          <w:szCs w:val="22"/>
        </w:rPr>
      </w:pPr>
    </w:p>
    <w:p w14:paraId="14DB4831" w14:textId="77777777" w:rsidR="00C80A2B" w:rsidRDefault="00C80A2B" w:rsidP="00C80A2B">
      <w:r>
        <w:tab/>
      </w:r>
      <w:r w:rsidR="00417B7F">
        <w:t>T</w:t>
      </w:r>
      <w:r>
        <w:t xml:space="preserve">he next step </w:t>
      </w:r>
      <w:ins w:id="399" w:author="Peter J Zamiska" w:date="2014-04-17T01:17:00Z">
        <w:r w:rsidR="008974F6">
          <w:t>was</w:t>
        </w:r>
      </w:ins>
      <w:del w:id="400" w:author="Peter J Zamiska" w:date="2014-04-17T01:17:00Z">
        <w:r w:rsidDel="008974F6">
          <w:delText>i</w:delText>
        </w:r>
      </w:del>
      <w:del w:id="401" w:author="Peter J Zamiska" w:date="2014-04-17T01:19:00Z">
        <w:r w:rsidDel="008974F6">
          <w:delText>s</w:delText>
        </w:r>
      </w:del>
      <w:r>
        <w:t xml:space="preserve"> to </w:t>
      </w:r>
      <w:ins w:id="402" w:author="Peter J Zamiska" w:date="2014-04-17T01:17:00Z">
        <w:r w:rsidR="008974F6">
          <w:t>fasten</w:t>
        </w:r>
      </w:ins>
      <w:del w:id="403" w:author="Peter J Zamiska" w:date="2014-04-17T01:17:00Z">
        <w:r w:rsidDel="008974F6">
          <w:delText>assemble</w:delText>
        </w:r>
      </w:del>
      <w:r>
        <w:t xml:space="preserve"> the four side panels </w:t>
      </w:r>
      <w:ins w:id="404" w:author="Peter J Zamiska" w:date="2014-04-17T01:18:00Z">
        <w:r w:rsidR="008974F6">
          <w:t>to</w:t>
        </w:r>
      </w:ins>
      <w:del w:id="405" w:author="Peter J Zamiska" w:date="2014-04-17T01:18:00Z">
        <w:r w:rsidDel="008974F6">
          <w:delText>on</w:delText>
        </w:r>
      </w:del>
      <w:r>
        <w:t xml:space="preserve"> the </w:t>
      </w:r>
      <w:del w:id="406" w:author="Peter J Zamiska" w:date="2014-04-17T01:18:00Z">
        <w:r w:rsidDel="008974F6">
          <w:delText xml:space="preserve">bottom </w:delText>
        </w:r>
      </w:del>
      <w:r>
        <w:t xml:space="preserve">base </w:t>
      </w:r>
      <w:ins w:id="407" w:author="Peter J Zamiska" w:date="2014-04-17T01:18:00Z">
        <w:r w:rsidR="008974F6">
          <w:t xml:space="preserve">panel </w:t>
        </w:r>
      </w:ins>
      <w:del w:id="408" w:author="Peter J Zamiska" w:date="2014-04-17T01:18:00Z">
        <w:r w:rsidDel="008974F6">
          <w:delText>following the detail scale and location</w:delText>
        </w:r>
        <w:r w:rsidR="00417B7F" w:rsidDel="008974F6">
          <w:delText>s</w:delText>
        </w:r>
        <w:r w:rsidDel="008974F6">
          <w:delText xml:space="preserve"> in the ideal</w:delText>
        </w:r>
      </w:del>
      <w:ins w:id="409" w:author="Peter J Zamiska" w:date="2014-04-17T01:18:00Z">
        <w:r w:rsidR="008974F6">
          <w:t>in regards to the</w:t>
        </w:r>
      </w:ins>
      <w:r>
        <w:t xml:space="preserve"> CAD model. The method </w:t>
      </w:r>
      <w:r w:rsidR="00417B7F">
        <w:t>of assembly</w:t>
      </w:r>
      <w:r>
        <w:t xml:space="preserve"> is </w:t>
      </w:r>
      <w:r w:rsidR="00417B7F">
        <w:t xml:space="preserve">the same, </w:t>
      </w:r>
      <w:r>
        <w:t>us</w:t>
      </w:r>
      <w:ins w:id="410" w:author="Peter J Zamiska" w:date="2014-04-17T01:18:00Z">
        <w:r w:rsidR="008974F6">
          <w:t>e</w:t>
        </w:r>
      </w:ins>
      <w:del w:id="411" w:author="Peter J Zamiska" w:date="2014-04-17T01:18:00Z">
        <w:r w:rsidDel="008974F6">
          <w:delText>ing</w:delText>
        </w:r>
      </w:del>
      <w:r>
        <w:t xml:space="preserve"> the hand drill to drill three flat-head wood screws throug</w:t>
      </w:r>
      <w:r w:rsidR="00417B7F">
        <w:t xml:space="preserve">h the </w:t>
      </w:r>
      <w:del w:id="412" w:author="Peter J Zamiska" w:date="2014-04-17T01:18:00Z">
        <w:r w:rsidR="00417B7F" w:rsidDel="008974F6">
          <w:delText xml:space="preserve">bottom </w:delText>
        </w:r>
      </w:del>
      <w:r w:rsidR="00417B7F">
        <w:t xml:space="preserve">base </w:t>
      </w:r>
      <w:ins w:id="413" w:author="Peter J Zamiska" w:date="2014-04-17T01:18:00Z">
        <w:r w:rsidR="008974F6">
          <w:t xml:space="preserve">panel </w:t>
        </w:r>
      </w:ins>
      <w:r w:rsidR="00417B7F">
        <w:t xml:space="preserve">to each </w:t>
      </w:r>
      <w:ins w:id="414" w:author="Peter J Zamiska" w:date="2014-04-17T01:18:00Z">
        <w:r w:rsidR="008974F6">
          <w:t xml:space="preserve">side </w:t>
        </w:r>
      </w:ins>
      <w:r w:rsidR="00417B7F">
        <w:t>panel</w:t>
      </w:r>
      <w:r>
        <w:t xml:space="preserve">. However, it is </w:t>
      </w:r>
      <w:ins w:id="415" w:author="Peter J Zamiska" w:date="2014-04-17T01:18:00Z">
        <w:r w:rsidR="008974F6">
          <w:t>difficult</w:t>
        </w:r>
      </w:ins>
      <w:del w:id="416" w:author="Peter J Zamiska" w:date="2014-04-17T01:18:00Z">
        <w:r w:rsidDel="008974F6">
          <w:delText>hard</w:delText>
        </w:r>
      </w:del>
      <w:r>
        <w:t xml:space="preserve"> to </w:t>
      </w:r>
      <w:del w:id="417" w:author="Peter J Zamiska" w:date="2014-04-17T01:19:00Z">
        <w:r w:rsidDel="008974F6">
          <w:delText xml:space="preserve">assemble </w:delText>
        </w:r>
      </w:del>
      <w:ins w:id="418" w:author="Peter J Zamiska" w:date="2014-04-17T01:19:00Z">
        <w:r w:rsidR="008974F6">
          <w:t xml:space="preserve">fasten </w:t>
        </w:r>
      </w:ins>
      <w:r>
        <w:t xml:space="preserve">the panels exactly perpendicular </w:t>
      </w:r>
      <w:r w:rsidR="00417B7F">
        <w:t xml:space="preserve">to </w:t>
      </w:r>
      <w:r>
        <w:t xml:space="preserve">the </w:t>
      </w:r>
      <w:del w:id="419" w:author="Peter J Zamiska" w:date="2014-04-17T01:19:00Z">
        <w:r w:rsidDel="008974F6">
          <w:delText>bottom base</w:delText>
        </w:r>
      </w:del>
      <w:ins w:id="420" w:author="Peter J Zamiska" w:date="2014-04-17T01:19:00Z">
        <w:r w:rsidR="008974F6">
          <w:t>base panel</w:t>
        </w:r>
      </w:ins>
      <w:r>
        <w:t xml:space="preserve">. </w:t>
      </w:r>
      <w:r w:rsidR="00F33317">
        <w:t xml:space="preserve">A </w:t>
      </w:r>
      <w:del w:id="421" w:author="Peter J Zamiska" w:date="2014-04-17T01:19:00Z">
        <w:r w:rsidR="00F33317" w:rsidDel="008974F6">
          <w:delText xml:space="preserve">simple </w:delText>
        </w:r>
      </w:del>
      <w:ins w:id="422" w:author="Peter J Zamiska" w:date="2014-04-17T01:19:00Z">
        <w:r w:rsidR="008974F6">
          <w:t xml:space="preserve">standard </w:t>
        </w:r>
      </w:ins>
      <w:r w:rsidR="00F33317">
        <w:t>triang</w:t>
      </w:r>
      <w:ins w:id="423" w:author="Peter J Zamiska" w:date="2014-04-17T01:19:00Z">
        <w:r w:rsidR="008974F6">
          <w:t>ular</w:t>
        </w:r>
      </w:ins>
      <w:del w:id="424" w:author="Peter J Zamiska" w:date="2014-04-17T01:19:00Z">
        <w:r w:rsidR="00F33317" w:rsidDel="008974F6">
          <w:delText>le</w:delText>
        </w:r>
      </w:del>
      <w:r w:rsidR="00F33317">
        <w:t xml:space="preserve"> ruler was used to verify</w:t>
      </w:r>
      <w:r>
        <w:t xml:space="preserve"> </w:t>
      </w:r>
      <w:r w:rsidR="00F33317">
        <w:t xml:space="preserve">that </w:t>
      </w:r>
      <w:r>
        <w:t xml:space="preserve">the angle between the </w:t>
      </w:r>
      <w:ins w:id="425" w:author="Peter J Zamiska" w:date="2014-04-17T01:19:00Z">
        <w:r w:rsidR="008974F6">
          <w:t xml:space="preserve">side </w:t>
        </w:r>
      </w:ins>
      <w:r>
        <w:t>panel</w:t>
      </w:r>
      <w:ins w:id="426" w:author="Peter J Zamiska" w:date="2014-04-17T01:19:00Z">
        <w:r w:rsidR="008974F6">
          <w:t>s</w:t>
        </w:r>
      </w:ins>
      <w:r>
        <w:t xml:space="preserve"> and the </w:t>
      </w:r>
      <w:del w:id="427" w:author="Peter J Zamiska" w:date="2014-04-17T01:19:00Z">
        <w:r w:rsidDel="008974F6">
          <w:delText xml:space="preserve">bottom </w:delText>
        </w:r>
      </w:del>
      <w:r>
        <w:t xml:space="preserve">base </w:t>
      </w:r>
      <w:ins w:id="428" w:author="Peter J Zamiska" w:date="2014-04-17T01:19:00Z">
        <w:r w:rsidR="008974F6">
          <w:t>panel were</w:t>
        </w:r>
      </w:ins>
      <w:del w:id="429" w:author="Peter J Zamiska" w:date="2014-04-17T01:19:00Z">
        <w:r w:rsidR="00F33317" w:rsidDel="008974F6">
          <w:delText>is</w:delText>
        </w:r>
      </w:del>
      <w:r w:rsidR="00F33317">
        <w:t xml:space="preserve"> </w:t>
      </w:r>
      <w:r>
        <w:t>as perpendicular</w:t>
      </w:r>
      <w:ins w:id="430" w:author="Peter J Zamiska" w:date="2014-04-17T01:19:00Z">
        <w:r w:rsidR="008974F6">
          <w:t xml:space="preserve"> and flush</w:t>
        </w:r>
      </w:ins>
      <w:r>
        <w:t xml:space="preserve"> as possible. </w:t>
      </w:r>
    </w:p>
    <w:p w14:paraId="3B6D3FB7" w14:textId="77777777" w:rsidR="00C80A2B" w:rsidRDefault="00C80A2B" w:rsidP="00C80A2B">
      <w:r>
        <w:tab/>
        <w:t xml:space="preserve">Finally, </w:t>
      </w:r>
      <w:r w:rsidR="00F33317">
        <w:t xml:space="preserve">the same method </w:t>
      </w:r>
      <w:ins w:id="431" w:author="Peter J Zamiska" w:date="2014-04-17T01:20:00Z">
        <w:r w:rsidR="00026BC5">
          <w:t>was</w:t>
        </w:r>
      </w:ins>
      <w:del w:id="432" w:author="Peter J Zamiska" w:date="2014-04-17T01:20:00Z">
        <w:r w:rsidR="00F33317" w:rsidDel="008974F6">
          <w:delText>i</w:delText>
        </w:r>
      </w:del>
      <w:del w:id="433" w:author="Peter J Zamiska" w:date="2014-04-17T01:21:00Z">
        <w:r w:rsidR="00F33317" w:rsidDel="00026BC5">
          <w:delText>s</w:delText>
        </w:r>
      </w:del>
      <w:r w:rsidR="00F33317">
        <w:t xml:space="preserve"> used to</w:t>
      </w:r>
      <w:r>
        <w:t xml:space="preserve"> assemble </w:t>
      </w:r>
      <w:del w:id="434" w:author="Peter J Zamiska" w:date="2014-04-17T01:20:00Z">
        <w:r w:rsidDel="008974F6">
          <w:delText>the covers and the tops base</w:delText>
        </w:r>
      </w:del>
      <w:ins w:id="435" w:author="Wheeler Weise" w:date="2014-04-16T21:42:00Z">
        <w:del w:id="436" w:author="Peter J Zamiska" w:date="2014-04-17T01:20:00Z">
          <w:r w:rsidR="00351EF3" w:rsidDel="008974F6">
            <w:delText>top</w:delText>
          </w:r>
        </w:del>
      </w:ins>
      <w:ins w:id="437" w:author="Peter J Zamiska" w:date="2014-04-17T01:20:00Z">
        <w:r w:rsidR="008974F6">
          <w:t>top panel</w:t>
        </w:r>
      </w:ins>
      <w:r>
        <w:t xml:space="preserve">. Because of </w:t>
      </w:r>
      <w:del w:id="438" w:author="Wheeler Weise" w:date="2014-04-16T21:42:00Z">
        <w:r w:rsidDel="00351EF3">
          <w:delText>the problem</w:delText>
        </w:r>
        <w:r w:rsidR="00884252" w:rsidDel="00351EF3">
          <w:delText>,</w:delText>
        </w:r>
      </w:del>
      <w:ins w:id="439" w:author="Wheeler Weise" w:date="2014-04-16T21:42:00Z">
        <w:r w:rsidR="00351EF3">
          <w:t>a problem</w:t>
        </w:r>
      </w:ins>
      <w:r>
        <w:t xml:space="preserve"> </w:t>
      </w:r>
      <w:ins w:id="440" w:author="Peter J Zamiska" w:date="2014-04-17T01:20:00Z">
        <w:r w:rsidR="008974F6">
          <w:t xml:space="preserve">that </w:t>
        </w:r>
      </w:ins>
      <w:del w:id="441" w:author="Peter J Zamiska" w:date="2014-04-17T01:20:00Z">
        <w:r w:rsidDel="008974F6">
          <w:delText xml:space="preserve">which </w:delText>
        </w:r>
      </w:del>
      <w:del w:id="442" w:author="Peter J Zamiska" w:date="2014-04-17T01:21:00Z">
        <w:r w:rsidR="00F33317" w:rsidDel="00026BC5">
          <w:delText>occur</w:delText>
        </w:r>
      </w:del>
      <w:ins w:id="443" w:author="Peter J Zamiska" w:date="2014-04-17T01:21:00Z">
        <w:r w:rsidR="00026BC5">
          <w:t>occurred</w:t>
        </w:r>
      </w:ins>
      <w:del w:id="444" w:author="Peter J Zamiska" w:date="2014-04-17T01:20:00Z">
        <w:r w:rsidR="00F33317" w:rsidDel="008974F6">
          <w:delText>s</w:delText>
        </w:r>
      </w:del>
      <w:r>
        <w:t xml:space="preserve"> </w:t>
      </w:r>
      <w:r w:rsidR="00F33317">
        <w:t>during</w:t>
      </w:r>
      <w:r>
        <w:t xml:space="preserve"> the assembling of the side panels, the edge of the side panels </w:t>
      </w:r>
      <w:ins w:id="445" w:author="Peter J Zamiska" w:date="2014-04-17T01:20:00Z">
        <w:r w:rsidR="008974F6">
          <w:t>were not flush</w:t>
        </w:r>
      </w:ins>
      <w:del w:id="446" w:author="Peter J Zamiska" w:date="2014-04-17T01:20:00Z">
        <w:r w:rsidDel="008974F6">
          <w:delText>cannot exactly match</w:delText>
        </w:r>
      </w:del>
      <w:r>
        <w:t xml:space="preserve"> the top </w:t>
      </w:r>
      <w:ins w:id="447" w:author="Peter J Zamiska" w:date="2014-04-17T01:20:00Z">
        <w:r w:rsidR="008974F6">
          <w:t>panel</w:t>
        </w:r>
      </w:ins>
      <w:del w:id="448" w:author="Peter J Zamiska" w:date="2014-04-17T01:20:00Z">
        <w:r w:rsidDel="008974F6">
          <w:delText>base</w:delText>
        </w:r>
      </w:del>
      <w:r>
        <w:t xml:space="preserve">. </w:t>
      </w:r>
      <w:r w:rsidR="00F33317">
        <w:t>Because of this, it</w:t>
      </w:r>
      <w:r>
        <w:t xml:space="preserve"> </w:t>
      </w:r>
      <w:r w:rsidR="00F33317">
        <w:t>ha</w:t>
      </w:r>
      <w:ins w:id="449" w:author="Peter J Zamiska" w:date="2014-04-17T01:21:00Z">
        <w:r w:rsidR="00026BC5">
          <w:t>d</w:t>
        </w:r>
      </w:ins>
      <w:del w:id="450" w:author="Peter J Zamiska" w:date="2014-04-17T01:21:00Z">
        <w:r w:rsidR="00F33317" w:rsidDel="00026BC5">
          <w:delText>s</w:delText>
        </w:r>
      </w:del>
      <w:r w:rsidR="00F33317">
        <w:t xml:space="preserve"> the potential to seriously affect</w:t>
      </w:r>
      <w:r>
        <w:t xml:space="preserve"> the </w:t>
      </w:r>
      <w:r w:rsidR="00F33317">
        <w:t>proper</w:t>
      </w:r>
      <w:r>
        <w:t xml:space="preserve"> </w:t>
      </w:r>
      <w:r w:rsidR="00F33317">
        <w:t>function</w:t>
      </w:r>
      <w:r>
        <w:t xml:space="preserve"> of the powder </w:t>
      </w:r>
      <w:ins w:id="451" w:author="Peter J Zamiska" w:date="2014-04-17T01:21:00Z">
        <w:r w:rsidR="00026BC5">
          <w:t xml:space="preserve">source </w:t>
        </w:r>
      </w:ins>
      <w:r>
        <w:t xml:space="preserve">platform and the </w:t>
      </w:r>
      <w:del w:id="452" w:author="Peter J Zamiska" w:date="2014-04-17T01:21:00Z">
        <w:r w:rsidDel="00026BC5">
          <w:delText xml:space="preserve">printing </w:delText>
        </w:r>
      </w:del>
      <w:ins w:id="453" w:author="Peter J Zamiska" w:date="2014-04-17T01:21:00Z">
        <w:r w:rsidR="00026BC5">
          <w:t xml:space="preserve">powder print </w:t>
        </w:r>
      </w:ins>
      <w:r>
        <w:t xml:space="preserve">platform. Therefore, it </w:t>
      </w:r>
      <w:ins w:id="454" w:author="Peter J Zamiska" w:date="2014-04-17T01:21:00Z">
        <w:r w:rsidR="00026BC5">
          <w:t>was</w:t>
        </w:r>
      </w:ins>
      <w:del w:id="455" w:author="Peter J Zamiska" w:date="2014-04-17T01:21:00Z">
        <w:r w:rsidDel="00026BC5">
          <w:delText>is</w:delText>
        </w:r>
      </w:del>
      <w:r>
        <w:t xml:space="preserve"> necessary to input force by hand to </w:t>
      </w:r>
      <w:r w:rsidR="00F33317">
        <w:t>place</w:t>
      </w:r>
      <w:r>
        <w:t xml:space="preserve"> and drill screws to fix them.</w:t>
      </w:r>
    </w:p>
    <w:p w14:paraId="693226FF" w14:textId="77777777" w:rsidR="00015EE5" w:rsidRDefault="00015EE5" w:rsidP="00C80A2B"/>
    <w:p w14:paraId="440EE478" w14:textId="77777777" w:rsidR="00417B7F" w:rsidRDefault="00417B7F" w:rsidP="00C80A2B"/>
    <w:p w14:paraId="0A5FB5A6" w14:textId="77777777" w:rsidR="00C80A2B" w:rsidRDefault="003806A8" w:rsidP="003806A8">
      <w:pPr>
        <w:pStyle w:val="Heading3"/>
      </w:pPr>
      <w:bookmarkStart w:id="456" w:name="_Toc385422281"/>
      <w:bookmarkStart w:id="457" w:name="_Toc385424867"/>
      <w:r>
        <w:t>Excess Powder Removal System</w:t>
      </w:r>
      <w:bookmarkEnd w:id="456"/>
      <w:bookmarkEnd w:id="457"/>
    </w:p>
    <w:p w14:paraId="14C863EB" w14:textId="77777777" w:rsidR="003806A8" w:rsidRPr="003806A8" w:rsidRDefault="00015EE5" w:rsidP="003806A8">
      <w:r>
        <w:tab/>
      </w:r>
      <w:del w:id="458" w:author="Wheeler Weise" w:date="2014-04-16T21:43:00Z">
        <w:r w:rsidRPr="00015EE5" w:rsidDel="00351EF3">
          <w:delText xml:space="preserve">The design of the excess powder removal subsystem is for collecting the extra powder </w:delText>
        </w:r>
        <w:r w:rsidR="00F33317" w:rsidDel="00351EF3">
          <w:delText>to be reused</w:delText>
        </w:r>
      </w:del>
      <w:ins w:id="459" w:author="Wheeler Weise" w:date="2014-04-16T21:43:00Z">
        <w:r w:rsidR="00351EF3">
          <w:t xml:space="preserve">The excess powder removal system </w:t>
        </w:r>
      </w:ins>
      <w:proofErr w:type="gramStart"/>
      <w:ins w:id="460" w:author="Peter J Zamiska" w:date="2014-04-17T01:21:00Z">
        <w:r w:rsidR="00026BC5">
          <w:t>wa</w:t>
        </w:r>
      </w:ins>
      <w:proofErr w:type="gramEnd"/>
      <w:ins w:id="461" w:author="Wheeler Weise" w:date="2014-04-16T21:43:00Z">
        <w:del w:id="462" w:author="Peter J Zamiska" w:date="2014-04-17T01:21:00Z">
          <w:r w:rsidR="00351EF3" w:rsidDel="00026BC5">
            <w:delText>i</w:delText>
          </w:r>
        </w:del>
        <w:r w:rsidR="00351EF3">
          <w:t xml:space="preserve">s designed to trap and collect excess distributed powder such that it </w:t>
        </w:r>
      </w:ins>
      <w:ins w:id="463" w:author="Peter J Zamiska" w:date="2014-04-17T01:21:00Z">
        <w:r w:rsidR="00026BC5">
          <w:t>may</w:t>
        </w:r>
      </w:ins>
      <w:ins w:id="464" w:author="Wheeler Weise" w:date="2014-04-16T21:43:00Z">
        <w:del w:id="465" w:author="Peter J Zamiska" w:date="2014-04-17T01:21:00Z">
          <w:r w:rsidR="00351EF3" w:rsidDel="00026BC5">
            <w:delText>can</w:delText>
          </w:r>
        </w:del>
        <w:r w:rsidR="00351EF3">
          <w:t xml:space="preserve"> be reused</w:t>
        </w:r>
      </w:ins>
      <w:r w:rsidRPr="00015EE5">
        <w:t xml:space="preserve">. This design </w:t>
      </w:r>
      <w:del w:id="466" w:author="Peter J Zamiska" w:date="2014-04-17T01:22:00Z">
        <w:r w:rsidRPr="00015EE5" w:rsidDel="00026BC5">
          <w:delText xml:space="preserve">mainly </w:delText>
        </w:r>
      </w:del>
      <w:r w:rsidRPr="00015EE5">
        <w:t xml:space="preserve">includes two parts, </w:t>
      </w:r>
      <w:r w:rsidR="00F33317">
        <w:t xml:space="preserve">the </w:t>
      </w:r>
      <w:r w:rsidRPr="00015EE5">
        <w:t>excess powder funnel and cup (shown in</w:t>
      </w:r>
      <w:r>
        <w:t xml:space="preserve"> </w:t>
      </w:r>
      <w:r w:rsidR="00805111">
        <w:fldChar w:fldCharType="begin"/>
      </w:r>
      <w:r>
        <w:instrText xml:space="preserve"> REF _Ref385147897 \h </w:instrText>
      </w:r>
      <w:r w:rsidR="00805111">
        <w:fldChar w:fldCharType="separate"/>
      </w:r>
      <w:r w:rsidR="00933426">
        <w:t xml:space="preserve">Figure </w:t>
      </w:r>
      <w:r w:rsidR="00933426">
        <w:rPr>
          <w:noProof/>
        </w:rPr>
        <w:t>18</w:t>
      </w:r>
      <w:r w:rsidR="00805111">
        <w:fldChar w:fldCharType="end"/>
      </w:r>
      <w:r w:rsidR="00F33317">
        <w:t>). T</w:t>
      </w:r>
      <w:r w:rsidRPr="00015EE5">
        <w:t xml:space="preserve">he designs </w:t>
      </w:r>
      <w:ins w:id="467" w:author="Peter J Zamiska" w:date="2014-04-17T01:22:00Z">
        <w:r w:rsidR="00026BC5">
          <w:t>were</w:t>
        </w:r>
      </w:ins>
      <w:del w:id="468" w:author="Peter J Zamiska" w:date="2014-04-17T01:22:00Z">
        <w:r w:rsidRPr="00015EE5" w:rsidDel="00026BC5">
          <w:delText>are</w:delText>
        </w:r>
      </w:del>
      <w:r w:rsidRPr="00015EE5">
        <w:t xml:space="preserve"> based on the </w:t>
      </w:r>
      <w:del w:id="469" w:author="Peter J Zamiska" w:date="2014-04-17T01:22:00Z">
        <w:r w:rsidRPr="00015EE5" w:rsidDel="00026BC5">
          <w:delText xml:space="preserve">volume </w:delText>
        </w:r>
      </w:del>
      <w:ins w:id="470" w:author="Peter J Zamiska" w:date="2014-04-17T01:22:00Z">
        <w:r w:rsidR="00026BC5">
          <w:t>space</w:t>
        </w:r>
        <w:r w:rsidR="00026BC5" w:rsidRPr="00015EE5">
          <w:t xml:space="preserve"> </w:t>
        </w:r>
        <w:r w:rsidR="00026BC5">
          <w:t>with</w:t>
        </w:r>
      </w:ins>
      <w:r w:rsidRPr="00015EE5">
        <w:t xml:space="preserve">in the </w:t>
      </w:r>
      <w:del w:id="471" w:author="Peter J Zamiska" w:date="2014-04-17T01:22:00Z">
        <w:r w:rsidRPr="00015EE5" w:rsidDel="00026BC5">
          <w:delText xml:space="preserve">gap of the </w:delText>
        </w:r>
      </w:del>
      <w:r w:rsidRPr="00015EE5">
        <w:t>excess powder</w:t>
      </w:r>
      <w:ins w:id="472" w:author="Wheeler Weise" w:date="2014-04-16T21:44:00Z">
        <w:r w:rsidR="00351EF3">
          <w:t xml:space="preserve"> chute</w:t>
        </w:r>
      </w:ins>
      <w:r w:rsidRPr="00015EE5">
        <w:t xml:space="preserve">. </w:t>
      </w:r>
      <w:del w:id="473" w:author="Wheeler Weise" w:date="2014-04-16T21:44:00Z">
        <w:r w:rsidRPr="00015EE5" w:rsidDel="00351EF3">
          <w:delText>Furthermore, the</w:delText>
        </w:r>
      </w:del>
      <w:ins w:id="474" w:author="Wheeler Weise" w:date="2014-04-16T21:44:00Z">
        <w:r w:rsidR="00351EF3">
          <w:t>The</w:t>
        </w:r>
      </w:ins>
      <w:r w:rsidRPr="00015EE5">
        <w:t xml:space="preserve"> excess powder funnel is </w:t>
      </w:r>
      <w:r w:rsidR="00F33317">
        <w:t>used to guide</w:t>
      </w:r>
      <w:r w:rsidRPr="00015EE5">
        <w:t xml:space="preserve"> the </w:t>
      </w:r>
      <w:r w:rsidR="00F33317">
        <w:t xml:space="preserve">falling </w:t>
      </w:r>
      <w:r w:rsidRPr="00015EE5">
        <w:t xml:space="preserve">extra powder </w:t>
      </w:r>
      <w:del w:id="475" w:author="Wheeler Weise" w:date="2014-04-16T21:44:00Z">
        <w:r w:rsidR="00F33317" w:rsidDel="00351EF3">
          <w:delText>to</w:delText>
        </w:r>
        <w:r w:rsidRPr="00015EE5" w:rsidDel="00351EF3">
          <w:delText xml:space="preserve"> </w:delText>
        </w:r>
      </w:del>
      <w:ins w:id="476" w:author="Wheeler Weise" w:date="2014-04-16T21:44:00Z">
        <w:r w:rsidR="00351EF3">
          <w:t>through</w:t>
        </w:r>
        <w:r w:rsidR="00351EF3" w:rsidRPr="00015EE5">
          <w:t xml:space="preserve"> </w:t>
        </w:r>
      </w:ins>
      <w:r w:rsidRPr="00015EE5">
        <w:t>the center</w:t>
      </w:r>
      <w:del w:id="477" w:author="Wheeler Weise" w:date="2014-04-16T21:44:00Z">
        <w:r w:rsidR="00F33317" w:rsidDel="00351EF3">
          <w:delText>,</w:delText>
        </w:r>
      </w:del>
      <w:r w:rsidR="00F33317">
        <w:t xml:space="preserve"> and </w:t>
      </w:r>
      <w:del w:id="478" w:author="Wheeler Weise" w:date="2014-04-16T21:44:00Z">
        <w:r w:rsidR="00F33317" w:rsidDel="00351EF3">
          <w:delText>then</w:delText>
        </w:r>
        <w:r w:rsidRPr="00015EE5" w:rsidDel="00351EF3">
          <w:delText xml:space="preserve"> </w:delText>
        </w:r>
      </w:del>
      <w:ins w:id="479" w:author="Wheeler Weise" w:date="2014-04-16T21:44:00Z">
        <w:r w:rsidR="00351EF3">
          <w:t>in</w:t>
        </w:r>
      </w:ins>
      <w:r w:rsidRPr="00015EE5">
        <w:t>to the excess powder cup.</w:t>
      </w:r>
    </w:p>
    <w:p w14:paraId="66ADF434" w14:textId="77777777" w:rsidR="00C80A2B" w:rsidRDefault="00C80A2B">
      <w:pPr>
        <w:rPr>
          <w:caps/>
          <w:spacing w:val="15"/>
          <w:sz w:val="22"/>
          <w:szCs w:val="22"/>
        </w:rPr>
      </w:pPr>
    </w:p>
    <w:p w14:paraId="3A7E53D2" w14:textId="77777777" w:rsidR="00C80A2B" w:rsidRDefault="00C80A2B">
      <w:pPr>
        <w:rPr>
          <w:caps/>
          <w:spacing w:val="15"/>
          <w:sz w:val="22"/>
          <w:szCs w:val="22"/>
        </w:rPr>
      </w:pPr>
    </w:p>
    <w:p w14:paraId="1B626C78" w14:textId="77777777" w:rsidR="00C80A2B" w:rsidRDefault="00C80A2B">
      <w:pPr>
        <w:rPr>
          <w:caps/>
          <w:spacing w:val="15"/>
          <w:sz w:val="22"/>
          <w:szCs w:val="22"/>
        </w:rPr>
      </w:pPr>
    </w:p>
    <w:p w14:paraId="29E7EE85" w14:textId="77777777" w:rsidR="00C80A2B" w:rsidRDefault="00C80A2B">
      <w:pPr>
        <w:rPr>
          <w:caps/>
          <w:spacing w:val="15"/>
          <w:sz w:val="22"/>
          <w:szCs w:val="22"/>
        </w:rPr>
      </w:pPr>
    </w:p>
    <w:p w14:paraId="41B61D43" w14:textId="77777777" w:rsidR="00C80A2B" w:rsidRDefault="00C80A2B">
      <w:pPr>
        <w:rPr>
          <w:caps/>
          <w:spacing w:val="15"/>
          <w:sz w:val="22"/>
          <w:szCs w:val="22"/>
        </w:rPr>
      </w:pPr>
    </w:p>
    <w:p w14:paraId="028D6EFB" w14:textId="77777777" w:rsidR="00C80A2B" w:rsidRDefault="00026BC5">
      <w:pPr>
        <w:rPr>
          <w:caps/>
          <w:spacing w:val="15"/>
          <w:sz w:val="22"/>
          <w:szCs w:val="22"/>
        </w:rPr>
      </w:pPr>
      <w:r>
        <w:rPr>
          <w:caps/>
          <w:noProof/>
          <w:spacing w:val="15"/>
          <w:sz w:val="22"/>
          <w:szCs w:val="22"/>
          <w:lang w:bidi="ar-SA"/>
        </w:rPr>
        <w:lastRenderedPageBreak/>
        <w:drawing>
          <wp:anchor distT="0" distB="0" distL="114300" distR="114300" simplePos="0" relativeHeight="251661824" behindDoc="0" locked="0" layoutInCell="1" allowOverlap="1" wp14:anchorId="07590940" wp14:editId="7DC48EF9">
            <wp:simplePos x="0" y="0"/>
            <wp:positionH relativeFrom="column">
              <wp:posOffset>3534410</wp:posOffset>
            </wp:positionH>
            <wp:positionV relativeFrom="paragraph">
              <wp:posOffset>-1299210</wp:posOffset>
            </wp:positionV>
            <wp:extent cx="2447290" cy="2296160"/>
            <wp:effectExtent l="1905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47290" cy="2296160"/>
                    </a:xfrm>
                    <a:prstGeom prst="rect">
                      <a:avLst/>
                    </a:prstGeom>
                  </pic:spPr>
                </pic:pic>
              </a:graphicData>
            </a:graphic>
          </wp:anchor>
        </w:drawing>
      </w:r>
      <w:r>
        <w:rPr>
          <w:caps/>
          <w:noProof/>
          <w:spacing w:val="15"/>
          <w:sz w:val="22"/>
          <w:szCs w:val="22"/>
          <w:lang w:bidi="ar-SA"/>
        </w:rPr>
        <w:drawing>
          <wp:anchor distT="0" distB="0" distL="114300" distR="114300" simplePos="0" relativeHeight="251654656" behindDoc="0" locked="0" layoutInCell="1" allowOverlap="1" wp14:anchorId="31C5C906" wp14:editId="0BBDC5C6">
            <wp:simplePos x="0" y="0"/>
            <wp:positionH relativeFrom="column">
              <wp:posOffset>688975</wp:posOffset>
            </wp:positionH>
            <wp:positionV relativeFrom="paragraph">
              <wp:posOffset>-1762760</wp:posOffset>
            </wp:positionV>
            <wp:extent cx="2765425" cy="2296160"/>
            <wp:effectExtent l="19050" t="0" r="0" b="0"/>
            <wp:wrapSquare wrapText="bothSides"/>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65425" cy="2296160"/>
                    </a:xfrm>
                    <a:prstGeom prst="rect">
                      <a:avLst/>
                    </a:prstGeom>
                  </pic:spPr>
                </pic:pic>
              </a:graphicData>
            </a:graphic>
          </wp:anchor>
        </w:drawing>
      </w:r>
    </w:p>
    <w:p w14:paraId="06E74C48" w14:textId="77777777" w:rsidR="00C80A2B" w:rsidRDefault="00C80A2B">
      <w:pPr>
        <w:rPr>
          <w:caps/>
          <w:spacing w:val="15"/>
          <w:sz w:val="22"/>
          <w:szCs w:val="22"/>
        </w:rPr>
      </w:pPr>
    </w:p>
    <w:p w14:paraId="7266295E" w14:textId="77777777" w:rsidR="00C80A2B" w:rsidRDefault="00C80A2B">
      <w:pPr>
        <w:rPr>
          <w:caps/>
          <w:spacing w:val="15"/>
          <w:sz w:val="22"/>
          <w:szCs w:val="22"/>
        </w:rPr>
      </w:pPr>
    </w:p>
    <w:p w14:paraId="544DE95C" w14:textId="77777777" w:rsidR="00C80A2B" w:rsidRDefault="00C80A2B">
      <w:pPr>
        <w:rPr>
          <w:caps/>
          <w:spacing w:val="15"/>
          <w:sz w:val="22"/>
          <w:szCs w:val="22"/>
        </w:rPr>
      </w:pPr>
    </w:p>
    <w:p w14:paraId="4BFE4078" w14:textId="77777777" w:rsidR="00C80A2B" w:rsidRDefault="00C80A2B">
      <w:pPr>
        <w:rPr>
          <w:caps/>
          <w:spacing w:val="15"/>
          <w:sz w:val="22"/>
          <w:szCs w:val="22"/>
        </w:rPr>
      </w:pPr>
    </w:p>
    <w:p w14:paraId="73FC1175" w14:textId="77777777" w:rsidR="00C80A2B" w:rsidRDefault="008047F4">
      <w:pPr>
        <w:rPr>
          <w:caps/>
          <w:spacing w:val="15"/>
          <w:sz w:val="22"/>
          <w:szCs w:val="22"/>
        </w:rPr>
      </w:pPr>
      <w:r>
        <w:rPr>
          <w:caps/>
          <w:noProof/>
          <w:spacing w:val="15"/>
          <w:sz w:val="22"/>
          <w:szCs w:val="22"/>
          <w:lang w:bidi="ar-SA"/>
        </w:rPr>
        <w:pict w14:anchorId="6A2F69F1">
          <v:shape id="Text Box 437" o:spid="_x0000_s1120" type="#_x0000_t202" style="position:absolute;margin-left:153.9pt;margin-top:21.55pt;width:3in;height:38.45pt;z-index:251885568;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9owA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" filled="f" stroked="f">
            <v:textbox style="mso-fit-shape-to-text:t">
              <w:txbxContent>
                <w:p w14:paraId="0196E524" w14:textId="77777777" w:rsidR="008047F4" w:rsidRDefault="008047F4" w:rsidP="00015EE5">
                  <w:pPr>
                    <w:pStyle w:val="Caption"/>
                    <w:jc w:val="center"/>
                  </w:pPr>
                  <w:bookmarkStart w:id="480" w:name="_Ref385147897"/>
                  <w:bookmarkStart w:id="481" w:name="_Toc385422135"/>
                  <w:bookmarkStart w:id="482" w:name="_Toc385422813"/>
                  <w:bookmarkStart w:id="483" w:name="_Toc385422906"/>
                  <w:bookmarkStart w:id="484" w:name="_Toc385446933"/>
                  <w:r>
                    <w:t xml:space="preserve">Figure </w:t>
                  </w:r>
                  <w:fldSimple w:instr=" SEQ Figure \* ARABIC ">
                    <w:r>
                      <w:rPr>
                        <w:noProof/>
                      </w:rPr>
                      <w:t>18</w:t>
                    </w:r>
                  </w:fldSimple>
                  <w:bookmarkEnd w:id="480"/>
                  <w:r>
                    <w:t>: Design of the excess powder funnel and cup</w:t>
                  </w:r>
                  <w:bookmarkEnd w:id="481"/>
                  <w:bookmarkEnd w:id="482"/>
                  <w:bookmarkEnd w:id="483"/>
                  <w:r>
                    <w:t xml:space="preserve"> (HL)</w:t>
                  </w:r>
                  <w:bookmarkEnd w:id="484"/>
                </w:p>
              </w:txbxContent>
            </v:textbox>
            <w10:wrap anchorx="margin"/>
          </v:shape>
        </w:pict>
      </w:r>
    </w:p>
    <w:p w14:paraId="2836BBDA" w14:textId="77777777" w:rsidR="00C80A2B" w:rsidRDefault="00C80A2B">
      <w:pPr>
        <w:rPr>
          <w:caps/>
          <w:spacing w:val="15"/>
          <w:sz w:val="22"/>
          <w:szCs w:val="22"/>
        </w:rPr>
      </w:pPr>
    </w:p>
    <w:p w14:paraId="56D167E5" w14:textId="77777777" w:rsidR="00C80A2B" w:rsidRDefault="00C80A2B">
      <w:pPr>
        <w:rPr>
          <w:caps/>
          <w:spacing w:val="15"/>
          <w:sz w:val="22"/>
          <w:szCs w:val="22"/>
        </w:rPr>
      </w:pPr>
    </w:p>
    <w:p w14:paraId="3A8BA3E5" w14:textId="77777777" w:rsidR="00C80A2B" w:rsidRDefault="00015EE5" w:rsidP="00015EE5">
      <w:r>
        <w:tab/>
      </w:r>
      <w:r w:rsidRPr="00015EE5">
        <w:t xml:space="preserve">Both of these designs </w:t>
      </w:r>
      <w:r w:rsidR="00F33317">
        <w:t>were manufactured</w:t>
      </w:r>
      <w:r w:rsidRPr="00015EE5">
        <w:t xml:space="preserve"> by the MakerBot 3D printer in Morris library</w:t>
      </w:r>
      <w:ins w:id="485" w:author="Peter J Zamiska" w:date="2014-04-17T01:23:00Z">
        <w:r w:rsidR="00026BC5">
          <w:t xml:space="preserve"> of SIUC</w:t>
        </w:r>
      </w:ins>
      <w:r w:rsidRPr="00015EE5">
        <w:t xml:space="preserve">. However, the product created by </w:t>
      </w:r>
      <w:del w:id="486" w:author="Wheeler Weise" w:date="2014-04-16T21:45:00Z">
        <w:r w:rsidRPr="00015EE5" w:rsidDel="00351EF3">
          <w:delText xml:space="preserve">the </w:delText>
        </w:r>
      </w:del>
      <w:ins w:id="487" w:author="Wheeler Weise" w:date="2014-04-16T21:45:00Z">
        <w:r w:rsidR="00351EF3">
          <w:t>this particular</w:t>
        </w:r>
        <w:r w:rsidR="00351EF3" w:rsidRPr="00015EE5">
          <w:t xml:space="preserve"> </w:t>
        </w:r>
      </w:ins>
      <w:r w:rsidRPr="00015EE5">
        <w:t xml:space="preserve">3D printer </w:t>
      </w:r>
      <w:ins w:id="488" w:author="Peter J Zamiska" w:date="2014-04-17T01:23:00Z">
        <w:r w:rsidR="00026BC5">
          <w:t>was</w:t>
        </w:r>
      </w:ins>
      <w:del w:id="489" w:author="Peter J Zamiska" w:date="2014-04-17T01:23:00Z">
        <w:r w:rsidRPr="00015EE5" w:rsidDel="00026BC5">
          <w:delText>is</w:delText>
        </w:r>
      </w:del>
      <w:r w:rsidRPr="00015EE5">
        <w:t xml:space="preserve"> </w:t>
      </w:r>
      <w:r w:rsidR="00F33317">
        <w:t>less than ideal</w:t>
      </w:r>
      <w:r w:rsidRPr="00015EE5">
        <w:t xml:space="preserve">, which </w:t>
      </w:r>
      <w:del w:id="490" w:author="Peter J Zamiska" w:date="2014-04-17T01:23:00Z">
        <w:r w:rsidR="00F33317" w:rsidDel="00026BC5">
          <w:delText xml:space="preserve">has </w:delText>
        </w:r>
      </w:del>
      <w:r w:rsidR="00F33317">
        <w:t>created</w:t>
      </w:r>
      <w:r w:rsidRPr="00015EE5">
        <w:t xml:space="preserve"> a very small gap between the edge of the funnel and the frame. In order to solve this problem, </w:t>
      </w:r>
      <w:del w:id="491" w:author="Peter J Zamiska" w:date="2014-04-17T01:23:00Z">
        <w:r w:rsidRPr="00015EE5" w:rsidDel="00026BC5">
          <w:delText>glue is</w:delText>
        </w:r>
      </w:del>
      <w:ins w:id="492" w:author="Peter J Zamiska" w:date="2014-04-17T01:23:00Z">
        <w:r w:rsidR="00026BC5">
          <w:t>silicon rubber sealant was</w:t>
        </w:r>
      </w:ins>
      <w:r w:rsidRPr="00015EE5">
        <w:t xml:space="preserve"> used to fill in this</w:t>
      </w:r>
      <w:r w:rsidR="00F33317">
        <w:t xml:space="preserve"> gap to keep</w:t>
      </w:r>
      <w:r w:rsidRPr="00015EE5">
        <w:t xml:space="preserve"> the powder </w:t>
      </w:r>
      <w:r w:rsidR="00F33317">
        <w:t xml:space="preserve">from </w:t>
      </w:r>
      <w:r w:rsidRPr="00015EE5">
        <w:t>exit</w:t>
      </w:r>
      <w:r w:rsidR="00F33317">
        <w:t>ing</w:t>
      </w:r>
      <w:r w:rsidRPr="00015EE5">
        <w:t xml:space="preserve"> </w:t>
      </w:r>
      <w:r w:rsidR="00F33317">
        <w:t>through</w:t>
      </w:r>
      <w:r w:rsidRPr="00015EE5">
        <w:t xml:space="preserve"> the edge. </w:t>
      </w:r>
      <w:r w:rsidR="00F33317">
        <w:t>Additionally</w:t>
      </w:r>
      <w:r w:rsidRPr="00015EE5">
        <w:t xml:space="preserve">, to keep </w:t>
      </w:r>
      <w:r w:rsidR="00F33317">
        <w:t xml:space="preserve">a </w:t>
      </w:r>
      <w:r w:rsidRPr="00015EE5">
        <w:t xml:space="preserve">clean environment to protect the stepper motor, a </w:t>
      </w:r>
      <w:ins w:id="493" w:author="Peter J Zamiska" w:date="2014-04-17T01:23:00Z">
        <w:r w:rsidR="00026BC5">
          <w:t>shutter</w:t>
        </w:r>
      </w:ins>
      <w:del w:id="494" w:author="Peter J Zamiska" w:date="2014-04-17T01:23:00Z">
        <w:r w:rsidRPr="00015EE5" w:rsidDel="00026BC5">
          <w:delText>door</w:delText>
        </w:r>
      </w:del>
      <w:r w:rsidRPr="00015EE5">
        <w:t xml:space="preserve"> </w:t>
      </w:r>
      <w:r w:rsidR="00F33317">
        <w:t>was</w:t>
      </w:r>
      <w:r w:rsidRPr="00015EE5">
        <w:t xml:space="preserve"> designed and created (shown in</w:t>
      </w:r>
      <w:r>
        <w:t xml:space="preserve"> </w:t>
      </w:r>
      <w:r w:rsidR="00805111">
        <w:fldChar w:fldCharType="begin"/>
      </w:r>
      <w:r>
        <w:instrText xml:space="preserve"> REF _Ref385148050 \h </w:instrText>
      </w:r>
      <w:r w:rsidR="00805111">
        <w:fldChar w:fldCharType="separate"/>
      </w:r>
      <w:r w:rsidR="00933426">
        <w:t xml:space="preserve">Figure </w:t>
      </w:r>
      <w:r w:rsidR="00933426">
        <w:rPr>
          <w:noProof/>
        </w:rPr>
        <w:t>19</w:t>
      </w:r>
      <w:r w:rsidR="00805111">
        <w:fldChar w:fldCharType="end"/>
      </w:r>
      <w:r w:rsidRPr="00015EE5">
        <w:t xml:space="preserve">) to make sure no powder </w:t>
      </w:r>
      <w:ins w:id="495" w:author="Peter J Zamiska" w:date="2014-04-17T01:23:00Z">
        <w:r w:rsidR="00026BC5">
          <w:t>may</w:t>
        </w:r>
      </w:ins>
      <w:del w:id="496" w:author="Peter J Zamiska" w:date="2014-04-17T01:23:00Z">
        <w:r w:rsidRPr="00015EE5" w:rsidDel="00026BC5">
          <w:delText>can</w:delText>
        </w:r>
      </w:del>
      <w:r w:rsidRPr="00015EE5">
        <w:t xml:space="preserve"> exit from the gap between the top of the cup and the frame.</w:t>
      </w:r>
    </w:p>
    <w:p w14:paraId="1A1B4AA8" w14:textId="77777777" w:rsidR="00C80A2B" w:rsidRDefault="00015EE5">
      <w:pPr>
        <w:rPr>
          <w:caps/>
          <w:spacing w:val="15"/>
          <w:sz w:val="22"/>
          <w:szCs w:val="22"/>
        </w:rPr>
      </w:pPr>
      <w:r>
        <w:rPr>
          <w:caps/>
          <w:noProof/>
          <w:spacing w:val="15"/>
          <w:sz w:val="22"/>
          <w:szCs w:val="22"/>
          <w:lang w:bidi="ar-SA"/>
        </w:rPr>
        <w:drawing>
          <wp:anchor distT="0" distB="0" distL="114300" distR="114300" simplePos="0" relativeHeight="251887616" behindDoc="0" locked="0" layoutInCell="1" allowOverlap="1" wp14:anchorId="3800412E" wp14:editId="7CD15A7F">
            <wp:simplePos x="0" y="0"/>
            <wp:positionH relativeFrom="column">
              <wp:posOffset>2889250</wp:posOffset>
            </wp:positionH>
            <wp:positionV relativeFrom="paragraph">
              <wp:posOffset>294640</wp:posOffset>
            </wp:positionV>
            <wp:extent cx="3606165" cy="2710815"/>
            <wp:effectExtent l="19050" t="0" r="0" b="0"/>
            <wp:wrapSquare wrapText="bothSides"/>
            <wp:docPr id="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21).jpe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06165" cy="2710815"/>
                    </a:xfrm>
                    <a:prstGeom prst="rect">
                      <a:avLst/>
                    </a:prstGeom>
                  </pic:spPr>
                </pic:pic>
              </a:graphicData>
            </a:graphic>
          </wp:anchor>
        </w:drawing>
      </w:r>
      <w:r>
        <w:rPr>
          <w:caps/>
          <w:noProof/>
          <w:spacing w:val="15"/>
          <w:sz w:val="22"/>
          <w:szCs w:val="22"/>
          <w:lang w:bidi="ar-SA"/>
        </w:rPr>
        <w:drawing>
          <wp:anchor distT="0" distB="0" distL="114300" distR="114300" simplePos="0" relativeHeight="251886592" behindDoc="0" locked="0" layoutInCell="1" allowOverlap="1" wp14:anchorId="0689C3B5" wp14:editId="6E25BD1C">
            <wp:simplePos x="0" y="0"/>
            <wp:positionH relativeFrom="column">
              <wp:posOffset>539750</wp:posOffset>
            </wp:positionH>
            <wp:positionV relativeFrom="paragraph">
              <wp:posOffset>113665</wp:posOffset>
            </wp:positionV>
            <wp:extent cx="2167255" cy="2891790"/>
            <wp:effectExtent l="19050" t="0" r="4445" b="0"/>
            <wp:wrapSquare wrapText="bothSides"/>
            <wp:docPr id="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20).jpe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67255" cy="2891790"/>
                    </a:xfrm>
                    <a:prstGeom prst="rect">
                      <a:avLst/>
                    </a:prstGeom>
                  </pic:spPr>
                </pic:pic>
              </a:graphicData>
            </a:graphic>
          </wp:anchor>
        </w:drawing>
      </w:r>
    </w:p>
    <w:p w14:paraId="240BC6EE" w14:textId="77777777" w:rsidR="00015EE5" w:rsidRDefault="00015EE5">
      <w:pPr>
        <w:rPr>
          <w:caps/>
          <w:spacing w:val="15"/>
          <w:sz w:val="22"/>
          <w:szCs w:val="22"/>
        </w:rPr>
      </w:pPr>
    </w:p>
    <w:p w14:paraId="72DB5F44" w14:textId="77777777" w:rsidR="00015EE5" w:rsidRDefault="00015EE5">
      <w:pPr>
        <w:rPr>
          <w:caps/>
          <w:spacing w:val="15"/>
          <w:sz w:val="22"/>
          <w:szCs w:val="22"/>
        </w:rPr>
      </w:pPr>
    </w:p>
    <w:p w14:paraId="64E2A67E" w14:textId="77777777" w:rsidR="00015EE5" w:rsidRDefault="00015EE5">
      <w:pPr>
        <w:rPr>
          <w:caps/>
          <w:spacing w:val="15"/>
          <w:sz w:val="22"/>
          <w:szCs w:val="22"/>
        </w:rPr>
      </w:pPr>
    </w:p>
    <w:p w14:paraId="661A141A" w14:textId="77777777" w:rsidR="00015EE5" w:rsidRDefault="00015EE5">
      <w:pPr>
        <w:rPr>
          <w:caps/>
          <w:spacing w:val="15"/>
          <w:sz w:val="22"/>
          <w:szCs w:val="22"/>
        </w:rPr>
      </w:pPr>
    </w:p>
    <w:p w14:paraId="11820B9B" w14:textId="77777777" w:rsidR="00015EE5" w:rsidRDefault="00015EE5">
      <w:pPr>
        <w:rPr>
          <w:caps/>
          <w:spacing w:val="15"/>
          <w:sz w:val="22"/>
          <w:szCs w:val="22"/>
        </w:rPr>
      </w:pPr>
    </w:p>
    <w:p w14:paraId="4503EAD6" w14:textId="77777777" w:rsidR="00015EE5" w:rsidRDefault="00015EE5">
      <w:pPr>
        <w:rPr>
          <w:caps/>
          <w:spacing w:val="15"/>
          <w:sz w:val="22"/>
          <w:szCs w:val="22"/>
        </w:rPr>
      </w:pPr>
    </w:p>
    <w:p w14:paraId="4254F00E" w14:textId="77777777" w:rsidR="00015EE5" w:rsidRDefault="00015EE5">
      <w:pPr>
        <w:rPr>
          <w:caps/>
          <w:spacing w:val="15"/>
          <w:sz w:val="22"/>
          <w:szCs w:val="22"/>
        </w:rPr>
      </w:pPr>
    </w:p>
    <w:p w14:paraId="4F8A1A88" w14:textId="77777777" w:rsidR="00015EE5" w:rsidRDefault="00015EE5">
      <w:pPr>
        <w:rPr>
          <w:caps/>
          <w:spacing w:val="15"/>
          <w:sz w:val="22"/>
          <w:szCs w:val="22"/>
        </w:rPr>
      </w:pPr>
    </w:p>
    <w:p w14:paraId="0028BE42" w14:textId="77777777" w:rsidR="00015EE5" w:rsidRDefault="008047F4">
      <w:pPr>
        <w:rPr>
          <w:caps/>
          <w:spacing w:val="15"/>
          <w:sz w:val="22"/>
          <w:szCs w:val="22"/>
        </w:rPr>
      </w:pPr>
      <w:r>
        <w:rPr>
          <w:caps/>
          <w:noProof/>
          <w:spacing w:val="15"/>
          <w:sz w:val="22"/>
          <w:szCs w:val="22"/>
          <w:lang w:bidi="ar-SA"/>
        </w:rPr>
        <w:pict w14:anchorId="38D4CA84">
          <v:shape id="Text Box 438" o:spid="_x0000_s1121" type="#_x0000_t202" style="position:absolute;margin-left:160.05pt;margin-top:4.45pt;width:215.7pt;height:38.45pt;z-index:251888640;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CMcwA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" filled="f" stroked="f">
            <v:textbox style="mso-fit-shape-to-text:t">
              <w:txbxContent>
                <w:p w14:paraId="221D3AC5" w14:textId="77777777" w:rsidR="008047F4" w:rsidRDefault="008047F4" w:rsidP="00015EE5">
                  <w:pPr>
                    <w:pStyle w:val="Caption"/>
                    <w:jc w:val="center"/>
                  </w:pPr>
                  <w:bookmarkStart w:id="497" w:name="_Ref385148050"/>
                  <w:bookmarkStart w:id="498" w:name="_Toc385422136"/>
                  <w:bookmarkStart w:id="499" w:name="_Toc385422814"/>
                  <w:bookmarkStart w:id="500" w:name="_Toc385422907"/>
                  <w:bookmarkStart w:id="501" w:name="_Toc385446934"/>
                  <w:r>
                    <w:t xml:space="preserve">Figure </w:t>
                  </w:r>
                  <w:fldSimple w:instr=" SEQ Figure \* ARABIC ">
                    <w:r>
                      <w:rPr>
                        <w:noProof/>
                      </w:rPr>
                      <w:t>19</w:t>
                    </w:r>
                  </w:fldSimple>
                  <w:bookmarkEnd w:id="497"/>
                  <w:r>
                    <w:t>: Door in the excess powder subsystem</w:t>
                  </w:r>
                  <w:bookmarkEnd w:id="498"/>
                  <w:bookmarkEnd w:id="499"/>
                  <w:bookmarkEnd w:id="500"/>
                  <w:r>
                    <w:t xml:space="preserve"> (HL)</w:t>
                  </w:r>
                  <w:bookmarkEnd w:id="501"/>
                </w:p>
              </w:txbxContent>
            </v:textbox>
            <w10:wrap anchorx="margin"/>
          </v:shape>
        </w:pict>
      </w:r>
    </w:p>
    <w:p w14:paraId="36179E34" w14:textId="77777777" w:rsidR="00015EE5" w:rsidRDefault="00015EE5">
      <w:pPr>
        <w:rPr>
          <w:caps/>
          <w:spacing w:val="15"/>
          <w:sz w:val="22"/>
          <w:szCs w:val="22"/>
        </w:rPr>
      </w:pPr>
    </w:p>
    <w:p w14:paraId="431CFB85" w14:textId="77777777" w:rsidR="008026E2" w:rsidRDefault="00015EE5" w:rsidP="008026E2">
      <w:pPr>
        <w:pStyle w:val="Heading3"/>
      </w:pPr>
      <w:bookmarkStart w:id="502" w:name="_Toc385422282"/>
      <w:bookmarkStart w:id="503" w:name="_Toc385424868"/>
      <w:r>
        <w:t>Implementation Schedule</w:t>
      </w:r>
      <w:bookmarkEnd w:id="502"/>
      <w:bookmarkEnd w:id="503"/>
    </w:p>
    <w:p w14:paraId="49EA023F" w14:textId="77777777" w:rsidR="008026E2" w:rsidRPr="008026E2" w:rsidRDefault="008026E2" w:rsidP="008026E2">
      <w:r>
        <w:tab/>
        <w:t>The following schedule totals to a</w:t>
      </w:r>
      <w:ins w:id="504" w:author="Peter J Zamiska" w:date="2014-04-17T01:24:00Z">
        <w:r w:rsidR="00026BC5">
          <w:t>bout</w:t>
        </w:r>
      </w:ins>
      <w:del w:id="505" w:author="Peter J Zamiska" w:date="2014-04-17T01:24:00Z">
        <w:r w:rsidDel="00026BC5">
          <w:delText>round</w:delText>
        </w:r>
      </w:del>
      <w:r>
        <w:t xml:space="preserve"> 10 hours.</w:t>
      </w:r>
    </w:p>
    <w:p w14:paraId="3164F810" w14:textId="77777777" w:rsidR="00015EE5" w:rsidRPr="00015EE5" w:rsidRDefault="00015EE5" w:rsidP="00015EE5">
      <w:pPr>
        <w:pStyle w:val="ListParagraph"/>
        <w:numPr>
          <w:ilvl w:val="0"/>
          <w:numId w:val="22"/>
        </w:numPr>
      </w:pPr>
      <w:r w:rsidRPr="00015EE5">
        <w:t xml:space="preserve">Wood Cutting </w:t>
      </w:r>
      <w:r w:rsidR="008026E2">
        <w:t xml:space="preserve"> (5 hours)</w:t>
      </w:r>
    </w:p>
    <w:p w14:paraId="098D5B1A" w14:textId="77777777" w:rsidR="00015EE5" w:rsidRPr="00015EE5" w:rsidRDefault="00015EE5" w:rsidP="00015EE5">
      <w:pPr>
        <w:pStyle w:val="ListParagraph"/>
        <w:numPr>
          <w:ilvl w:val="1"/>
          <w:numId w:val="22"/>
        </w:numPr>
      </w:pPr>
      <w:r w:rsidRPr="00015EE5">
        <w:t>Cut</w:t>
      </w:r>
      <w:del w:id="506" w:author="Peter J Zamiska" w:date="2014-04-17T01:24:00Z">
        <w:r w:rsidRPr="00015EE5" w:rsidDel="00026BC5">
          <w:delText>ting</w:delText>
        </w:r>
      </w:del>
      <w:r w:rsidRPr="00015EE5">
        <w:t xml:space="preserve"> the Baltic birch </w:t>
      </w:r>
      <w:r w:rsidR="001F050C">
        <w:t>ply</w:t>
      </w:r>
      <w:r w:rsidRPr="00015EE5">
        <w:t>wood on table saw machine</w:t>
      </w:r>
    </w:p>
    <w:p w14:paraId="0EECAD65" w14:textId="77777777" w:rsidR="00015EE5" w:rsidRPr="00015EE5" w:rsidRDefault="00015EE5" w:rsidP="00015EE5">
      <w:pPr>
        <w:pStyle w:val="ListParagraph"/>
        <w:numPr>
          <w:ilvl w:val="1"/>
          <w:numId w:val="22"/>
        </w:numPr>
      </w:pPr>
      <w:r w:rsidRPr="00015EE5">
        <w:t>Us</w:t>
      </w:r>
      <w:ins w:id="507" w:author="Peter J Zamiska" w:date="2014-04-17T01:24:00Z">
        <w:r w:rsidR="00026BC5">
          <w:t xml:space="preserve">e </w:t>
        </w:r>
      </w:ins>
      <w:del w:id="508" w:author="Peter J Zamiska" w:date="2014-04-17T01:24:00Z">
        <w:r w:rsidRPr="00015EE5" w:rsidDel="00026BC5">
          <w:delText xml:space="preserve">ing </w:delText>
        </w:r>
      </w:del>
      <w:r w:rsidRPr="00015EE5">
        <w:t xml:space="preserve">the water jet cutter to cut the holes on the front </w:t>
      </w:r>
      <w:ins w:id="509" w:author="Peter J Zamiska" w:date="2014-04-17T01:25:00Z">
        <w:r w:rsidR="00026BC5">
          <w:t>panel</w:t>
        </w:r>
      </w:ins>
      <w:del w:id="510" w:author="Peter J Zamiska" w:date="2014-04-17T01:25:00Z">
        <w:r w:rsidRPr="00015EE5" w:rsidDel="00026BC5">
          <w:delText>cover</w:delText>
        </w:r>
      </w:del>
      <w:r w:rsidRPr="00015EE5">
        <w:t xml:space="preserve"> and the top </w:t>
      </w:r>
      <w:ins w:id="511" w:author="Peter J Zamiska" w:date="2014-04-17T01:25:00Z">
        <w:r w:rsidR="00026BC5">
          <w:t>panel</w:t>
        </w:r>
      </w:ins>
      <w:del w:id="512" w:author="Peter J Zamiska" w:date="2014-04-17T01:25:00Z">
        <w:r w:rsidRPr="00015EE5" w:rsidDel="00026BC5">
          <w:delText>base</w:delText>
        </w:r>
      </w:del>
    </w:p>
    <w:p w14:paraId="28C4B0F8" w14:textId="77777777" w:rsidR="00015EE5" w:rsidRPr="00015EE5" w:rsidRDefault="00015EE5" w:rsidP="00015EE5">
      <w:pPr>
        <w:pStyle w:val="ListParagraph"/>
        <w:numPr>
          <w:ilvl w:val="0"/>
          <w:numId w:val="22"/>
        </w:numPr>
      </w:pPr>
      <w:r w:rsidRPr="00015EE5">
        <w:t>Corner Columns Assembling</w:t>
      </w:r>
      <w:r w:rsidR="008026E2">
        <w:t xml:space="preserve"> (1 hour)</w:t>
      </w:r>
    </w:p>
    <w:p w14:paraId="1CC5D331" w14:textId="77777777" w:rsidR="00015EE5" w:rsidRPr="00015EE5" w:rsidRDefault="00015EE5" w:rsidP="00015EE5">
      <w:pPr>
        <w:pStyle w:val="ListParagraph"/>
        <w:numPr>
          <w:ilvl w:val="1"/>
          <w:numId w:val="22"/>
        </w:numPr>
      </w:pPr>
      <w:r w:rsidRPr="00015EE5">
        <w:t>Us</w:t>
      </w:r>
      <w:ins w:id="513" w:author="Peter J Zamiska" w:date="2014-04-17T01:25:00Z">
        <w:r w:rsidR="00026BC5">
          <w:t>e</w:t>
        </w:r>
      </w:ins>
      <w:del w:id="514" w:author="Peter J Zamiska" w:date="2014-04-17T01:25:00Z">
        <w:r w:rsidR="00884252" w:rsidDel="00026BC5">
          <w:delText>ing</w:delText>
        </w:r>
      </w:del>
      <w:r w:rsidR="0082648C">
        <w:t xml:space="preserve"> a</w:t>
      </w:r>
      <w:r w:rsidRPr="00015EE5">
        <w:t xml:space="preserve"> pencil to draw three holes on the long corner column from the bottom with 5 inches </w:t>
      </w:r>
      <w:del w:id="515" w:author="Peter J Zamiska" w:date="2014-04-17T01:25:00Z">
        <w:r w:rsidRPr="00015EE5" w:rsidDel="00026BC5">
          <w:delText>gap of</w:delText>
        </w:r>
      </w:del>
      <w:ins w:id="516" w:author="Peter J Zamiska" w:date="2014-04-17T01:25:00Z">
        <w:r w:rsidR="00026BC5">
          <w:t>of clearance between</w:t>
        </w:r>
      </w:ins>
      <w:r w:rsidRPr="00015EE5">
        <w:t xml:space="preserve"> each hole</w:t>
      </w:r>
    </w:p>
    <w:p w14:paraId="6C43C202" w14:textId="77777777" w:rsidR="00197510" w:rsidRDefault="00884252">
      <w:pPr>
        <w:pStyle w:val="ListParagraph"/>
        <w:numPr>
          <w:ilvl w:val="1"/>
          <w:numId w:val="22"/>
        </w:numPr>
      </w:pPr>
      <w:r>
        <w:t>Us</w:t>
      </w:r>
      <w:ins w:id="517" w:author="Peter J Zamiska" w:date="2014-04-17T01:25:00Z">
        <w:r w:rsidR="00026BC5">
          <w:t>e</w:t>
        </w:r>
      </w:ins>
      <w:del w:id="518" w:author="Peter J Zamiska" w:date="2014-04-17T01:25:00Z">
        <w:r w:rsidDel="00026BC5">
          <w:delText>ing</w:delText>
        </w:r>
      </w:del>
      <w:r>
        <w:t xml:space="preserve"> </w:t>
      </w:r>
      <w:r w:rsidR="0082648C">
        <w:t>the hand drill</w:t>
      </w:r>
      <w:r w:rsidR="00015EE5" w:rsidRPr="00015EE5">
        <w:t xml:space="preserve"> and 1-3/4 inch</w:t>
      </w:r>
      <w:ins w:id="519" w:author="Peter J Zamiska" w:date="2014-04-17T01:25:00Z">
        <w:r w:rsidR="00026BC5">
          <w:t xml:space="preserve"> </w:t>
        </w:r>
      </w:ins>
      <w:del w:id="520" w:author="Peter J Zamiska" w:date="2014-04-17T01:25:00Z">
        <w:r w:rsidR="00015EE5" w:rsidRPr="00015EE5" w:rsidDel="00026BC5">
          <w:delText xml:space="preserve">es </w:delText>
        </w:r>
      </w:del>
      <w:r w:rsidR="00015EE5" w:rsidRPr="00015EE5">
        <w:t>flat-head wood screws to pre</w:t>
      </w:r>
      <w:r w:rsidR="0082648C">
        <w:t>-</w:t>
      </w:r>
      <w:r w:rsidR="00015EE5" w:rsidRPr="00015EE5">
        <w:t>drill in each drawing hole</w:t>
      </w:r>
    </w:p>
    <w:p w14:paraId="7E76C44E" w14:textId="77777777" w:rsidR="00015EE5" w:rsidRPr="00015EE5" w:rsidRDefault="00015EE5" w:rsidP="00015EE5">
      <w:pPr>
        <w:pStyle w:val="ListParagraph"/>
        <w:numPr>
          <w:ilvl w:val="1"/>
          <w:numId w:val="22"/>
        </w:numPr>
      </w:pPr>
      <w:r w:rsidRPr="00015EE5">
        <w:lastRenderedPageBreak/>
        <w:t>Dril</w:t>
      </w:r>
      <w:ins w:id="521" w:author="Peter J Zamiska" w:date="2014-04-17T01:25:00Z">
        <w:r w:rsidR="00026BC5">
          <w:t>l</w:t>
        </w:r>
      </w:ins>
      <w:del w:id="522" w:author="Peter J Zamiska" w:date="2014-04-17T01:25:00Z">
        <w:r w:rsidRPr="00015EE5" w:rsidDel="00026BC5">
          <w:delText>ling</w:delText>
        </w:r>
      </w:del>
      <w:r w:rsidRPr="00015EE5">
        <w:t xml:space="preserve"> the screws to connect the long and short corner column</w:t>
      </w:r>
      <w:ins w:id="523" w:author="Peter J Zamiska" w:date="2014-04-17T01:25:00Z">
        <w:r w:rsidR="00026BC5">
          <w:t xml:space="preserve">; </w:t>
        </w:r>
      </w:ins>
      <w:del w:id="524" w:author="Peter J Zamiska" w:date="2014-04-17T01:25:00Z">
        <w:r w:rsidRPr="00015EE5" w:rsidDel="00026BC5">
          <w:delText xml:space="preserve">, which </w:delText>
        </w:r>
      </w:del>
      <w:r w:rsidRPr="00015EE5">
        <w:t>mak</w:t>
      </w:r>
      <w:ins w:id="525" w:author="Peter J Zamiska" w:date="2014-04-17T01:25:00Z">
        <w:r w:rsidR="00026BC5">
          <w:t>e</w:t>
        </w:r>
      </w:ins>
      <w:del w:id="526" w:author="Peter J Zamiska" w:date="2014-04-17T01:25:00Z">
        <w:r w:rsidRPr="00015EE5" w:rsidDel="00026BC5">
          <w:delText>ing</w:delText>
        </w:r>
      </w:del>
      <w:r w:rsidRPr="00015EE5">
        <w:t xml:space="preserve"> sure the long corner column is perpendicular with the short corner column</w:t>
      </w:r>
    </w:p>
    <w:p w14:paraId="2D55CEA9" w14:textId="77777777" w:rsidR="00015EE5" w:rsidRPr="00015EE5" w:rsidRDefault="00015EE5" w:rsidP="00015EE5">
      <w:pPr>
        <w:pStyle w:val="ListParagraph"/>
        <w:numPr>
          <w:ilvl w:val="1"/>
          <w:numId w:val="22"/>
        </w:numPr>
      </w:pPr>
      <w:r w:rsidRPr="00015EE5">
        <w:t>Repeat</w:t>
      </w:r>
      <w:del w:id="527" w:author="Peter J Zamiska" w:date="2014-04-17T01:26:00Z">
        <w:r w:rsidR="00884252" w:rsidDel="00026BC5">
          <w:delText>ing</w:delText>
        </w:r>
      </w:del>
      <w:r w:rsidRPr="00015EE5">
        <w:t xml:space="preserve"> the </w:t>
      </w:r>
      <w:ins w:id="528" w:author="Peter J Zamiska" w:date="2014-04-17T01:26:00Z">
        <w:r w:rsidR="00026BC5">
          <w:t xml:space="preserve">previous 3 </w:t>
        </w:r>
      </w:ins>
      <w:r w:rsidRPr="00015EE5">
        <w:t xml:space="preserve">steps 3 more times, to create 4 </w:t>
      </w:r>
      <w:ins w:id="529" w:author="Peter J Zamiska" w:date="2014-04-17T01:26:00Z">
        <w:r w:rsidR="00026BC5">
          <w:t xml:space="preserve">total </w:t>
        </w:r>
      </w:ins>
      <w:r w:rsidRPr="00015EE5">
        <w:t>corner column combinations</w:t>
      </w:r>
    </w:p>
    <w:p w14:paraId="4FE5F9A4" w14:textId="77777777" w:rsidR="00015EE5" w:rsidRPr="00015EE5" w:rsidRDefault="00015EE5" w:rsidP="00015EE5">
      <w:pPr>
        <w:pStyle w:val="ListParagraph"/>
        <w:numPr>
          <w:ilvl w:val="0"/>
          <w:numId w:val="22"/>
        </w:numPr>
      </w:pPr>
      <w:r w:rsidRPr="00015EE5">
        <w:t xml:space="preserve">Assembling the Corner Columns to the </w:t>
      </w:r>
      <w:del w:id="530" w:author="Peter J Zamiska" w:date="2014-04-17T01:26:00Z">
        <w:r w:rsidRPr="00015EE5" w:rsidDel="00026BC5">
          <w:delText xml:space="preserve">Bottom </w:delText>
        </w:r>
      </w:del>
      <w:r w:rsidRPr="00015EE5">
        <w:t>Base</w:t>
      </w:r>
      <w:r w:rsidR="008026E2">
        <w:t xml:space="preserve"> </w:t>
      </w:r>
      <w:ins w:id="531" w:author="Peter J Zamiska" w:date="2014-04-17T01:26:00Z">
        <w:r w:rsidR="00026BC5">
          <w:t>Panel</w:t>
        </w:r>
      </w:ins>
      <w:r w:rsidR="008026E2">
        <w:t>(0.75 hours)</w:t>
      </w:r>
    </w:p>
    <w:p w14:paraId="44A6F706" w14:textId="77777777" w:rsidR="00015EE5" w:rsidRPr="00015EE5" w:rsidRDefault="00015EE5" w:rsidP="00015EE5">
      <w:pPr>
        <w:pStyle w:val="ListParagraph"/>
        <w:numPr>
          <w:ilvl w:val="1"/>
          <w:numId w:val="22"/>
        </w:numPr>
      </w:pPr>
      <w:r w:rsidRPr="00015EE5">
        <w:t>Us</w:t>
      </w:r>
      <w:ins w:id="532" w:author="Peter J Zamiska" w:date="2014-04-17T01:26:00Z">
        <w:r w:rsidR="00026BC5">
          <w:t>e a</w:t>
        </w:r>
      </w:ins>
      <w:del w:id="533" w:author="Peter J Zamiska" w:date="2014-04-17T01:26:00Z">
        <w:r w:rsidRPr="00015EE5" w:rsidDel="00026BC5">
          <w:delText>ing</w:delText>
        </w:r>
      </w:del>
      <w:r w:rsidRPr="00015EE5">
        <w:t xml:space="preserve"> pencil to draw three holes to </w:t>
      </w:r>
      <w:del w:id="534" w:author="Peter J Zamiska" w:date="2014-04-17T01:26:00Z">
        <w:r w:rsidRPr="00015EE5" w:rsidDel="00026BC5">
          <w:delText xml:space="preserve">the </w:delText>
        </w:r>
      </w:del>
      <w:r w:rsidRPr="00015EE5">
        <w:t xml:space="preserve">each corner </w:t>
      </w:r>
      <w:ins w:id="535" w:author="Peter J Zamiska" w:date="2014-04-17T01:26:00Z">
        <w:r w:rsidR="00026BC5">
          <w:t>of</w:t>
        </w:r>
      </w:ins>
      <w:del w:id="536" w:author="Peter J Zamiska" w:date="2014-04-17T01:26:00Z">
        <w:r w:rsidRPr="00015EE5" w:rsidDel="00026BC5">
          <w:delText>in</w:delText>
        </w:r>
      </w:del>
      <w:r w:rsidRPr="00015EE5">
        <w:t xml:space="preserve"> the bottom of the</w:t>
      </w:r>
      <w:ins w:id="537" w:author="Peter J Zamiska" w:date="2014-04-17T01:27:00Z">
        <w:r w:rsidR="00026BC5">
          <w:t xml:space="preserve"> </w:t>
        </w:r>
      </w:ins>
      <w:del w:id="538" w:author="Peter J Zamiska" w:date="2014-04-17T01:27:00Z">
        <w:r w:rsidRPr="00015EE5" w:rsidDel="00026BC5">
          <w:delText xml:space="preserve"> bottom </w:delText>
        </w:r>
      </w:del>
      <w:r w:rsidRPr="00015EE5">
        <w:t>base</w:t>
      </w:r>
      <w:ins w:id="539" w:author="Peter J Zamiska" w:date="2014-04-17T01:27:00Z">
        <w:r w:rsidR="00026BC5">
          <w:t xml:space="preserve"> panel</w:t>
        </w:r>
      </w:ins>
      <w:del w:id="540" w:author="Peter J Zamiska" w:date="2014-04-17T01:27:00Z">
        <w:r w:rsidRPr="00015EE5" w:rsidDel="00026BC5">
          <w:delText xml:space="preserve">, </w:delText>
        </w:r>
        <w:r w:rsidR="0082648C" w:rsidDel="00026BC5">
          <w:delText>based</w:delText>
        </w:r>
        <w:r w:rsidRPr="00015EE5" w:rsidDel="00026BC5">
          <w:delText xml:space="preserve"> on the center scale of the short and long corner  columns</w:delText>
        </w:r>
      </w:del>
    </w:p>
    <w:p w14:paraId="545F70FA" w14:textId="77777777" w:rsidR="00015EE5" w:rsidRPr="00015EE5" w:rsidRDefault="0082648C" w:rsidP="00015EE5">
      <w:pPr>
        <w:pStyle w:val="ListParagraph"/>
        <w:numPr>
          <w:ilvl w:val="1"/>
          <w:numId w:val="22"/>
        </w:numPr>
      </w:pPr>
      <w:r>
        <w:t>Us</w:t>
      </w:r>
      <w:ins w:id="541" w:author="Peter J Zamiska" w:date="2014-04-17T01:27:00Z">
        <w:r w:rsidR="00026BC5">
          <w:t>e</w:t>
        </w:r>
      </w:ins>
      <w:del w:id="542" w:author="Peter J Zamiska" w:date="2014-04-17T01:27:00Z">
        <w:r w:rsidR="00884252" w:rsidDel="00026BC5">
          <w:delText>ing</w:delText>
        </w:r>
      </w:del>
      <w:r>
        <w:t xml:space="preserve"> the hand drill</w:t>
      </w:r>
      <w:r w:rsidR="00015EE5" w:rsidRPr="00015EE5">
        <w:t xml:space="preserve"> and 1-3/4 inches flat-head wood screws to pre</w:t>
      </w:r>
      <w:r>
        <w:t>-</w:t>
      </w:r>
      <w:r w:rsidR="00015EE5" w:rsidRPr="00015EE5">
        <w:t>drill each drawing hole</w:t>
      </w:r>
    </w:p>
    <w:p w14:paraId="6C7E11D1" w14:textId="77777777" w:rsidR="00015EE5" w:rsidRPr="00015EE5" w:rsidRDefault="0082648C" w:rsidP="00015EE5">
      <w:pPr>
        <w:pStyle w:val="ListParagraph"/>
        <w:numPr>
          <w:ilvl w:val="1"/>
          <w:numId w:val="22"/>
        </w:numPr>
      </w:pPr>
      <w:r>
        <w:t>Dril</w:t>
      </w:r>
      <w:ins w:id="543" w:author="Peter J Zamiska" w:date="2014-04-17T01:27:00Z">
        <w:r w:rsidR="00026BC5">
          <w:t>l</w:t>
        </w:r>
      </w:ins>
      <w:del w:id="544" w:author="Peter J Zamiska" w:date="2014-04-17T01:27:00Z">
        <w:r w:rsidDel="00026BC5">
          <w:delText>l</w:delText>
        </w:r>
        <w:r w:rsidR="00884252" w:rsidDel="00026BC5">
          <w:delText>ing</w:delText>
        </w:r>
      </w:del>
      <w:r w:rsidR="00015EE5" w:rsidRPr="00015EE5">
        <w:t xml:space="preserve"> the screws to fix the corner columns on the bottom base</w:t>
      </w:r>
      <w:ins w:id="545" w:author="Peter J Zamiska" w:date="2014-04-17T01:27:00Z">
        <w:r w:rsidR="00026BC5">
          <w:t>;</w:t>
        </w:r>
      </w:ins>
      <w:del w:id="546" w:author="Peter J Zamiska" w:date="2014-04-17T01:27:00Z">
        <w:r w:rsidR="00015EE5" w:rsidRPr="00015EE5" w:rsidDel="00026BC5">
          <w:delText>, which</w:delText>
        </w:r>
      </w:del>
      <w:r w:rsidR="00015EE5" w:rsidRPr="00015EE5">
        <w:t xml:space="preserve"> mak</w:t>
      </w:r>
      <w:r>
        <w:t>es</w:t>
      </w:r>
      <w:r w:rsidR="00015EE5" w:rsidRPr="00015EE5">
        <w:t xml:space="preserve"> sure the long corner column is perpendicular with the </w:t>
      </w:r>
      <w:del w:id="547" w:author="Peter J Zamiska" w:date="2014-04-17T01:27:00Z">
        <w:r w:rsidR="00015EE5" w:rsidRPr="00015EE5" w:rsidDel="00026BC5">
          <w:delText xml:space="preserve">bottom </w:delText>
        </w:r>
      </w:del>
      <w:r w:rsidR="00015EE5" w:rsidRPr="00015EE5">
        <w:t>base</w:t>
      </w:r>
      <w:ins w:id="548" w:author="Peter J Zamiska" w:date="2014-04-17T01:27:00Z">
        <w:r w:rsidR="00026BC5">
          <w:t xml:space="preserve"> panel</w:t>
        </w:r>
      </w:ins>
    </w:p>
    <w:p w14:paraId="3B7E6774" w14:textId="77777777" w:rsidR="00015EE5" w:rsidRPr="00015EE5" w:rsidRDefault="00884252" w:rsidP="00015EE5">
      <w:pPr>
        <w:pStyle w:val="ListParagraph"/>
        <w:numPr>
          <w:ilvl w:val="1"/>
          <w:numId w:val="22"/>
        </w:numPr>
      </w:pPr>
      <w:r>
        <w:t>Us</w:t>
      </w:r>
      <w:ins w:id="549" w:author="Peter J Zamiska" w:date="2014-04-17T01:28:00Z">
        <w:r w:rsidR="00026BC5">
          <w:t>e</w:t>
        </w:r>
      </w:ins>
      <w:del w:id="550" w:author="Peter J Zamiska" w:date="2014-04-17T01:28:00Z">
        <w:r w:rsidDel="00026BC5">
          <w:delText>ing</w:delText>
        </w:r>
      </w:del>
      <w:r>
        <w:t xml:space="preserve"> the wood shims to fill in the gap if there is any </w:t>
      </w:r>
      <w:ins w:id="551" w:author="Peter J Zamiska" w:date="2014-04-17T01:28:00Z">
        <w:r w:rsidR="00026BC5">
          <w:t>clearance</w:t>
        </w:r>
      </w:ins>
      <w:del w:id="552" w:author="Peter J Zamiska" w:date="2014-04-17T01:28:00Z">
        <w:r w:rsidDel="00026BC5">
          <w:delText>gap</w:delText>
        </w:r>
      </w:del>
      <w:r>
        <w:t xml:space="preserve"> between the corner column and the </w:t>
      </w:r>
      <w:del w:id="553" w:author="Peter J Zamiska" w:date="2014-04-17T01:28:00Z">
        <w:r w:rsidDel="00026BC5">
          <w:delText xml:space="preserve">bottom </w:delText>
        </w:r>
      </w:del>
      <w:r>
        <w:t>base</w:t>
      </w:r>
      <w:ins w:id="554" w:author="Peter J Zamiska" w:date="2014-04-17T01:28:00Z">
        <w:r w:rsidR="00026BC5">
          <w:t xml:space="preserve"> panel</w:t>
        </w:r>
      </w:ins>
      <w:r>
        <w:t>.</w:t>
      </w:r>
    </w:p>
    <w:p w14:paraId="7B538F99" w14:textId="77777777" w:rsidR="00015EE5" w:rsidRPr="00015EE5" w:rsidRDefault="00015EE5" w:rsidP="00015EE5">
      <w:pPr>
        <w:pStyle w:val="ListParagraph"/>
        <w:numPr>
          <w:ilvl w:val="1"/>
          <w:numId w:val="22"/>
        </w:numPr>
      </w:pPr>
      <w:r w:rsidRPr="00015EE5">
        <w:t>Repeat</w:t>
      </w:r>
      <w:del w:id="555" w:author="Peter J Zamiska" w:date="2014-04-17T01:28:00Z">
        <w:r w:rsidR="00884252" w:rsidDel="00026BC5">
          <w:delText>ing</w:delText>
        </w:r>
      </w:del>
      <w:ins w:id="556" w:author="Peter J Zamiska" w:date="2014-04-17T01:28:00Z">
        <w:r w:rsidR="00026BC5">
          <w:t xml:space="preserve"> the previous 4 </w:t>
        </w:r>
      </w:ins>
      <w:del w:id="557" w:author="Peter J Zamiska" w:date="2014-04-17T01:28:00Z">
        <w:r w:rsidRPr="00015EE5" w:rsidDel="00026BC5">
          <w:delText xml:space="preserve"> the </w:delText>
        </w:r>
      </w:del>
      <w:r w:rsidRPr="00015EE5">
        <w:t>step</w:t>
      </w:r>
      <w:ins w:id="558" w:author="Peter J Zamiska" w:date="2014-04-17T01:28:00Z">
        <w:r w:rsidR="00026BC5">
          <w:t>s</w:t>
        </w:r>
      </w:ins>
      <w:r w:rsidRPr="00015EE5">
        <w:t xml:space="preserve"> 3 more times, to </w:t>
      </w:r>
      <w:del w:id="559" w:author="Peter J Zamiska" w:date="2014-04-17T01:29:00Z">
        <w:r w:rsidRPr="00015EE5" w:rsidDel="00026BC5">
          <w:delText xml:space="preserve">assemble </w:delText>
        </w:r>
      </w:del>
      <w:ins w:id="560" w:author="Peter J Zamiska" w:date="2014-04-17T01:29:00Z">
        <w:r w:rsidR="00026BC5">
          <w:t>fasten</w:t>
        </w:r>
        <w:r w:rsidR="00026BC5" w:rsidRPr="00015EE5">
          <w:t xml:space="preserve"> </w:t>
        </w:r>
      </w:ins>
      <w:r w:rsidRPr="00015EE5">
        <w:t>the corner columns on</w:t>
      </w:r>
      <w:ins w:id="561" w:author="Peter J Zamiska" w:date="2014-04-17T01:29:00Z">
        <w:r w:rsidR="00026BC5">
          <w:t>to</w:t>
        </w:r>
      </w:ins>
      <w:r w:rsidRPr="00015EE5">
        <w:t xml:space="preserve"> the 4 corners of the </w:t>
      </w:r>
      <w:del w:id="562" w:author="Peter J Zamiska" w:date="2014-04-17T01:28:00Z">
        <w:r w:rsidRPr="00015EE5" w:rsidDel="00026BC5">
          <w:delText xml:space="preserve">bottom </w:delText>
        </w:r>
      </w:del>
      <w:r w:rsidRPr="00015EE5">
        <w:t>base</w:t>
      </w:r>
      <w:ins w:id="563" w:author="Peter J Zamiska" w:date="2014-04-17T01:28:00Z">
        <w:r w:rsidR="00026BC5">
          <w:t xml:space="preserve"> panel</w:t>
        </w:r>
      </w:ins>
    </w:p>
    <w:p w14:paraId="4FB8E534" w14:textId="77777777" w:rsidR="00015EE5" w:rsidRPr="00015EE5" w:rsidRDefault="00015EE5" w:rsidP="00015EE5">
      <w:pPr>
        <w:pStyle w:val="ListParagraph"/>
        <w:numPr>
          <w:ilvl w:val="0"/>
          <w:numId w:val="22"/>
        </w:numPr>
      </w:pPr>
      <w:r w:rsidRPr="00015EE5">
        <w:t xml:space="preserve">Assembling the Side Panels to the </w:t>
      </w:r>
      <w:del w:id="564" w:author="Peter J Zamiska" w:date="2014-04-17T01:29:00Z">
        <w:r w:rsidRPr="00015EE5" w:rsidDel="00026BC5">
          <w:delText xml:space="preserve">Bottom </w:delText>
        </w:r>
      </w:del>
      <w:r w:rsidRPr="00015EE5">
        <w:t>Base</w:t>
      </w:r>
      <w:r w:rsidR="008026E2">
        <w:t xml:space="preserve"> </w:t>
      </w:r>
      <w:ins w:id="565" w:author="Peter J Zamiska" w:date="2014-04-17T01:29:00Z">
        <w:r w:rsidR="00026BC5">
          <w:t>Panel</w:t>
        </w:r>
      </w:ins>
      <w:r w:rsidR="008026E2">
        <w:t>(2.5 hours)</w:t>
      </w:r>
    </w:p>
    <w:p w14:paraId="033DE937" w14:textId="77777777" w:rsidR="00015EE5" w:rsidRPr="00015EE5" w:rsidRDefault="00015EE5" w:rsidP="00015EE5">
      <w:pPr>
        <w:pStyle w:val="ListParagraph"/>
        <w:numPr>
          <w:ilvl w:val="1"/>
          <w:numId w:val="22"/>
        </w:numPr>
      </w:pPr>
      <w:r w:rsidRPr="00015EE5">
        <w:t>Bas</w:t>
      </w:r>
      <w:r w:rsidR="0082648C">
        <w:t>ed on</w:t>
      </w:r>
      <w:r w:rsidRPr="00015EE5">
        <w:t xml:space="preserve"> the location of each side panels on the CAD model, us</w:t>
      </w:r>
      <w:r w:rsidR="0082648C">
        <w:t>e a</w:t>
      </w:r>
      <w:r w:rsidRPr="00015EE5">
        <w:t xml:space="preserve"> pencil to draw three holes on each location </w:t>
      </w:r>
      <w:r w:rsidR="0082648C">
        <w:t>with the</w:t>
      </w:r>
      <w:r w:rsidRPr="00015EE5">
        <w:t xml:space="preserve"> same distance </w:t>
      </w:r>
      <w:r w:rsidR="0082648C">
        <w:t>between</w:t>
      </w:r>
      <w:r w:rsidRPr="00015EE5">
        <w:t xml:space="preserve"> each hole</w:t>
      </w:r>
    </w:p>
    <w:p w14:paraId="792896FA" w14:textId="77777777" w:rsidR="00015EE5" w:rsidRPr="00015EE5" w:rsidRDefault="0082648C" w:rsidP="00015EE5">
      <w:pPr>
        <w:pStyle w:val="ListParagraph"/>
        <w:numPr>
          <w:ilvl w:val="1"/>
          <w:numId w:val="22"/>
        </w:numPr>
      </w:pPr>
      <w:r>
        <w:t>Us</w:t>
      </w:r>
      <w:ins w:id="566" w:author="Peter J Zamiska" w:date="2014-04-17T01:29:00Z">
        <w:r w:rsidR="00026BC5">
          <w:t>e</w:t>
        </w:r>
      </w:ins>
      <w:del w:id="567" w:author="Peter J Zamiska" w:date="2014-04-17T01:29:00Z">
        <w:r w:rsidR="00884252" w:rsidDel="00026BC5">
          <w:delText>ing</w:delText>
        </w:r>
      </w:del>
      <w:r>
        <w:t xml:space="preserve"> the hand drill</w:t>
      </w:r>
      <w:r w:rsidR="00015EE5" w:rsidRPr="00015EE5">
        <w:t xml:space="preserve"> and 1-3/4 inches flat-head wood screws to pre</w:t>
      </w:r>
      <w:r>
        <w:t>-</w:t>
      </w:r>
      <w:r w:rsidR="00015EE5" w:rsidRPr="00015EE5">
        <w:t>drill in each drawing hole on the bottom of the bottom base</w:t>
      </w:r>
    </w:p>
    <w:p w14:paraId="2534F746" w14:textId="77777777" w:rsidR="00015EE5" w:rsidRPr="00015EE5" w:rsidRDefault="0082648C" w:rsidP="00015EE5">
      <w:pPr>
        <w:pStyle w:val="ListParagraph"/>
        <w:numPr>
          <w:ilvl w:val="1"/>
          <w:numId w:val="22"/>
        </w:numPr>
      </w:pPr>
      <w:r>
        <w:t>Dril</w:t>
      </w:r>
      <w:ins w:id="568" w:author="Peter J Zamiska" w:date="2014-04-17T01:30:00Z">
        <w:r w:rsidR="00026BC5">
          <w:t>l</w:t>
        </w:r>
      </w:ins>
      <w:del w:id="569" w:author="Peter J Zamiska" w:date="2014-04-17T01:29:00Z">
        <w:r w:rsidDel="00026BC5">
          <w:delText>l</w:delText>
        </w:r>
        <w:r w:rsidR="00884252" w:rsidDel="00026BC5">
          <w:delText>ing</w:delText>
        </w:r>
      </w:del>
      <w:r w:rsidR="00015EE5" w:rsidRPr="00015EE5">
        <w:t xml:space="preserve"> the screws to fix the side panels on the </w:t>
      </w:r>
      <w:del w:id="570" w:author="Peter J Zamiska" w:date="2014-04-17T01:29:00Z">
        <w:r w:rsidR="00015EE5" w:rsidRPr="00015EE5" w:rsidDel="00026BC5">
          <w:delText xml:space="preserve">bottom </w:delText>
        </w:r>
      </w:del>
      <w:r w:rsidR="00015EE5" w:rsidRPr="00015EE5">
        <w:t>base</w:t>
      </w:r>
      <w:ins w:id="571" w:author="Peter J Zamiska" w:date="2014-04-17T01:29:00Z">
        <w:r w:rsidR="00026BC5">
          <w:t xml:space="preserve"> panel</w:t>
        </w:r>
      </w:ins>
      <w:r w:rsidR="00015EE5" w:rsidRPr="00015EE5">
        <w:t xml:space="preserve">, </w:t>
      </w:r>
      <w:del w:id="572" w:author="Wheeler Weise" w:date="2014-04-16T21:46:00Z">
        <w:r w:rsidR="00015EE5" w:rsidRPr="00015EE5" w:rsidDel="00351EF3">
          <w:delText xml:space="preserve">which </w:delText>
        </w:r>
      </w:del>
      <w:ins w:id="573" w:author="Wheeler Weise" w:date="2014-04-16T21:46:00Z">
        <w:r w:rsidR="00351EF3">
          <w:t>while</w:t>
        </w:r>
        <w:r w:rsidR="00351EF3" w:rsidRPr="00015EE5">
          <w:t xml:space="preserve"> </w:t>
        </w:r>
      </w:ins>
      <w:r w:rsidR="00015EE5" w:rsidRPr="00015EE5">
        <w:t xml:space="preserve">using the triangular ruler to make sure each side panel is perpendicular with the </w:t>
      </w:r>
      <w:del w:id="574" w:author="Peter J Zamiska" w:date="2014-04-17T01:30:00Z">
        <w:r w:rsidR="00015EE5" w:rsidRPr="00015EE5" w:rsidDel="00026BC5">
          <w:delText>bottom base</w:delText>
        </w:r>
      </w:del>
      <w:ins w:id="575" w:author="Peter J Zamiska" w:date="2014-04-17T01:30:00Z">
        <w:r w:rsidR="00026BC5">
          <w:t>base panel</w:t>
        </w:r>
      </w:ins>
    </w:p>
    <w:p w14:paraId="7BFF0BF9" w14:textId="77777777" w:rsidR="00015EE5" w:rsidRPr="00015EE5" w:rsidRDefault="00015EE5" w:rsidP="00015EE5">
      <w:pPr>
        <w:pStyle w:val="ListParagraph"/>
        <w:numPr>
          <w:ilvl w:val="0"/>
          <w:numId w:val="22"/>
        </w:numPr>
      </w:pPr>
      <w:r w:rsidRPr="00015EE5">
        <w:t xml:space="preserve">Assembling the Front and Back </w:t>
      </w:r>
      <w:del w:id="576" w:author="Peter J Zamiska" w:date="2014-04-17T01:30:00Z">
        <w:r w:rsidRPr="00015EE5" w:rsidDel="00026BC5">
          <w:delText>Cover</w:delText>
        </w:r>
        <w:r w:rsidR="008026E2" w:rsidDel="00026BC5">
          <w:delText xml:space="preserve"> </w:delText>
        </w:r>
      </w:del>
      <w:ins w:id="577" w:author="Peter J Zamiska" w:date="2014-04-17T01:30:00Z">
        <w:r w:rsidR="00026BC5">
          <w:t>Panels</w:t>
        </w:r>
      </w:ins>
      <w:r w:rsidR="008026E2">
        <w:t>(0.5 hours)</w:t>
      </w:r>
    </w:p>
    <w:p w14:paraId="027B3D9B" w14:textId="77777777" w:rsidR="00015EE5" w:rsidRPr="00015EE5" w:rsidRDefault="00015EE5" w:rsidP="00015EE5">
      <w:pPr>
        <w:pStyle w:val="ListParagraph"/>
        <w:numPr>
          <w:ilvl w:val="1"/>
          <w:numId w:val="22"/>
        </w:numPr>
      </w:pPr>
      <w:r w:rsidRPr="00015EE5">
        <w:t>Us</w:t>
      </w:r>
      <w:ins w:id="578" w:author="Peter J Zamiska" w:date="2014-04-17T01:30:00Z">
        <w:r w:rsidR="00026BC5">
          <w:t>e a</w:t>
        </w:r>
      </w:ins>
      <w:del w:id="579" w:author="Peter J Zamiska" w:date="2014-04-17T01:30:00Z">
        <w:r w:rsidRPr="00015EE5" w:rsidDel="00026BC5">
          <w:delText>ing</w:delText>
        </w:r>
      </w:del>
      <w:r w:rsidRPr="00015EE5">
        <w:t xml:space="preserve"> pencil </w:t>
      </w:r>
      <w:ins w:id="580" w:author="Peter J Zamiska" w:date="2014-04-17T01:31:00Z">
        <w:r w:rsidR="00021083">
          <w:t xml:space="preserve">to </w:t>
        </w:r>
      </w:ins>
      <w:ins w:id="581" w:author="Peter J Zamiska" w:date="2014-04-17T01:30:00Z">
        <w:r w:rsidR="00026BC5">
          <w:t>mark the position of</w:t>
        </w:r>
      </w:ins>
      <w:del w:id="582" w:author="Peter J Zamiska" w:date="2014-04-17T01:30:00Z">
        <w:r w:rsidRPr="00015EE5" w:rsidDel="00026BC5">
          <w:delText>to</w:delText>
        </w:r>
      </w:del>
      <w:r w:rsidRPr="00015EE5">
        <w:t xml:space="preserve"> six holes on back </w:t>
      </w:r>
      <w:ins w:id="583" w:author="Peter J Zamiska" w:date="2014-04-17T01:30:00Z">
        <w:r w:rsidR="00026BC5">
          <w:t>panel</w:t>
        </w:r>
      </w:ins>
      <w:del w:id="584" w:author="Peter J Zamiska" w:date="2014-04-17T01:30:00Z">
        <w:r w:rsidRPr="00015EE5" w:rsidDel="00026BC5">
          <w:delText>cover</w:delText>
        </w:r>
      </w:del>
      <w:ins w:id="585" w:author="Peter J Zamiska" w:date="2014-04-17T01:30:00Z">
        <w:r w:rsidR="00026BC5">
          <w:t>;</w:t>
        </w:r>
      </w:ins>
      <w:del w:id="586" w:author="Peter J Zamiska" w:date="2014-04-17T01:30:00Z">
        <w:r w:rsidRPr="00015EE5" w:rsidDel="00026BC5">
          <w:delText>, which</w:delText>
        </w:r>
      </w:del>
      <w:r w:rsidRPr="00015EE5">
        <w:t xml:space="preserve"> each hole is in the center of thickness of the first and last side panels</w:t>
      </w:r>
      <w:del w:id="587" w:author="Peter J Zamiska" w:date="2014-04-17T01:30:00Z">
        <w:r w:rsidRPr="00015EE5" w:rsidDel="00026BC5">
          <w:delText>, and each hole has a some distance</w:delText>
        </w:r>
      </w:del>
    </w:p>
    <w:p w14:paraId="4CF71762" w14:textId="77777777" w:rsidR="00015EE5" w:rsidRPr="00015EE5" w:rsidRDefault="00015EE5" w:rsidP="00015EE5">
      <w:pPr>
        <w:pStyle w:val="ListParagraph"/>
        <w:numPr>
          <w:ilvl w:val="1"/>
          <w:numId w:val="22"/>
        </w:numPr>
      </w:pPr>
      <w:r w:rsidRPr="00015EE5">
        <w:t>Us</w:t>
      </w:r>
      <w:ins w:id="588" w:author="Peter J Zamiska" w:date="2014-04-17T01:32:00Z">
        <w:r w:rsidR="00021083">
          <w:t>e</w:t>
        </w:r>
      </w:ins>
      <w:del w:id="589" w:author="Peter J Zamiska" w:date="2014-04-17T01:32:00Z">
        <w:r w:rsidRPr="00015EE5" w:rsidDel="00021083">
          <w:delText>ing</w:delText>
        </w:r>
      </w:del>
      <w:r w:rsidRPr="00015EE5">
        <w:t xml:space="preserve"> the </w:t>
      </w:r>
      <w:del w:id="590" w:author="Wheeler Weise" w:date="2014-04-16T21:03:00Z">
        <w:r w:rsidRPr="00015EE5" w:rsidDel="008261BE">
          <w:delText>hand drilling machine</w:delText>
        </w:r>
      </w:del>
      <w:ins w:id="591" w:author="Wheeler Weise" w:date="2014-04-16T21:03:00Z">
        <w:r w:rsidR="008261BE">
          <w:t>hand drill</w:t>
        </w:r>
      </w:ins>
      <w:r w:rsidRPr="00015EE5">
        <w:t xml:space="preserve"> and 1-3/4 inches flat-head wood screws to drill in each drawing hole and fix the back cover and the side panels together</w:t>
      </w:r>
    </w:p>
    <w:p w14:paraId="3E48EDA9" w14:textId="77777777" w:rsidR="00015EE5" w:rsidRPr="00015EE5" w:rsidRDefault="00015EE5" w:rsidP="00015EE5">
      <w:pPr>
        <w:pStyle w:val="ListParagraph"/>
        <w:numPr>
          <w:ilvl w:val="1"/>
          <w:numId w:val="22"/>
        </w:numPr>
      </w:pPr>
      <w:r w:rsidRPr="00015EE5">
        <w:t>Us</w:t>
      </w:r>
      <w:ins w:id="592" w:author="Peter J Zamiska" w:date="2014-04-17T01:32:00Z">
        <w:r w:rsidR="00021083">
          <w:t>e</w:t>
        </w:r>
      </w:ins>
      <w:del w:id="593" w:author="Peter J Zamiska" w:date="2014-04-17T01:32:00Z">
        <w:r w:rsidRPr="00015EE5" w:rsidDel="00021083">
          <w:delText>ing</w:delText>
        </w:r>
      </w:del>
      <w:r w:rsidRPr="00015EE5">
        <w:t xml:space="preserve"> the same scale of the four holes on the top to draw on the front </w:t>
      </w:r>
      <w:ins w:id="594" w:author="Peter J Zamiska" w:date="2014-04-17T01:32:00Z">
        <w:r w:rsidR="00021083">
          <w:t>panel</w:t>
        </w:r>
      </w:ins>
      <w:del w:id="595" w:author="Peter J Zamiska" w:date="2014-04-17T01:32:00Z">
        <w:r w:rsidRPr="00015EE5" w:rsidDel="00021083">
          <w:delText>cover</w:delText>
        </w:r>
      </w:del>
    </w:p>
    <w:p w14:paraId="0ED23BD2" w14:textId="77777777" w:rsidR="00015EE5" w:rsidRPr="00015EE5" w:rsidRDefault="00015EE5" w:rsidP="00015EE5">
      <w:pPr>
        <w:pStyle w:val="ListParagraph"/>
        <w:numPr>
          <w:ilvl w:val="1"/>
          <w:numId w:val="22"/>
        </w:numPr>
      </w:pPr>
      <w:r w:rsidRPr="00015EE5">
        <w:t>Do</w:t>
      </w:r>
      <w:del w:id="596" w:author="Peter J Zamiska" w:date="2014-04-17T01:32:00Z">
        <w:r w:rsidRPr="00015EE5" w:rsidDel="00021083">
          <w:delText>ing</w:delText>
        </w:r>
      </w:del>
      <w:r w:rsidRPr="00015EE5">
        <w:t xml:space="preserve"> the same method to fix the front </w:t>
      </w:r>
      <w:ins w:id="597" w:author="Peter J Zamiska" w:date="2014-04-17T01:32:00Z">
        <w:r w:rsidR="00021083">
          <w:t>panel</w:t>
        </w:r>
      </w:ins>
      <w:del w:id="598" w:author="Peter J Zamiska" w:date="2014-04-17T01:32:00Z">
        <w:r w:rsidRPr="00015EE5" w:rsidDel="00021083">
          <w:delText>cover</w:delText>
        </w:r>
      </w:del>
      <w:r w:rsidRPr="00015EE5">
        <w:t xml:space="preserve"> </w:t>
      </w:r>
      <w:del w:id="599" w:author="Peter J Zamiska" w:date="2014-04-17T01:32:00Z">
        <w:r w:rsidRPr="00015EE5" w:rsidDel="00021083">
          <w:delText>in the front top of</w:delText>
        </w:r>
      </w:del>
      <w:ins w:id="600" w:author="Peter J Zamiska" w:date="2014-04-17T01:32:00Z">
        <w:r w:rsidR="00021083">
          <w:t>to</w:t>
        </w:r>
      </w:ins>
      <w:r w:rsidRPr="00015EE5">
        <w:t xml:space="preserve"> the side panels</w:t>
      </w:r>
    </w:p>
    <w:p w14:paraId="324DAF72" w14:textId="77777777" w:rsidR="00015EE5" w:rsidRPr="00015EE5" w:rsidRDefault="00015EE5" w:rsidP="00015EE5">
      <w:pPr>
        <w:pStyle w:val="ListParagraph"/>
        <w:numPr>
          <w:ilvl w:val="0"/>
          <w:numId w:val="22"/>
        </w:numPr>
      </w:pPr>
      <w:r w:rsidRPr="00015EE5">
        <w:t xml:space="preserve">Assembling the Top </w:t>
      </w:r>
      <w:del w:id="601" w:author="Peter J Zamiska" w:date="2014-04-17T01:32:00Z">
        <w:r w:rsidRPr="00015EE5" w:rsidDel="00021083">
          <w:delText>Base</w:delText>
        </w:r>
        <w:r w:rsidR="008026E2" w:rsidDel="00021083">
          <w:delText xml:space="preserve"> </w:delText>
        </w:r>
      </w:del>
      <w:ins w:id="602" w:author="Peter J Zamiska" w:date="2014-04-17T01:32:00Z">
        <w:r w:rsidR="00021083">
          <w:t xml:space="preserve">Panel </w:t>
        </w:r>
      </w:ins>
      <w:r w:rsidR="008026E2">
        <w:t>(0.25 hours)</w:t>
      </w:r>
    </w:p>
    <w:p w14:paraId="69507F2E" w14:textId="77777777" w:rsidR="00015EE5" w:rsidRPr="00015EE5" w:rsidRDefault="00884252" w:rsidP="00015EE5">
      <w:pPr>
        <w:pStyle w:val="ListParagraph"/>
        <w:numPr>
          <w:ilvl w:val="1"/>
          <w:numId w:val="22"/>
        </w:numPr>
      </w:pPr>
      <w:r w:rsidRPr="00015EE5">
        <w:t>P</w:t>
      </w:r>
      <w:ins w:id="603" w:author="Peter J Zamiska" w:date="2014-04-17T01:32:00Z">
        <w:r w:rsidR="00021083">
          <w:t>osition</w:t>
        </w:r>
      </w:ins>
      <w:del w:id="604" w:author="Peter J Zamiska" w:date="2014-04-17T01:32:00Z">
        <w:r w:rsidRPr="00015EE5" w:rsidDel="00021083">
          <w:delText>ut</w:delText>
        </w:r>
        <w:r w:rsidDel="00021083">
          <w:delText>ting</w:delText>
        </w:r>
      </w:del>
      <w:r w:rsidR="00015EE5" w:rsidRPr="00015EE5">
        <w:t xml:space="preserve"> the top </w:t>
      </w:r>
      <w:ins w:id="605" w:author="Peter J Zamiska" w:date="2014-04-17T01:33:00Z">
        <w:r w:rsidR="00021083">
          <w:t>panel</w:t>
        </w:r>
      </w:ins>
      <w:del w:id="606" w:author="Peter J Zamiska" w:date="2014-04-17T01:33:00Z">
        <w:r w:rsidR="00015EE5" w:rsidRPr="00015EE5" w:rsidDel="00021083">
          <w:delText>base</w:delText>
        </w:r>
      </w:del>
      <w:r w:rsidR="00015EE5" w:rsidRPr="00015EE5">
        <w:t xml:space="preserve"> </w:t>
      </w:r>
      <w:del w:id="607" w:author="Peter J Zamiska" w:date="2014-04-17T01:33:00Z">
        <w:r w:rsidR="00015EE5" w:rsidRPr="00015EE5" w:rsidDel="00021083">
          <w:delText>from the top of the frame</w:delText>
        </w:r>
      </w:del>
      <w:ins w:id="608" w:author="Peter J Zamiska" w:date="2014-04-17T01:33:00Z">
        <w:r w:rsidR="00021083">
          <w:t>in the appropriate location on the frame</w:t>
        </w:r>
      </w:ins>
      <w:r w:rsidR="00015EE5" w:rsidRPr="00015EE5">
        <w:t xml:space="preserve">, which the bottom of the top </w:t>
      </w:r>
      <w:ins w:id="609" w:author="Peter J Zamiska" w:date="2014-04-17T01:33:00Z">
        <w:r w:rsidR="00021083">
          <w:t>panel</w:t>
        </w:r>
      </w:ins>
      <w:del w:id="610" w:author="Peter J Zamiska" w:date="2014-04-17T01:33:00Z">
        <w:r w:rsidR="00015EE5" w:rsidRPr="00015EE5" w:rsidDel="00021083">
          <w:delText>base</w:delText>
        </w:r>
      </w:del>
      <w:r w:rsidR="00015EE5" w:rsidRPr="00015EE5">
        <w:t xml:space="preserve"> should </w:t>
      </w:r>
      <w:del w:id="611" w:author="Peter J Zamiska" w:date="2014-04-17T01:33:00Z">
        <w:r w:rsidR="00015EE5" w:rsidRPr="00015EE5" w:rsidDel="00021083">
          <w:delText xml:space="preserve">be touched </w:delText>
        </w:r>
      </w:del>
      <w:ins w:id="612" w:author="Peter J Zamiska" w:date="2014-04-17T01:33:00Z">
        <w:r w:rsidR="00021083">
          <w:t xml:space="preserve">mate with </w:t>
        </w:r>
      </w:ins>
      <w:r w:rsidR="00015EE5" w:rsidRPr="00015EE5">
        <w:t>the top of each panels and the each short corner columns</w:t>
      </w:r>
    </w:p>
    <w:p w14:paraId="502BEE96" w14:textId="77777777" w:rsidR="00015EE5" w:rsidRPr="00015EE5" w:rsidRDefault="00015EE5" w:rsidP="00015EE5">
      <w:pPr>
        <w:pStyle w:val="ListParagraph"/>
        <w:numPr>
          <w:ilvl w:val="1"/>
          <w:numId w:val="22"/>
        </w:numPr>
      </w:pPr>
      <w:r w:rsidRPr="00015EE5">
        <w:t>Us</w:t>
      </w:r>
      <w:ins w:id="613" w:author="Peter J Zamiska" w:date="2014-04-17T01:33:00Z">
        <w:r w:rsidR="00021083">
          <w:t>e a</w:t>
        </w:r>
      </w:ins>
      <w:del w:id="614" w:author="Peter J Zamiska" w:date="2014-04-17T01:33:00Z">
        <w:r w:rsidRPr="00015EE5" w:rsidDel="00021083">
          <w:delText>ing</w:delText>
        </w:r>
      </w:del>
      <w:r w:rsidRPr="00015EE5">
        <w:t xml:space="preserve"> pencil to </w:t>
      </w:r>
      <w:del w:id="615" w:author="Peter J Zamiska" w:date="2014-04-17T01:34:00Z">
        <w:r w:rsidRPr="00015EE5" w:rsidDel="00021083">
          <w:delText xml:space="preserve">draw </w:delText>
        </w:r>
      </w:del>
      <w:ins w:id="616" w:author="Peter J Zamiska" w:date="2014-04-17T01:34:00Z">
        <w:r w:rsidR="00021083">
          <w:t>mark for</w:t>
        </w:r>
        <w:r w:rsidR="00021083" w:rsidRPr="00015EE5">
          <w:t xml:space="preserve"> </w:t>
        </w:r>
      </w:ins>
      <w:r w:rsidRPr="00015EE5">
        <w:t>two holes on outside faces of each long corner column</w:t>
      </w:r>
      <w:del w:id="617" w:author="Peter J Zamiska" w:date="2014-04-17T01:34:00Z">
        <w:r w:rsidRPr="00015EE5" w:rsidDel="00021083">
          <w:delText>, which the holes drawing need to base on the center of thickness of the top base</w:delText>
        </w:r>
      </w:del>
    </w:p>
    <w:p w14:paraId="406CD964" w14:textId="77777777" w:rsidR="00015EE5" w:rsidRPr="00015EE5" w:rsidRDefault="00015EE5" w:rsidP="00015EE5">
      <w:pPr>
        <w:pStyle w:val="ListParagraph"/>
        <w:numPr>
          <w:ilvl w:val="1"/>
          <w:numId w:val="22"/>
        </w:numPr>
      </w:pPr>
      <w:r w:rsidRPr="00015EE5">
        <w:t>Us</w:t>
      </w:r>
      <w:ins w:id="618" w:author="Peter J Zamiska" w:date="2014-04-17T01:34:00Z">
        <w:r w:rsidR="00021083">
          <w:t>e</w:t>
        </w:r>
      </w:ins>
      <w:del w:id="619" w:author="Peter J Zamiska" w:date="2014-04-17T01:34:00Z">
        <w:r w:rsidRPr="00015EE5" w:rsidDel="00021083">
          <w:delText>ing</w:delText>
        </w:r>
      </w:del>
      <w:r w:rsidRPr="00015EE5">
        <w:t xml:space="preserve"> the </w:t>
      </w:r>
      <w:del w:id="620" w:author="Wheeler Weise" w:date="2014-04-16T21:03:00Z">
        <w:r w:rsidRPr="00015EE5" w:rsidDel="008261BE">
          <w:delText>hand drilling machine</w:delText>
        </w:r>
      </w:del>
      <w:ins w:id="621" w:author="Wheeler Weise" w:date="2014-04-16T21:03:00Z">
        <w:r w:rsidR="008261BE">
          <w:t>hand drill</w:t>
        </w:r>
      </w:ins>
      <w:r w:rsidRPr="00015EE5">
        <w:t xml:space="preserve"> and 1-3/4 inch</w:t>
      </w:r>
      <w:del w:id="622" w:author="Peter J Zamiska" w:date="2014-04-17T01:34:00Z">
        <w:r w:rsidRPr="00015EE5" w:rsidDel="00021083">
          <w:delText>es</w:delText>
        </w:r>
      </w:del>
      <w:r w:rsidRPr="00015EE5">
        <w:t xml:space="preserve"> flat-head wood screws to drill in each </w:t>
      </w:r>
      <w:del w:id="623" w:author="Peter J Zamiska" w:date="2014-04-17T01:34:00Z">
        <w:r w:rsidRPr="00015EE5" w:rsidDel="00021083">
          <w:delText xml:space="preserve">drawing </w:delText>
        </w:r>
      </w:del>
      <w:ins w:id="624" w:author="Peter J Zamiska" w:date="2014-04-17T01:34:00Z">
        <w:r w:rsidR="00021083">
          <w:t>marked</w:t>
        </w:r>
        <w:r w:rsidR="00021083" w:rsidRPr="00015EE5">
          <w:t xml:space="preserve"> </w:t>
        </w:r>
      </w:ins>
      <w:r w:rsidRPr="00015EE5">
        <w:t>hole and f</w:t>
      </w:r>
      <w:ins w:id="625" w:author="Peter J Zamiska" w:date="2014-04-17T01:35:00Z">
        <w:r w:rsidR="00021083">
          <w:t>asten the top panel</w:t>
        </w:r>
      </w:ins>
      <w:del w:id="626" w:author="Peter J Zamiska" w:date="2014-04-17T01:35:00Z">
        <w:r w:rsidRPr="00015EE5" w:rsidDel="00021083">
          <w:delText>ix the top base</w:delText>
        </w:r>
      </w:del>
    </w:p>
    <w:p w14:paraId="2ADCB68F" w14:textId="77777777" w:rsidR="00015EE5" w:rsidRDefault="00015EE5" w:rsidP="00015EE5">
      <w:pPr>
        <w:pStyle w:val="Heading3"/>
      </w:pPr>
      <w:bookmarkStart w:id="627" w:name="_Toc385422283"/>
      <w:bookmarkStart w:id="628" w:name="_Toc385424869"/>
      <w:r>
        <w:t>Equipment Needed</w:t>
      </w:r>
      <w:bookmarkEnd w:id="627"/>
      <w:bookmarkEnd w:id="628"/>
    </w:p>
    <w:p w14:paraId="70544EA2" w14:textId="77777777" w:rsidR="00015EE5" w:rsidRDefault="00015EE5" w:rsidP="00015EE5">
      <w:pPr>
        <w:pStyle w:val="ListParagraph"/>
        <w:numPr>
          <w:ilvl w:val="0"/>
          <w:numId w:val="24"/>
        </w:numPr>
      </w:pPr>
      <w:r>
        <w:t xml:space="preserve">Table saw </w:t>
      </w:r>
      <w:del w:id="629" w:author="Peter J Zamiska" w:date="2014-04-17T01:35:00Z">
        <w:r w:rsidDel="00021083">
          <w:delText>machine</w:delText>
        </w:r>
      </w:del>
    </w:p>
    <w:p w14:paraId="6D599004" w14:textId="77777777" w:rsidR="00015EE5" w:rsidRDefault="00015EE5" w:rsidP="00015EE5">
      <w:pPr>
        <w:pStyle w:val="ListParagraph"/>
        <w:numPr>
          <w:ilvl w:val="0"/>
          <w:numId w:val="24"/>
        </w:numPr>
      </w:pPr>
      <w:r>
        <w:t>Computer</w:t>
      </w:r>
    </w:p>
    <w:p w14:paraId="1FF6CA56" w14:textId="77777777" w:rsidR="00015EE5" w:rsidRDefault="00015EE5" w:rsidP="00015EE5">
      <w:pPr>
        <w:pStyle w:val="ListParagraph"/>
        <w:numPr>
          <w:ilvl w:val="0"/>
          <w:numId w:val="24"/>
        </w:numPr>
      </w:pPr>
      <w:r>
        <w:t>Water jet cutter</w:t>
      </w:r>
    </w:p>
    <w:p w14:paraId="59BD19D6" w14:textId="77777777" w:rsidR="00015EE5" w:rsidRDefault="00015EE5" w:rsidP="00015EE5">
      <w:pPr>
        <w:pStyle w:val="ListParagraph"/>
        <w:numPr>
          <w:ilvl w:val="0"/>
          <w:numId w:val="24"/>
        </w:numPr>
      </w:pPr>
      <w:del w:id="630" w:author="Peter J Zamiska" w:date="2014-04-17T01:35:00Z">
        <w:r w:rsidDel="00021083">
          <w:delText>Handing drilling machine</w:delText>
        </w:r>
      </w:del>
      <w:ins w:id="631" w:author="Peter J Zamiska" w:date="2014-04-17T01:35:00Z">
        <w:r w:rsidR="00021083">
          <w:t>Hand drill</w:t>
        </w:r>
      </w:ins>
    </w:p>
    <w:p w14:paraId="4695035A" w14:textId="77777777" w:rsidR="00015EE5" w:rsidRDefault="00015EE5" w:rsidP="00015EE5">
      <w:pPr>
        <w:pStyle w:val="ListParagraph"/>
        <w:numPr>
          <w:ilvl w:val="0"/>
          <w:numId w:val="24"/>
        </w:numPr>
      </w:pPr>
      <w:r>
        <w:t>Triangular ruler</w:t>
      </w:r>
    </w:p>
    <w:p w14:paraId="5DAE8104" w14:textId="77777777" w:rsidR="00015EE5" w:rsidRDefault="00015EE5" w:rsidP="00015EE5">
      <w:pPr>
        <w:pStyle w:val="ListParagraph"/>
        <w:numPr>
          <w:ilvl w:val="0"/>
          <w:numId w:val="24"/>
        </w:numPr>
      </w:pPr>
      <w:r>
        <w:t>Glue gun</w:t>
      </w:r>
    </w:p>
    <w:p w14:paraId="0A9850D2" w14:textId="77777777" w:rsidR="00015EE5" w:rsidRDefault="00015EE5" w:rsidP="00015EE5">
      <w:pPr>
        <w:pStyle w:val="ListParagraph"/>
        <w:numPr>
          <w:ilvl w:val="0"/>
          <w:numId w:val="24"/>
        </w:numPr>
      </w:pPr>
      <w:r>
        <w:t>Pencil</w:t>
      </w:r>
    </w:p>
    <w:p w14:paraId="10613E04" w14:textId="77777777" w:rsidR="00015EE5" w:rsidRDefault="00015EE5" w:rsidP="00015EE5">
      <w:pPr>
        <w:pStyle w:val="ListParagraph"/>
        <w:numPr>
          <w:ilvl w:val="0"/>
          <w:numId w:val="24"/>
        </w:numPr>
      </w:pPr>
      <w:r>
        <w:t>Screw</w:t>
      </w:r>
      <w:ins w:id="632" w:author="Peter J Zamiska" w:date="2014-04-17T01:35:00Z">
        <w:r w:rsidR="00021083">
          <w:t>driver</w:t>
        </w:r>
      </w:ins>
      <w:del w:id="633" w:author="Peter J Zamiska" w:date="2014-04-17T01:35:00Z">
        <w:r w:rsidDel="00021083">
          <w:delText xml:space="preserve"> drive</w:delText>
        </w:r>
      </w:del>
    </w:p>
    <w:p w14:paraId="7D94DBFE" w14:textId="77777777" w:rsidR="00015EE5" w:rsidRPr="00884252" w:rsidRDefault="00015EE5" w:rsidP="00015EE5">
      <w:pPr>
        <w:pStyle w:val="ListParagraph"/>
        <w:numPr>
          <w:ilvl w:val="0"/>
          <w:numId w:val="24"/>
        </w:numPr>
        <w:rPr>
          <w:caps/>
          <w:spacing w:val="15"/>
          <w:sz w:val="22"/>
          <w:szCs w:val="22"/>
        </w:rPr>
      </w:pPr>
      <w:r>
        <w:t>Knife</w:t>
      </w:r>
    </w:p>
    <w:p w14:paraId="52C8967C" w14:textId="77777777" w:rsidR="00197510" w:rsidRDefault="00197510">
      <w:pPr>
        <w:pStyle w:val="ListParagraph"/>
        <w:ind w:left="1080"/>
        <w:rPr>
          <w:caps/>
          <w:spacing w:val="15"/>
          <w:sz w:val="22"/>
          <w:szCs w:val="22"/>
        </w:rPr>
      </w:pPr>
    </w:p>
    <w:p w14:paraId="7441EC95" w14:textId="77777777" w:rsidR="00116719" w:rsidRDefault="00116719" w:rsidP="00015EE5">
      <w:pPr>
        <w:rPr>
          <w:ins w:id="634" w:author="Peter J Zamiska" w:date="2014-04-17T01:37:00Z"/>
          <w:caps/>
          <w:spacing w:val="15"/>
          <w:sz w:val="22"/>
          <w:szCs w:val="22"/>
        </w:rPr>
      </w:pPr>
    </w:p>
    <w:p w14:paraId="201E12A8" w14:textId="77777777" w:rsidR="00021083" w:rsidRDefault="00021083" w:rsidP="00015EE5">
      <w:pPr>
        <w:rPr>
          <w:ins w:id="635" w:author="Peter J Zamiska" w:date="2014-04-17T01:37:00Z"/>
          <w:caps/>
          <w:spacing w:val="15"/>
          <w:sz w:val="22"/>
          <w:szCs w:val="22"/>
        </w:rPr>
      </w:pPr>
    </w:p>
    <w:p w14:paraId="3CBE7AB1" w14:textId="77777777" w:rsidR="00021083" w:rsidRDefault="00021083" w:rsidP="00015EE5">
      <w:pPr>
        <w:rPr>
          <w:caps/>
          <w:spacing w:val="15"/>
          <w:sz w:val="22"/>
          <w:szCs w:val="22"/>
        </w:rPr>
      </w:pPr>
    </w:p>
    <w:p w14:paraId="7275B2F6" w14:textId="77777777" w:rsidR="001F050C" w:rsidRDefault="001F050C" w:rsidP="00015EE5">
      <w:pPr>
        <w:rPr>
          <w:caps/>
          <w:spacing w:val="15"/>
          <w:sz w:val="22"/>
          <w:szCs w:val="22"/>
        </w:rPr>
      </w:pPr>
    </w:p>
    <w:p w14:paraId="285F7F54" w14:textId="77777777" w:rsidR="00015EE5" w:rsidRDefault="00015EE5" w:rsidP="00015EE5">
      <w:pPr>
        <w:pStyle w:val="Heading3"/>
      </w:pPr>
      <w:bookmarkStart w:id="636" w:name="_Toc385422284"/>
      <w:bookmarkStart w:id="637" w:name="_Toc385424870"/>
      <w:r>
        <w:lastRenderedPageBreak/>
        <w:t>Health, Safety and Environmental Issues</w:t>
      </w:r>
      <w:bookmarkEnd w:id="636"/>
      <w:bookmarkEnd w:id="637"/>
    </w:p>
    <w:p w14:paraId="72A48C02" w14:textId="77777777" w:rsidR="00197510" w:rsidRDefault="00015EE5">
      <w:r>
        <w:tab/>
      </w:r>
      <w:del w:id="638" w:author="Peter J Zamiska" w:date="2014-04-17T01:36:00Z">
        <w:r w:rsidRPr="00015EE5" w:rsidDel="00021083">
          <w:delText xml:space="preserve">All of the health, safety and environmental issues are important in the frame subsystem. </w:delText>
        </w:r>
      </w:del>
      <w:r w:rsidRPr="00015EE5">
        <w:t>While using the hand drill</w:t>
      </w:r>
      <w:ins w:id="639" w:author="Peter J Zamiska" w:date="2014-04-17T01:36:00Z">
        <w:r w:rsidR="00021083">
          <w:t xml:space="preserve"> </w:t>
        </w:r>
      </w:ins>
      <w:del w:id="640" w:author="Wheeler Weise" w:date="2014-04-16T21:02:00Z">
        <w:r w:rsidRPr="00015EE5" w:rsidDel="008261BE">
          <w:delText xml:space="preserve">ing machine, </w:delText>
        </w:r>
      </w:del>
      <w:r w:rsidRPr="00015EE5">
        <w:t xml:space="preserve">the wood powder and dust </w:t>
      </w:r>
      <w:ins w:id="641" w:author="Peter J Zamiska" w:date="2014-04-17T01:36:00Z">
        <w:r w:rsidR="00021083">
          <w:t>may be</w:t>
        </w:r>
      </w:ins>
      <w:del w:id="642" w:author="Peter J Zamiska" w:date="2014-04-17T01:36:00Z">
        <w:r w:rsidRPr="00015EE5" w:rsidDel="00021083">
          <w:delText>are</w:delText>
        </w:r>
      </w:del>
      <w:r w:rsidRPr="00015EE5">
        <w:t xml:space="preserve"> spilling out from the head of the drilling machine. </w:t>
      </w:r>
      <w:r w:rsidR="00884252">
        <w:t>As for</w:t>
      </w:r>
      <w:r w:rsidRPr="00015EE5">
        <w:t xml:space="preserve"> health and safety, wear</w:t>
      </w:r>
      <w:del w:id="643" w:author="Peter J Zamiska" w:date="2014-04-17T01:36:00Z">
        <w:r w:rsidRPr="00015EE5" w:rsidDel="00021083">
          <w:delText>ing</w:delText>
        </w:r>
      </w:del>
      <w:r w:rsidRPr="00015EE5">
        <w:t xml:space="preserve"> a</w:t>
      </w:r>
      <w:del w:id="644" w:author="Peter J Zamiska" w:date="2014-04-17T01:36:00Z">
        <w:r w:rsidRPr="00015EE5" w:rsidDel="00021083">
          <w:delText xml:space="preserve"> </w:delText>
        </w:r>
        <w:commentRangeStart w:id="645"/>
        <w:r w:rsidRPr="00015EE5" w:rsidDel="00021083">
          <w:delText>cargo</w:delText>
        </w:r>
        <w:commentRangeEnd w:id="645"/>
        <w:r w:rsidR="008261BE" w:rsidDel="00021083">
          <w:rPr>
            <w:rStyle w:val="CommentReference"/>
          </w:rPr>
          <w:commentReference w:id="645"/>
        </w:r>
        <w:r w:rsidRPr="00015EE5" w:rsidDel="00021083">
          <w:delText xml:space="preserve"> and</w:delText>
        </w:r>
        <w:r w:rsidR="00884252" w:rsidDel="00021083">
          <w:delText xml:space="preserve"> a</w:delText>
        </w:r>
      </w:del>
      <w:r w:rsidRPr="00015EE5">
        <w:t xml:space="preserve"> breath</w:t>
      </w:r>
      <w:r w:rsidR="00884252">
        <w:t>ing</w:t>
      </w:r>
      <w:r w:rsidRPr="00015EE5">
        <w:t xml:space="preserve"> mask </w:t>
      </w:r>
      <w:ins w:id="646" w:author="Peter J Zamiska" w:date="2014-04-17T01:36:00Z">
        <w:r w:rsidR="00021083">
          <w:t xml:space="preserve">while operating </w:t>
        </w:r>
      </w:ins>
      <w:del w:id="647" w:author="Peter J Zamiska" w:date="2014-04-17T01:36:00Z">
        <w:r w:rsidRPr="00015EE5" w:rsidDel="00021083">
          <w:delText xml:space="preserve">are important when using </w:delText>
        </w:r>
      </w:del>
      <w:r w:rsidRPr="00015EE5">
        <w:t>the hand drill</w:t>
      </w:r>
      <w:del w:id="648" w:author="Wheeler Weise" w:date="2014-04-16T21:03:00Z">
        <w:r w:rsidRPr="00015EE5" w:rsidDel="008261BE">
          <w:delText>ing machine</w:delText>
        </w:r>
      </w:del>
      <w:r w:rsidRPr="00015EE5">
        <w:t xml:space="preserve">. The designs of the excess powder funnel and cup </w:t>
      </w:r>
      <w:del w:id="649" w:author="Peter J Zamiska" w:date="2014-04-17T01:37:00Z">
        <w:r w:rsidRPr="00015EE5" w:rsidDel="00021083">
          <w:delText>are exactly fit the environmental issues because these design</w:delText>
        </w:r>
        <w:r w:rsidR="00884252" w:rsidDel="00021083">
          <w:delText>s</w:delText>
        </w:r>
        <w:r w:rsidRPr="00015EE5" w:rsidDel="00021083">
          <w:delText xml:space="preserve"> can let the extra powder reuse again which is the activity for the environmental protection.</w:delText>
        </w:r>
      </w:del>
      <w:ins w:id="650" w:author="Peter J Zamiska" w:date="2014-04-17T01:37:00Z">
        <w:r w:rsidR="00021083">
          <w:t>allow for the recycling and re-use of the printing powder</w:t>
        </w:r>
      </w:ins>
    </w:p>
    <w:p w14:paraId="2D9C2868" w14:textId="77777777" w:rsidR="00015EE5" w:rsidRDefault="00015EE5" w:rsidP="00015EE5">
      <w:pPr>
        <w:pStyle w:val="Heading3"/>
      </w:pPr>
      <w:bookmarkStart w:id="651" w:name="_Toc385422285"/>
      <w:bookmarkStart w:id="652" w:name="_Toc385424871"/>
      <w:r>
        <w:t>Fault Analysis</w:t>
      </w:r>
      <w:bookmarkEnd w:id="651"/>
      <w:bookmarkEnd w:id="652"/>
    </w:p>
    <w:p w14:paraId="5AC6E509" w14:textId="77777777" w:rsidR="00197510" w:rsidRDefault="00015EE5">
      <w:r>
        <w:tab/>
      </w:r>
      <w:r w:rsidRPr="00015EE5">
        <w:t xml:space="preserve">The fault analysis results are generally concerned </w:t>
      </w:r>
      <w:ins w:id="653" w:author="Peter J Zamiska" w:date="2014-04-17T01:38:00Z">
        <w:r w:rsidR="00021083">
          <w:t xml:space="preserve">with </w:t>
        </w:r>
      </w:ins>
      <w:del w:id="654" w:author="Peter J Zamiska" w:date="2014-04-17T01:38:00Z">
        <w:r w:rsidRPr="00015EE5" w:rsidDel="00021083">
          <w:delText xml:space="preserve">about </w:delText>
        </w:r>
      </w:del>
      <w:r w:rsidRPr="00015EE5">
        <w:t xml:space="preserve">the material property of the Baltic </w:t>
      </w:r>
      <w:ins w:id="655" w:author="Peter J Zamiska" w:date="2014-04-17T01:38:00Z">
        <w:r w:rsidR="00021083">
          <w:t>B</w:t>
        </w:r>
      </w:ins>
      <w:del w:id="656" w:author="Peter J Zamiska" w:date="2014-04-17T01:38:00Z">
        <w:r w:rsidRPr="00015EE5" w:rsidDel="00021083">
          <w:delText>b</w:delText>
        </w:r>
      </w:del>
      <w:r w:rsidRPr="00015EE5">
        <w:t xml:space="preserve">irch </w:t>
      </w:r>
      <w:del w:id="657" w:author="Wheeler Weise" w:date="2014-04-16T21:04:00Z">
        <w:r w:rsidRPr="00015EE5" w:rsidDel="008261BE">
          <w:delText>hard wood</w:delText>
        </w:r>
      </w:del>
      <w:ins w:id="658" w:author="Wheeler Weise" w:date="2014-04-16T21:04:00Z">
        <w:r w:rsidR="008261BE">
          <w:t>plywood</w:t>
        </w:r>
      </w:ins>
      <w:r w:rsidRPr="00015EE5">
        <w:t xml:space="preserve">. Because the Baltic </w:t>
      </w:r>
      <w:ins w:id="659" w:author="Peter J Zamiska" w:date="2014-04-17T01:38:00Z">
        <w:r w:rsidR="00021083">
          <w:t>B</w:t>
        </w:r>
      </w:ins>
      <w:del w:id="660" w:author="Peter J Zamiska" w:date="2014-04-17T01:38:00Z">
        <w:r w:rsidRPr="00015EE5" w:rsidDel="00021083">
          <w:delText>b</w:delText>
        </w:r>
      </w:del>
      <w:r w:rsidRPr="00015EE5">
        <w:t xml:space="preserve">irch </w:t>
      </w:r>
      <w:del w:id="661" w:author="Wheeler Weise" w:date="2014-04-16T21:05:00Z">
        <w:r w:rsidRPr="00015EE5" w:rsidDel="008261BE">
          <w:delText>hard wood</w:delText>
        </w:r>
      </w:del>
      <w:ins w:id="662" w:author="Wheeler Weise" w:date="2014-04-16T21:05:00Z">
        <w:r w:rsidR="008261BE">
          <w:t>plywood</w:t>
        </w:r>
      </w:ins>
      <w:r w:rsidRPr="00015EE5">
        <w:t xml:space="preserve"> is compressed with several pieces of woods, it is possible to be deformed by drilling screws, absorb</w:t>
      </w:r>
      <w:r w:rsidR="00884252">
        <w:t>ing</w:t>
      </w:r>
      <w:r w:rsidRPr="00015EE5">
        <w:t xml:space="preserve"> too much water from the air</w:t>
      </w:r>
      <w:ins w:id="663" w:author="Peter J Zamiska" w:date="2014-04-17T01:38:00Z">
        <w:r w:rsidR="00021083">
          <w:t>,</w:t>
        </w:r>
      </w:ins>
      <w:r w:rsidRPr="00015EE5">
        <w:t xml:space="preserve"> or </w:t>
      </w:r>
      <w:ins w:id="664" w:author="Peter J Zamiska" w:date="2014-04-17T01:38:00Z">
        <w:r w:rsidR="00021083">
          <w:t xml:space="preserve">from </w:t>
        </w:r>
      </w:ins>
      <w:del w:id="665" w:author="Wheeler Weise" w:date="2014-04-16T21:48:00Z">
        <w:r w:rsidRPr="00015EE5" w:rsidDel="00351EF3">
          <w:delText>over load</w:delText>
        </w:r>
      </w:del>
      <w:ins w:id="666" w:author="Wheeler Weise" w:date="2014-04-16T21:48:00Z">
        <w:r w:rsidR="00351EF3">
          <w:t>pressure overload</w:t>
        </w:r>
      </w:ins>
      <w:r w:rsidRPr="00015EE5">
        <w:t xml:space="preserve">. If once the structure of the fame deformed, it would </w:t>
      </w:r>
      <w:del w:id="667" w:author="Wheeler Weise" w:date="2014-04-16T21:48:00Z">
        <w:r w:rsidRPr="00015EE5" w:rsidDel="00351EF3">
          <w:delText>be serious to affect</w:delText>
        </w:r>
      </w:del>
      <w:ins w:id="668" w:author="Wheeler Weise" w:date="2014-04-16T21:48:00Z">
        <w:r w:rsidR="00351EF3">
          <w:t>seriously affect</w:t>
        </w:r>
      </w:ins>
      <w:r w:rsidRPr="00015EE5">
        <w:t xml:space="preserve"> to the</w:t>
      </w:r>
      <w:del w:id="669" w:author="Peter J Zamiska" w:date="2014-04-17T01:38:00Z">
        <w:r w:rsidRPr="00015EE5" w:rsidDel="00021083">
          <w:delText xml:space="preserve"> regular use</w:delText>
        </w:r>
      </w:del>
      <w:ins w:id="670" w:author="Wheeler Weise" w:date="2014-04-16T21:48:00Z">
        <w:del w:id="671" w:author="Peter J Zamiska" w:date="2014-04-17T01:38:00Z">
          <w:r w:rsidR="00351EF3" w:rsidDel="00021083">
            <w:delText>normal</w:delText>
          </w:r>
        </w:del>
        <w:r w:rsidR="00351EF3">
          <w:t xml:space="preserve"> </w:t>
        </w:r>
        <w:del w:id="672" w:author="Peter J Zamiska" w:date="2014-04-17T01:38:00Z">
          <w:r w:rsidR="00351EF3" w:rsidDel="00021083">
            <w:delText>operation</w:delText>
          </w:r>
        </w:del>
      </w:ins>
      <w:del w:id="673" w:author="Peter J Zamiska" w:date="2014-04-17T01:38:00Z">
        <w:r w:rsidRPr="00015EE5" w:rsidDel="00021083">
          <w:delText xml:space="preserve"> </w:delText>
        </w:r>
      </w:del>
      <w:ins w:id="674" w:author="Peter J Zamiska" w:date="2014-04-17T01:38:00Z">
        <w:r w:rsidR="00021083">
          <w:t xml:space="preserve">functionality </w:t>
        </w:r>
      </w:ins>
      <w:r w:rsidRPr="00015EE5">
        <w:t xml:space="preserve">of other subsystems and </w:t>
      </w:r>
      <w:del w:id="675" w:author="Wheeler Weise" w:date="2014-04-16T21:48:00Z">
        <w:r w:rsidRPr="00015EE5" w:rsidDel="00351EF3">
          <w:delText>fail in this project</w:delText>
        </w:r>
      </w:del>
      <w:ins w:id="676" w:author="Wheeler Weise" w:date="2014-04-16T21:48:00Z">
        <w:r w:rsidR="00351EF3">
          <w:t>could ultimately result in system or print failure</w:t>
        </w:r>
      </w:ins>
      <w:r w:rsidRPr="00015EE5">
        <w:t xml:space="preserve">. In </w:t>
      </w:r>
      <w:r w:rsidR="00884252">
        <w:t>order to reduce possible faults</w:t>
      </w:r>
      <w:r w:rsidRPr="00015EE5">
        <w:t>, other material</w:t>
      </w:r>
      <w:r w:rsidR="00882F9F">
        <w:t xml:space="preserve">s should </w:t>
      </w:r>
      <w:r w:rsidRPr="00015EE5">
        <w:t xml:space="preserve">replace Baltic </w:t>
      </w:r>
      <w:ins w:id="677" w:author="Peter J Zamiska" w:date="2014-04-17T01:38:00Z">
        <w:r w:rsidR="00021083">
          <w:t>B</w:t>
        </w:r>
      </w:ins>
      <w:del w:id="678" w:author="Peter J Zamiska" w:date="2014-04-17T01:38:00Z">
        <w:r w:rsidRPr="00015EE5" w:rsidDel="00021083">
          <w:delText>b</w:delText>
        </w:r>
      </w:del>
      <w:r w:rsidRPr="00015EE5">
        <w:t xml:space="preserve">irch </w:t>
      </w:r>
      <w:ins w:id="679" w:author="Peter J Zamiska" w:date="2014-04-17T01:38:00Z">
        <w:r w:rsidR="00021083">
          <w:t>p</w:t>
        </w:r>
      </w:ins>
      <w:del w:id="680" w:author="Peter J Zamiska" w:date="2014-04-17T01:38:00Z">
        <w:r w:rsidR="008261BE" w:rsidDel="00021083">
          <w:delText>p</w:delText>
        </w:r>
      </w:del>
      <w:r w:rsidR="008261BE">
        <w:t>lywood</w:t>
      </w:r>
      <w:r w:rsidRPr="00015EE5">
        <w:t>.</w:t>
      </w:r>
    </w:p>
    <w:p w14:paraId="1B4D8082" w14:textId="77777777" w:rsidR="00015EE5" w:rsidRDefault="00015EE5" w:rsidP="00015EE5">
      <w:pPr>
        <w:pStyle w:val="Heading3"/>
      </w:pPr>
      <w:bookmarkStart w:id="681" w:name="_Toc385422286"/>
      <w:bookmarkStart w:id="682" w:name="_Toc385424872"/>
      <w:r>
        <w:t>Subsystem costs</w:t>
      </w:r>
      <w:bookmarkEnd w:id="681"/>
      <w:bookmarkEnd w:id="682"/>
    </w:p>
    <w:p w14:paraId="0747C6D5" w14:textId="77777777" w:rsidR="00015EE5" w:rsidRDefault="008047F4" w:rsidP="00015EE5">
      <w:r>
        <w:rPr>
          <w:noProof/>
          <w:lang w:bidi="ar-SA"/>
        </w:rPr>
        <w:pict w14:anchorId="566A00CB">
          <v:shape id="Text Box 439" o:spid="_x0000_s1122" type="#_x0000_t202" style="position:absolute;margin-left:0;margin-top:12.1pt;width:3in;height:38.45pt;z-index:251889664;visibility:visible;mso-width-percent:400;mso-height-percent:200;mso-position-horizontal:center;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yFwA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" filled="f" stroked="f">
            <v:textbox style="mso-fit-shape-to-text:t">
              <w:txbxContent>
                <w:p w14:paraId="62DA4CFF" w14:textId="77777777" w:rsidR="008047F4" w:rsidRDefault="008047F4" w:rsidP="00015EE5">
                  <w:pPr>
                    <w:pStyle w:val="Caption"/>
                    <w:jc w:val="center"/>
                  </w:pPr>
                  <w:bookmarkStart w:id="683" w:name="_Toc385422214"/>
                  <w:bookmarkStart w:id="684" w:name="_Toc385423815"/>
                  <w:r>
                    <w:t xml:space="preserve">Table </w:t>
                  </w:r>
                  <w:fldSimple w:instr=" SEQ Table \* ARABIC ">
                    <w:r>
                      <w:rPr>
                        <w:noProof/>
                      </w:rPr>
                      <w:t>4</w:t>
                    </w:r>
                  </w:fldSimple>
                  <w:r>
                    <w:t>: Prototype cost</w:t>
                  </w:r>
                  <w:bookmarkEnd w:id="683"/>
                  <w:r>
                    <w:t xml:space="preserve"> of frame subsystem</w:t>
                  </w:r>
                  <w:bookmarkEnd w:id="684"/>
                  <w:ins w:id="685" w:author="Peter J Zamiska" w:date="2014-04-17T01:39:00Z">
                    <w:r>
                      <w:t xml:space="preserve"> (PZ)</w:t>
                    </w:r>
                  </w:ins>
                </w:p>
              </w:txbxContent>
            </v:textbox>
            <w10:wrap anchorx="margin"/>
          </v:shape>
        </w:pict>
      </w:r>
    </w:p>
    <w:tbl>
      <w:tblPr>
        <w:tblpPr w:leftFromText="180" w:rightFromText="180" w:vertAnchor="page" w:horzAnchor="margin" w:tblpXSpec="center" w:tblpY="6800"/>
        <w:tblW w:w="9963" w:type="dxa"/>
        <w:jc w:val="center"/>
        <w:tblLook w:val="04A0" w:firstRow="1" w:lastRow="0" w:firstColumn="1" w:lastColumn="0" w:noHBand="0" w:noVBand="1"/>
      </w:tblPr>
      <w:tblGrid>
        <w:gridCol w:w="2605"/>
        <w:gridCol w:w="1038"/>
        <w:gridCol w:w="1788"/>
        <w:gridCol w:w="845"/>
        <w:gridCol w:w="1174"/>
        <w:gridCol w:w="1792"/>
        <w:gridCol w:w="721"/>
      </w:tblGrid>
      <w:tr w:rsidR="00015EE5" w:rsidRPr="00E62505" w14:paraId="2AF48E88" w14:textId="77777777" w:rsidTr="00015EE5">
        <w:trPr>
          <w:trHeight w:val="394"/>
          <w:jc w:val="center"/>
        </w:trPr>
        <w:tc>
          <w:tcPr>
            <w:tcW w:w="2605"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67A3976B"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Item name</w:t>
            </w:r>
          </w:p>
        </w:tc>
        <w:tc>
          <w:tcPr>
            <w:tcW w:w="1038" w:type="dxa"/>
            <w:tcBorders>
              <w:top w:val="single" w:sz="4" w:space="0" w:color="B2B2B2"/>
              <w:left w:val="nil"/>
              <w:bottom w:val="single" w:sz="4" w:space="0" w:color="B2B2B2"/>
              <w:right w:val="single" w:sz="4" w:space="0" w:color="B2B2B2"/>
            </w:tcBorders>
            <w:shd w:val="clear" w:color="000000" w:fill="FFFFCC"/>
            <w:noWrap/>
            <w:vAlign w:val="bottom"/>
            <w:hideMark/>
          </w:tcPr>
          <w:p w14:paraId="09F4CD00"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Quantity</w:t>
            </w:r>
          </w:p>
        </w:tc>
        <w:tc>
          <w:tcPr>
            <w:tcW w:w="1788" w:type="dxa"/>
            <w:tcBorders>
              <w:top w:val="single" w:sz="4" w:space="0" w:color="B2B2B2"/>
              <w:left w:val="nil"/>
              <w:bottom w:val="single" w:sz="4" w:space="0" w:color="B2B2B2"/>
              <w:right w:val="single" w:sz="4" w:space="0" w:color="B2B2B2"/>
            </w:tcBorders>
            <w:shd w:val="clear" w:color="000000" w:fill="FFFFCC"/>
            <w:noWrap/>
            <w:vAlign w:val="bottom"/>
            <w:hideMark/>
          </w:tcPr>
          <w:p w14:paraId="0F692669"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Unit price</w:t>
            </w:r>
          </w:p>
        </w:tc>
        <w:tc>
          <w:tcPr>
            <w:tcW w:w="845" w:type="dxa"/>
            <w:tcBorders>
              <w:top w:val="single" w:sz="4" w:space="0" w:color="B2B2B2"/>
              <w:left w:val="nil"/>
              <w:bottom w:val="single" w:sz="4" w:space="0" w:color="B2B2B2"/>
              <w:right w:val="single" w:sz="4" w:space="0" w:color="B2B2B2"/>
            </w:tcBorders>
            <w:shd w:val="clear" w:color="000000" w:fill="FFFFCC"/>
            <w:noWrap/>
            <w:vAlign w:val="bottom"/>
            <w:hideMark/>
          </w:tcPr>
          <w:p w14:paraId="4FF34078"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Sub total</w:t>
            </w:r>
          </w:p>
        </w:tc>
        <w:tc>
          <w:tcPr>
            <w:tcW w:w="1174" w:type="dxa"/>
            <w:tcBorders>
              <w:top w:val="single" w:sz="4" w:space="0" w:color="B2B2B2"/>
              <w:left w:val="nil"/>
              <w:bottom w:val="single" w:sz="4" w:space="0" w:color="B2B2B2"/>
              <w:right w:val="single" w:sz="4" w:space="0" w:color="B2B2B2"/>
            </w:tcBorders>
            <w:shd w:val="clear" w:color="000000" w:fill="FFFFCC"/>
            <w:noWrap/>
            <w:vAlign w:val="bottom"/>
            <w:hideMark/>
          </w:tcPr>
          <w:p w14:paraId="41FD0985"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Source of funds</w:t>
            </w:r>
          </w:p>
        </w:tc>
        <w:tc>
          <w:tcPr>
            <w:tcW w:w="1792" w:type="dxa"/>
            <w:tcBorders>
              <w:top w:val="single" w:sz="4" w:space="0" w:color="B2B2B2"/>
              <w:left w:val="nil"/>
              <w:bottom w:val="single" w:sz="4" w:space="0" w:color="B2B2B2"/>
              <w:right w:val="single" w:sz="4" w:space="0" w:color="B2B2B2"/>
            </w:tcBorders>
            <w:shd w:val="clear" w:color="000000" w:fill="FFFFCC"/>
            <w:noWrap/>
            <w:vAlign w:val="bottom"/>
            <w:hideMark/>
          </w:tcPr>
          <w:p w14:paraId="23630990"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Item used in Prototype?</w:t>
            </w:r>
          </w:p>
        </w:tc>
        <w:tc>
          <w:tcPr>
            <w:tcW w:w="721" w:type="dxa"/>
            <w:tcBorders>
              <w:top w:val="single" w:sz="4" w:space="0" w:color="B2B2B2"/>
              <w:left w:val="nil"/>
              <w:bottom w:val="single" w:sz="4" w:space="0" w:color="B2B2B2"/>
              <w:right w:val="single" w:sz="4" w:space="0" w:color="B2B2B2"/>
            </w:tcBorders>
            <w:shd w:val="clear" w:color="000000" w:fill="FFFFCC"/>
            <w:noWrap/>
            <w:vAlign w:val="bottom"/>
            <w:hideMark/>
          </w:tcPr>
          <w:p w14:paraId="29728F6A"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Used</w:t>
            </w:r>
          </w:p>
        </w:tc>
      </w:tr>
      <w:tr w:rsidR="00015EE5" w:rsidRPr="00E62505" w14:paraId="66C23E3A" w14:textId="77777777" w:rsidTr="00015EE5">
        <w:trPr>
          <w:trHeight w:val="394"/>
          <w:jc w:val="center"/>
        </w:trPr>
        <w:tc>
          <w:tcPr>
            <w:tcW w:w="2605"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030CB3A7"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3D-printed excess powder removal components (2)</w:t>
            </w:r>
          </w:p>
        </w:tc>
        <w:tc>
          <w:tcPr>
            <w:tcW w:w="103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954C2A5"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1</w:t>
            </w:r>
          </w:p>
        </w:tc>
        <w:tc>
          <w:tcPr>
            <w:tcW w:w="1788" w:type="dxa"/>
            <w:tcBorders>
              <w:top w:val="single" w:sz="4" w:space="0" w:color="3F3F3F"/>
              <w:left w:val="nil"/>
              <w:bottom w:val="single" w:sz="4" w:space="0" w:color="3F3F3F"/>
              <w:right w:val="single" w:sz="4" w:space="0" w:color="3F3F3F"/>
            </w:tcBorders>
            <w:shd w:val="clear" w:color="000000" w:fill="F2F2F2"/>
            <w:noWrap/>
            <w:vAlign w:val="bottom"/>
            <w:hideMark/>
          </w:tcPr>
          <w:p w14:paraId="63BBF787"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$38.00 </w:t>
            </w:r>
          </w:p>
        </w:tc>
        <w:tc>
          <w:tcPr>
            <w:tcW w:w="845" w:type="dxa"/>
            <w:tcBorders>
              <w:top w:val="single" w:sz="4" w:space="0" w:color="3F3F3F"/>
              <w:left w:val="nil"/>
              <w:bottom w:val="single" w:sz="4" w:space="0" w:color="3F3F3F"/>
              <w:right w:val="single" w:sz="4" w:space="0" w:color="3F3F3F"/>
            </w:tcBorders>
            <w:shd w:val="clear" w:color="000000" w:fill="F2F2F2"/>
            <w:noWrap/>
            <w:vAlign w:val="bottom"/>
            <w:hideMark/>
          </w:tcPr>
          <w:p w14:paraId="3D13E0BE"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$38.00 </w:t>
            </w:r>
          </w:p>
        </w:tc>
        <w:tc>
          <w:tcPr>
            <w:tcW w:w="1174" w:type="dxa"/>
            <w:tcBorders>
              <w:top w:val="single" w:sz="4" w:space="0" w:color="3F3F3F"/>
              <w:left w:val="nil"/>
              <w:bottom w:val="single" w:sz="4" w:space="0" w:color="3F3F3F"/>
              <w:right w:val="single" w:sz="4" w:space="0" w:color="3F3F3F"/>
            </w:tcBorders>
            <w:shd w:val="clear" w:color="000000" w:fill="F2F2F2"/>
            <w:noWrap/>
            <w:vAlign w:val="bottom"/>
            <w:hideMark/>
          </w:tcPr>
          <w:p w14:paraId="3EA1A5AD" w14:textId="77777777" w:rsidR="00015EE5" w:rsidRPr="00E62505" w:rsidRDefault="00015EE5" w:rsidP="00015EE5">
            <w:pPr>
              <w:spacing w:after="0" w:line="240" w:lineRule="auto"/>
              <w:jc w:val="center"/>
              <w:rPr>
                <w:rFonts w:ascii="Calibri" w:eastAsia="Times New Roman" w:hAnsi="Calibri" w:cs="Times New Roman"/>
                <w:b/>
                <w:bCs/>
                <w:color w:val="3F3F3F"/>
              </w:rPr>
            </w:pPr>
            <w:proofErr w:type="spellStart"/>
            <w:r w:rsidRPr="00E62505">
              <w:rPr>
                <w:rFonts w:ascii="Calibri" w:eastAsia="Times New Roman" w:hAnsi="Calibri" w:cs="Times New Roman"/>
                <w:b/>
                <w:bCs/>
                <w:color w:val="3F3F3F"/>
              </w:rPr>
              <w:t>Hauhui</w:t>
            </w:r>
            <w:proofErr w:type="spellEnd"/>
          </w:p>
        </w:tc>
        <w:tc>
          <w:tcPr>
            <w:tcW w:w="1792" w:type="dxa"/>
            <w:tcBorders>
              <w:top w:val="single" w:sz="4" w:space="0" w:color="3F3F3F"/>
              <w:left w:val="nil"/>
              <w:bottom w:val="single" w:sz="4" w:space="0" w:color="3F3F3F"/>
              <w:right w:val="single" w:sz="4" w:space="0" w:color="3F3F3F"/>
            </w:tcBorders>
            <w:shd w:val="clear" w:color="000000" w:fill="F2F2F2"/>
            <w:noWrap/>
            <w:vAlign w:val="bottom"/>
            <w:hideMark/>
          </w:tcPr>
          <w:p w14:paraId="5A5DB0B8"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Yes</w:t>
            </w:r>
          </w:p>
        </w:tc>
        <w:tc>
          <w:tcPr>
            <w:tcW w:w="721" w:type="dxa"/>
            <w:tcBorders>
              <w:top w:val="single" w:sz="4" w:space="0" w:color="3F3F3F"/>
              <w:left w:val="nil"/>
              <w:bottom w:val="single" w:sz="4" w:space="0" w:color="3F3F3F"/>
              <w:right w:val="single" w:sz="4" w:space="0" w:color="3F3F3F"/>
            </w:tcBorders>
            <w:shd w:val="clear" w:color="000000" w:fill="F2F2F2"/>
            <w:noWrap/>
            <w:vAlign w:val="bottom"/>
            <w:hideMark/>
          </w:tcPr>
          <w:p w14:paraId="575158A3"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w:t>
            </w:r>
          </w:p>
        </w:tc>
      </w:tr>
      <w:tr w:rsidR="00015EE5" w:rsidRPr="00E62505" w14:paraId="3F8BE383" w14:textId="77777777" w:rsidTr="00015EE5">
        <w:trPr>
          <w:trHeight w:val="394"/>
          <w:jc w:val="center"/>
        </w:trPr>
        <w:tc>
          <w:tcPr>
            <w:tcW w:w="2605" w:type="dxa"/>
            <w:tcBorders>
              <w:top w:val="nil"/>
              <w:left w:val="single" w:sz="4" w:space="0" w:color="7F7F7F"/>
              <w:bottom w:val="single" w:sz="4" w:space="0" w:color="7F7F7F"/>
              <w:right w:val="single" w:sz="4" w:space="0" w:color="7F7F7F"/>
            </w:tcBorders>
            <w:shd w:val="clear" w:color="000000" w:fill="FFCC99"/>
            <w:noWrap/>
            <w:vAlign w:val="bottom"/>
            <w:hideMark/>
          </w:tcPr>
          <w:p w14:paraId="44DA2F2E"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12-ct wood shims</w:t>
            </w:r>
          </w:p>
        </w:tc>
        <w:tc>
          <w:tcPr>
            <w:tcW w:w="1038" w:type="dxa"/>
            <w:tcBorders>
              <w:top w:val="nil"/>
              <w:left w:val="single" w:sz="4" w:space="0" w:color="3F3F3F"/>
              <w:bottom w:val="single" w:sz="4" w:space="0" w:color="3F3F3F"/>
              <w:right w:val="single" w:sz="4" w:space="0" w:color="3F3F3F"/>
            </w:tcBorders>
            <w:shd w:val="clear" w:color="000000" w:fill="F2F2F2"/>
            <w:noWrap/>
            <w:vAlign w:val="bottom"/>
            <w:hideMark/>
          </w:tcPr>
          <w:p w14:paraId="0150D813"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1</w:t>
            </w:r>
          </w:p>
        </w:tc>
        <w:tc>
          <w:tcPr>
            <w:tcW w:w="1788" w:type="dxa"/>
            <w:tcBorders>
              <w:top w:val="nil"/>
              <w:left w:val="nil"/>
              <w:bottom w:val="single" w:sz="4" w:space="0" w:color="3F3F3F"/>
              <w:right w:val="single" w:sz="4" w:space="0" w:color="3F3F3F"/>
            </w:tcBorders>
            <w:shd w:val="clear" w:color="000000" w:fill="F2F2F2"/>
            <w:noWrap/>
            <w:vAlign w:val="bottom"/>
            <w:hideMark/>
          </w:tcPr>
          <w:p w14:paraId="157DF4A5"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$1.69 </w:t>
            </w:r>
          </w:p>
        </w:tc>
        <w:tc>
          <w:tcPr>
            <w:tcW w:w="845" w:type="dxa"/>
            <w:tcBorders>
              <w:top w:val="nil"/>
              <w:left w:val="nil"/>
              <w:bottom w:val="single" w:sz="4" w:space="0" w:color="3F3F3F"/>
              <w:right w:val="single" w:sz="4" w:space="0" w:color="3F3F3F"/>
            </w:tcBorders>
            <w:shd w:val="clear" w:color="000000" w:fill="F2F2F2"/>
            <w:noWrap/>
            <w:vAlign w:val="bottom"/>
            <w:hideMark/>
          </w:tcPr>
          <w:p w14:paraId="1C1F2A12"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$1.69 </w:t>
            </w:r>
          </w:p>
        </w:tc>
        <w:tc>
          <w:tcPr>
            <w:tcW w:w="1174" w:type="dxa"/>
            <w:tcBorders>
              <w:top w:val="nil"/>
              <w:left w:val="nil"/>
              <w:bottom w:val="single" w:sz="4" w:space="0" w:color="3F3F3F"/>
              <w:right w:val="single" w:sz="4" w:space="0" w:color="3F3F3F"/>
            </w:tcBorders>
            <w:shd w:val="clear" w:color="000000" w:fill="F2F2F2"/>
            <w:noWrap/>
            <w:vAlign w:val="bottom"/>
            <w:hideMark/>
          </w:tcPr>
          <w:p w14:paraId="729DC87E" w14:textId="77777777" w:rsidR="00015EE5" w:rsidRPr="00E62505" w:rsidRDefault="00015EE5" w:rsidP="00015EE5">
            <w:pPr>
              <w:spacing w:after="0" w:line="240" w:lineRule="auto"/>
              <w:jc w:val="center"/>
              <w:rPr>
                <w:rFonts w:ascii="Calibri" w:eastAsia="Times New Roman" w:hAnsi="Calibri" w:cs="Times New Roman"/>
                <w:b/>
                <w:bCs/>
                <w:color w:val="3F3F3F"/>
              </w:rPr>
            </w:pPr>
            <w:proofErr w:type="spellStart"/>
            <w:r w:rsidRPr="00E62505">
              <w:rPr>
                <w:rFonts w:ascii="Calibri" w:eastAsia="Times New Roman" w:hAnsi="Calibri" w:cs="Times New Roman"/>
                <w:b/>
                <w:bCs/>
                <w:color w:val="3F3F3F"/>
              </w:rPr>
              <w:t>Hauhui</w:t>
            </w:r>
            <w:proofErr w:type="spellEnd"/>
          </w:p>
        </w:tc>
        <w:tc>
          <w:tcPr>
            <w:tcW w:w="1792" w:type="dxa"/>
            <w:tcBorders>
              <w:top w:val="nil"/>
              <w:left w:val="nil"/>
              <w:bottom w:val="single" w:sz="4" w:space="0" w:color="3F3F3F"/>
              <w:right w:val="single" w:sz="4" w:space="0" w:color="3F3F3F"/>
            </w:tcBorders>
            <w:shd w:val="clear" w:color="000000" w:fill="F2F2F2"/>
            <w:noWrap/>
            <w:vAlign w:val="bottom"/>
            <w:hideMark/>
          </w:tcPr>
          <w:p w14:paraId="2A218B10"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Yes</w:t>
            </w:r>
          </w:p>
        </w:tc>
        <w:tc>
          <w:tcPr>
            <w:tcW w:w="721" w:type="dxa"/>
            <w:tcBorders>
              <w:top w:val="nil"/>
              <w:left w:val="nil"/>
              <w:bottom w:val="single" w:sz="4" w:space="0" w:color="3F3F3F"/>
              <w:right w:val="single" w:sz="4" w:space="0" w:color="3F3F3F"/>
            </w:tcBorders>
            <w:shd w:val="clear" w:color="000000" w:fill="F2F2F2"/>
            <w:noWrap/>
            <w:vAlign w:val="bottom"/>
            <w:hideMark/>
          </w:tcPr>
          <w:p w14:paraId="63E0BBA7"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25%</w:t>
            </w:r>
          </w:p>
        </w:tc>
      </w:tr>
      <w:tr w:rsidR="00015EE5" w:rsidRPr="00E62505" w14:paraId="2723A134" w14:textId="77777777" w:rsidTr="00015EE5">
        <w:trPr>
          <w:trHeight w:val="394"/>
          <w:jc w:val="center"/>
        </w:trPr>
        <w:tc>
          <w:tcPr>
            <w:tcW w:w="2605" w:type="dxa"/>
            <w:tcBorders>
              <w:top w:val="nil"/>
              <w:left w:val="single" w:sz="4" w:space="0" w:color="7F7F7F"/>
              <w:bottom w:val="single" w:sz="4" w:space="0" w:color="7F7F7F"/>
              <w:right w:val="single" w:sz="4" w:space="0" w:color="7F7F7F"/>
            </w:tcBorders>
            <w:shd w:val="clear" w:color="000000" w:fill="FFCC99"/>
            <w:noWrap/>
            <w:vAlign w:val="bottom"/>
            <w:hideMark/>
          </w:tcPr>
          <w:p w14:paraId="74A3FD5E"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80grit sandpaper 6-ct</w:t>
            </w:r>
          </w:p>
        </w:tc>
        <w:tc>
          <w:tcPr>
            <w:tcW w:w="1038" w:type="dxa"/>
            <w:tcBorders>
              <w:top w:val="nil"/>
              <w:left w:val="single" w:sz="4" w:space="0" w:color="3F3F3F"/>
              <w:bottom w:val="single" w:sz="4" w:space="0" w:color="3F3F3F"/>
              <w:right w:val="single" w:sz="4" w:space="0" w:color="3F3F3F"/>
            </w:tcBorders>
            <w:shd w:val="clear" w:color="000000" w:fill="F2F2F2"/>
            <w:noWrap/>
            <w:vAlign w:val="bottom"/>
            <w:hideMark/>
          </w:tcPr>
          <w:p w14:paraId="523BE4C0"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1</w:t>
            </w:r>
          </w:p>
        </w:tc>
        <w:tc>
          <w:tcPr>
            <w:tcW w:w="1788" w:type="dxa"/>
            <w:tcBorders>
              <w:top w:val="nil"/>
              <w:left w:val="nil"/>
              <w:bottom w:val="single" w:sz="4" w:space="0" w:color="3F3F3F"/>
              <w:right w:val="single" w:sz="4" w:space="0" w:color="3F3F3F"/>
            </w:tcBorders>
            <w:shd w:val="clear" w:color="000000" w:fill="F2F2F2"/>
            <w:noWrap/>
            <w:vAlign w:val="bottom"/>
            <w:hideMark/>
          </w:tcPr>
          <w:p w14:paraId="5EC37F47"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$4.97 </w:t>
            </w:r>
          </w:p>
        </w:tc>
        <w:tc>
          <w:tcPr>
            <w:tcW w:w="845" w:type="dxa"/>
            <w:tcBorders>
              <w:top w:val="nil"/>
              <w:left w:val="nil"/>
              <w:bottom w:val="single" w:sz="4" w:space="0" w:color="3F3F3F"/>
              <w:right w:val="single" w:sz="4" w:space="0" w:color="3F3F3F"/>
            </w:tcBorders>
            <w:shd w:val="clear" w:color="000000" w:fill="F2F2F2"/>
            <w:noWrap/>
            <w:vAlign w:val="bottom"/>
            <w:hideMark/>
          </w:tcPr>
          <w:p w14:paraId="0CF6A55B"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$4.97 </w:t>
            </w:r>
          </w:p>
        </w:tc>
        <w:tc>
          <w:tcPr>
            <w:tcW w:w="1174" w:type="dxa"/>
            <w:tcBorders>
              <w:top w:val="nil"/>
              <w:left w:val="nil"/>
              <w:bottom w:val="single" w:sz="4" w:space="0" w:color="3F3F3F"/>
              <w:right w:val="single" w:sz="4" w:space="0" w:color="3F3F3F"/>
            </w:tcBorders>
            <w:shd w:val="clear" w:color="000000" w:fill="F2F2F2"/>
            <w:noWrap/>
            <w:vAlign w:val="bottom"/>
            <w:hideMark/>
          </w:tcPr>
          <w:p w14:paraId="6D325060" w14:textId="77777777" w:rsidR="00015EE5" w:rsidRPr="00E62505" w:rsidRDefault="00015EE5" w:rsidP="00015EE5">
            <w:pPr>
              <w:spacing w:after="0" w:line="240" w:lineRule="auto"/>
              <w:jc w:val="center"/>
              <w:rPr>
                <w:rFonts w:ascii="Calibri" w:eastAsia="Times New Roman" w:hAnsi="Calibri" w:cs="Times New Roman"/>
                <w:b/>
                <w:bCs/>
                <w:color w:val="3F3F3F"/>
              </w:rPr>
            </w:pPr>
            <w:proofErr w:type="spellStart"/>
            <w:r w:rsidRPr="00E62505">
              <w:rPr>
                <w:rFonts w:ascii="Calibri" w:eastAsia="Times New Roman" w:hAnsi="Calibri" w:cs="Times New Roman"/>
                <w:b/>
                <w:bCs/>
                <w:color w:val="3F3F3F"/>
              </w:rPr>
              <w:t>Hauhui</w:t>
            </w:r>
            <w:proofErr w:type="spellEnd"/>
          </w:p>
        </w:tc>
        <w:tc>
          <w:tcPr>
            <w:tcW w:w="1792" w:type="dxa"/>
            <w:tcBorders>
              <w:top w:val="nil"/>
              <w:left w:val="nil"/>
              <w:bottom w:val="single" w:sz="4" w:space="0" w:color="3F3F3F"/>
              <w:right w:val="single" w:sz="4" w:space="0" w:color="3F3F3F"/>
            </w:tcBorders>
            <w:shd w:val="clear" w:color="000000" w:fill="F2F2F2"/>
            <w:noWrap/>
            <w:vAlign w:val="bottom"/>
            <w:hideMark/>
          </w:tcPr>
          <w:p w14:paraId="3E42552E"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Yes</w:t>
            </w:r>
          </w:p>
        </w:tc>
        <w:tc>
          <w:tcPr>
            <w:tcW w:w="721" w:type="dxa"/>
            <w:tcBorders>
              <w:top w:val="nil"/>
              <w:left w:val="nil"/>
              <w:bottom w:val="single" w:sz="4" w:space="0" w:color="3F3F3F"/>
              <w:right w:val="single" w:sz="4" w:space="0" w:color="3F3F3F"/>
            </w:tcBorders>
            <w:shd w:val="clear" w:color="000000" w:fill="F2F2F2"/>
            <w:noWrap/>
            <w:vAlign w:val="bottom"/>
            <w:hideMark/>
          </w:tcPr>
          <w:p w14:paraId="11CAAB8B"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w:t>
            </w:r>
          </w:p>
        </w:tc>
      </w:tr>
      <w:tr w:rsidR="00015EE5" w:rsidRPr="00E62505" w14:paraId="7FF8C096" w14:textId="77777777" w:rsidTr="00015EE5">
        <w:trPr>
          <w:trHeight w:val="394"/>
          <w:jc w:val="center"/>
        </w:trPr>
        <w:tc>
          <w:tcPr>
            <w:tcW w:w="2605" w:type="dxa"/>
            <w:tcBorders>
              <w:top w:val="nil"/>
              <w:left w:val="single" w:sz="4" w:space="0" w:color="7F7F7F"/>
              <w:bottom w:val="single" w:sz="4" w:space="0" w:color="7F7F7F"/>
              <w:right w:val="single" w:sz="4" w:space="0" w:color="7F7F7F"/>
            </w:tcBorders>
            <w:shd w:val="clear" w:color="000000" w:fill="FFCC99"/>
            <w:noWrap/>
            <w:vAlign w:val="bottom"/>
            <w:hideMark/>
          </w:tcPr>
          <w:p w14:paraId="1CEC1A17"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3/4" 4x8ft Baltic Birch hardwood</w:t>
            </w:r>
          </w:p>
        </w:tc>
        <w:tc>
          <w:tcPr>
            <w:tcW w:w="1038" w:type="dxa"/>
            <w:tcBorders>
              <w:top w:val="nil"/>
              <w:left w:val="single" w:sz="4" w:space="0" w:color="3F3F3F"/>
              <w:bottom w:val="single" w:sz="4" w:space="0" w:color="3F3F3F"/>
              <w:right w:val="single" w:sz="4" w:space="0" w:color="3F3F3F"/>
            </w:tcBorders>
            <w:shd w:val="clear" w:color="000000" w:fill="F2F2F2"/>
            <w:noWrap/>
            <w:vAlign w:val="bottom"/>
            <w:hideMark/>
          </w:tcPr>
          <w:p w14:paraId="28B1A1CC"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1</w:t>
            </w:r>
          </w:p>
        </w:tc>
        <w:tc>
          <w:tcPr>
            <w:tcW w:w="1788" w:type="dxa"/>
            <w:tcBorders>
              <w:top w:val="nil"/>
              <w:left w:val="nil"/>
              <w:bottom w:val="single" w:sz="4" w:space="0" w:color="3F3F3F"/>
              <w:right w:val="single" w:sz="4" w:space="0" w:color="3F3F3F"/>
            </w:tcBorders>
            <w:shd w:val="clear" w:color="000000" w:fill="F2F2F2"/>
            <w:noWrap/>
            <w:vAlign w:val="bottom"/>
            <w:hideMark/>
          </w:tcPr>
          <w:p w14:paraId="4198E6DA"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$55.22 </w:t>
            </w:r>
          </w:p>
        </w:tc>
        <w:tc>
          <w:tcPr>
            <w:tcW w:w="845" w:type="dxa"/>
            <w:tcBorders>
              <w:top w:val="nil"/>
              <w:left w:val="nil"/>
              <w:bottom w:val="single" w:sz="4" w:space="0" w:color="3F3F3F"/>
              <w:right w:val="single" w:sz="4" w:space="0" w:color="3F3F3F"/>
            </w:tcBorders>
            <w:shd w:val="clear" w:color="000000" w:fill="F2F2F2"/>
            <w:noWrap/>
            <w:vAlign w:val="bottom"/>
            <w:hideMark/>
          </w:tcPr>
          <w:p w14:paraId="21DD0793"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$55.22 </w:t>
            </w:r>
          </w:p>
        </w:tc>
        <w:tc>
          <w:tcPr>
            <w:tcW w:w="1174" w:type="dxa"/>
            <w:tcBorders>
              <w:top w:val="nil"/>
              <w:left w:val="nil"/>
              <w:bottom w:val="single" w:sz="4" w:space="0" w:color="3F3F3F"/>
              <w:right w:val="single" w:sz="4" w:space="0" w:color="3F3F3F"/>
            </w:tcBorders>
            <w:shd w:val="clear" w:color="000000" w:fill="F2F2F2"/>
            <w:noWrap/>
            <w:vAlign w:val="bottom"/>
            <w:hideMark/>
          </w:tcPr>
          <w:p w14:paraId="377845BB"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ME </w:t>
            </w:r>
            <w:proofErr w:type="spellStart"/>
            <w:r w:rsidRPr="00E62505">
              <w:rPr>
                <w:rFonts w:ascii="Calibri" w:eastAsia="Times New Roman" w:hAnsi="Calibri" w:cs="Times New Roman"/>
                <w:b/>
                <w:bCs/>
                <w:color w:val="3F3F3F"/>
              </w:rPr>
              <w:t>dept</w:t>
            </w:r>
            <w:proofErr w:type="spellEnd"/>
          </w:p>
        </w:tc>
        <w:tc>
          <w:tcPr>
            <w:tcW w:w="1792" w:type="dxa"/>
            <w:tcBorders>
              <w:top w:val="nil"/>
              <w:left w:val="nil"/>
              <w:bottom w:val="single" w:sz="4" w:space="0" w:color="3F3F3F"/>
              <w:right w:val="single" w:sz="4" w:space="0" w:color="3F3F3F"/>
            </w:tcBorders>
            <w:shd w:val="clear" w:color="000000" w:fill="F2F2F2"/>
            <w:noWrap/>
            <w:vAlign w:val="bottom"/>
            <w:hideMark/>
          </w:tcPr>
          <w:p w14:paraId="1C17DAAC"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Yes</w:t>
            </w:r>
          </w:p>
        </w:tc>
        <w:tc>
          <w:tcPr>
            <w:tcW w:w="721" w:type="dxa"/>
            <w:tcBorders>
              <w:top w:val="nil"/>
              <w:left w:val="nil"/>
              <w:bottom w:val="single" w:sz="4" w:space="0" w:color="3F3F3F"/>
              <w:right w:val="single" w:sz="4" w:space="0" w:color="3F3F3F"/>
            </w:tcBorders>
            <w:shd w:val="clear" w:color="000000" w:fill="F2F2F2"/>
            <w:noWrap/>
            <w:vAlign w:val="bottom"/>
            <w:hideMark/>
          </w:tcPr>
          <w:p w14:paraId="5A2CB3C0"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45%</w:t>
            </w:r>
          </w:p>
        </w:tc>
      </w:tr>
      <w:tr w:rsidR="00015EE5" w:rsidRPr="00E62505" w14:paraId="6DC67DAA" w14:textId="77777777" w:rsidTr="00015EE5">
        <w:trPr>
          <w:trHeight w:val="394"/>
          <w:jc w:val="center"/>
        </w:trPr>
        <w:tc>
          <w:tcPr>
            <w:tcW w:w="2605" w:type="dxa"/>
            <w:tcBorders>
              <w:top w:val="nil"/>
              <w:left w:val="single" w:sz="4" w:space="0" w:color="7F7F7F"/>
              <w:bottom w:val="single" w:sz="4" w:space="0" w:color="7F7F7F"/>
              <w:right w:val="single" w:sz="4" w:space="0" w:color="7F7F7F"/>
            </w:tcBorders>
            <w:shd w:val="clear" w:color="000000" w:fill="FFCC99"/>
            <w:noWrap/>
            <w:vAlign w:val="bottom"/>
            <w:hideMark/>
          </w:tcPr>
          <w:p w14:paraId="050133A8"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#10 x 1-3/4 in flat-head wood screws 50-count</w:t>
            </w:r>
          </w:p>
        </w:tc>
        <w:tc>
          <w:tcPr>
            <w:tcW w:w="1038" w:type="dxa"/>
            <w:tcBorders>
              <w:top w:val="nil"/>
              <w:left w:val="single" w:sz="4" w:space="0" w:color="3F3F3F"/>
              <w:bottom w:val="single" w:sz="4" w:space="0" w:color="3F3F3F"/>
              <w:right w:val="single" w:sz="4" w:space="0" w:color="3F3F3F"/>
            </w:tcBorders>
            <w:shd w:val="clear" w:color="000000" w:fill="F2F2F2"/>
            <w:noWrap/>
            <w:vAlign w:val="bottom"/>
            <w:hideMark/>
          </w:tcPr>
          <w:p w14:paraId="1A275C92"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2</w:t>
            </w:r>
          </w:p>
        </w:tc>
        <w:tc>
          <w:tcPr>
            <w:tcW w:w="1788" w:type="dxa"/>
            <w:tcBorders>
              <w:top w:val="nil"/>
              <w:left w:val="nil"/>
              <w:bottom w:val="single" w:sz="4" w:space="0" w:color="3F3F3F"/>
              <w:right w:val="single" w:sz="4" w:space="0" w:color="3F3F3F"/>
            </w:tcBorders>
            <w:shd w:val="clear" w:color="000000" w:fill="F2F2F2"/>
            <w:noWrap/>
            <w:vAlign w:val="bottom"/>
            <w:hideMark/>
          </w:tcPr>
          <w:p w14:paraId="73170AC7"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$5.28 </w:t>
            </w:r>
          </w:p>
        </w:tc>
        <w:tc>
          <w:tcPr>
            <w:tcW w:w="845" w:type="dxa"/>
            <w:tcBorders>
              <w:top w:val="nil"/>
              <w:left w:val="nil"/>
              <w:bottom w:val="single" w:sz="4" w:space="0" w:color="3F3F3F"/>
              <w:right w:val="single" w:sz="4" w:space="0" w:color="3F3F3F"/>
            </w:tcBorders>
            <w:shd w:val="clear" w:color="000000" w:fill="F2F2F2"/>
            <w:noWrap/>
            <w:vAlign w:val="bottom"/>
            <w:hideMark/>
          </w:tcPr>
          <w:p w14:paraId="560567E8"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$10.56 </w:t>
            </w:r>
          </w:p>
        </w:tc>
        <w:tc>
          <w:tcPr>
            <w:tcW w:w="1174" w:type="dxa"/>
            <w:tcBorders>
              <w:top w:val="nil"/>
              <w:left w:val="nil"/>
              <w:bottom w:val="single" w:sz="4" w:space="0" w:color="3F3F3F"/>
              <w:right w:val="single" w:sz="4" w:space="0" w:color="3F3F3F"/>
            </w:tcBorders>
            <w:shd w:val="clear" w:color="000000" w:fill="F2F2F2"/>
            <w:noWrap/>
            <w:vAlign w:val="bottom"/>
            <w:hideMark/>
          </w:tcPr>
          <w:p w14:paraId="2870139D"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ME </w:t>
            </w:r>
            <w:proofErr w:type="spellStart"/>
            <w:r w:rsidRPr="00E62505">
              <w:rPr>
                <w:rFonts w:ascii="Calibri" w:eastAsia="Times New Roman" w:hAnsi="Calibri" w:cs="Times New Roman"/>
                <w:b/>
                <w:bCs/>
                <w:color w:val="3F3F3F"/>
              </w:rPr>
              <w:t>dept</w:t>
            </w:r>
            <w:proofErr w:type="spellEnd"/>
          </w:p>
        </w:tc>
        <w:tc>
          <w:tcPr>
            <w:tcW w:w="1792" w:type="dxa"/>
            <w:tcBorders>
              <w:top w:val="nil"/>
              <w:left w:val="nil"/>
              <w:bottom w:val="single" w:sz="4" w:space="0" w:color="3F3F3F"/>
              <w:right w:val="single" w:sz="4" w:space="0" w:color="3F3F3F"/>
            </w:tcBorders>
            <w:shd w:val="clear" w:color="000000" w:fill="F2F2F2"/>
            <w:noWrap/>
            <w:vAlign w:val="bottom"/>
            <w:hideMark/>
          </w:tcPr>
          <w:p w14:paraId="6EAD29D3"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Yes</w:t>
            </w:r>
          </w:p>
        </w:tc>
        <w:tc>
          <w:tcPr>
            <w:tcW w:w="721" w:type="dxa"/>
            <w:tcBorders>
              <w:top w:val="nil"/>
              <w:left w:val="nil"/>
              <w:bottom w:val="single" w:sz="4" w:space="0" w:color="3F3F3F"/>
              <w:right w:val="single" w:sz="4" w:space="0" w:color="3F3F3F"/>
            </w:tcBorders>
            <w:shd w:val="clear" w:color="000000" w:fill="F2F2F2"/>
            <w:noWrap/>
            <w:vAlign w:val="bottom"/>
            <w:hideMark/>
          </w:tcPr>
          <w:p w14:paraId="042A81E9"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40%</w:t>
            </w:r>
          </w:p>
        </w:tc>
      </w:tr>
    </w:tbl>
    <w:p w14:paraId="72CFE189" w14:textId="77777777" w:rsidR="00015EE5" w:rsidRDefault="008047F4" w:rsidP="00015EE5">
      <w:r>
        <w:rPr>
          <w:noProof/>
          <w:lang w:bidi="ar-SA"/>
        </w:rPr>
        <w:pict w14:anchorId="3BAD5997">
          <v:shape id="Text Box 440" o:spid="_x0000_s1123" type="#_x0000_t202" style="position:absolute;margin-left:0;margin-top:205.8pt;width:215.95pt;height:38.45pt;z-index:251890688;visibility:visible;mso-width-percent:400;mso-height-percent:200;mso-position-horizontal:center;mso-position-horizontal-relative:margin;mso-position-vertical-relative:tex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" filled="f" stroked="f">
            <v:textbox style="mso-fit-shape-to-text:t">
              <w:txbxContent>
                <w:p w14:paraId="0D81EB01" w14:textId="77777777" w:rsidR="008047F4" w:rsidRDefault="008047F4" w:rsidP="00702860">
                  <w:pPr>
                    <w:pStyle w:val="Caption"/>
                    <w:jc w:val="center"/>
                  </w:pPr>
                  <w:bookmarkStart w:id="686" w:name="_Toc385422215"/>
                  <w:bookmarkStart w:id="687" w:name="_Toc385423816"/>
                  <w:r>
                    <w:t xml:space="preserve">Table </w:t>
                  </w:r>
                  <w:fldSimple w:instr=" SEQ Table \* ARABIC ">
                    <w:r>
                      <w:rPr>
                        <w:noProof/>
                      </w:rPr>
                      <w:t>5</w:t>
                    </w:r>
                  </w:fldSimple>
                  <w:r>
                    <w:t>: Implementation cost</w:t>
                  </w:r>
                  <w:bookmarkEnd w:id="686"/>
                  <w:r>
                    <w:t xml:space="preserve"> of frame subsystem</w:t>
                  </w:r>
                  <w:bookmarkEnd w:id="687"/>
                  <w:ins w:id="688" w:author="Peter J Zamiska" w:date="2014-04-17T01:39:00Z">
                    <w:r>
                      <w:t xml:space="preserve"> (PZ)</w:t>
                    </w:r>
                  </w:ins>
                </w:p>
              </w:txbxContent>
            </v:textbox>
            <w10:wrap anchorx="margin"/>
          </v:shape>
        </w:pict>
      </w:r>
    </w:p>
    <w:tbl>
      <w:tblPr>
        <w:tblW w:w="9794" w:type="dxa"/>
        <w:tblInd w:w="519" w:type="dxa"/>
        <w:tblLook w:val="04A0" w:firstRow="1" w:lastRow="0" w:firstColumn="1" w:lastColumn="0" w:noHBand="0" w:noVBand="1"/>
      </w:tblPr>
      <w:tblGrid>
        <w:gridCol w:w="3769"/>
        <w:gridCol w:w="950"/>
        <w:gridCol w:w="847"/>
        <w:gridCol w:w="777"/>
        <w:gridCol w:w="3451"/>
      </w:tblGrid>
      <w:tr w:rsidR="00015EE5" w:rsidRPr="00E62505" w14:paraId="206CA6B5" w14:textId="77777777" w:rsidTr="00015EE5">
        <w:trPr>
          <w:trHeight w:val="330"/>
        </w:trPr>
        <w:tc>
          <w:tcPr>
            <w:tcW w:w="3769"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2C0C2B7F"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Item name</w:t>
            </w:r>
          </w:p>
        </w:tc>
        <w:tc>
          <w:tcPr>
            <w:tcW w:w="950" w:type="dxa"/>
            <w:tcBorders>
              <w:top w:val="single" w:sz="4" w:space="0" w:color="B2B2B2"/>
              <w:left w:val="nil"/>
              <w:bottom w:val="single" w:sz="4" w:space="0" w:color="B2B2B2"/>
              <w:right w:val="single" w:sz="4" w:space="0" w:color="B2B2B2"/>
            </w:tcBorders>
            <w:shd w:val="clear" w:color="000000" w:fill="FFFFCC"/>
            <w:noWrap/>
            <w:vAlign w:val="bottom"/>
            <w:hideMark/>
          </w:tcPr>
          <w:p w14:paraId="69ED822C"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Quantity</w:t>
            </w:r>
          </w:p>
        </w:tc>
        <w:tc>
          <w:tcPr>
            <w:tcW w:w="847" w:type="dxa"/>
            <w:tcBorders>
              <w:top w:val="single" w:sz="4" w:space="0" w:color="B2B2B2"/>
              <w:left w:val="nil"/>
              <w:bottom w:val="single" w:sz="4" w:space="0" w:color="B2B2B2"/>
              <w:right w:val="single" w:sz="4" w:space="0" w:color="B2B2B2"/>
            </w:tcBorders>
            <w:shd w:val="clear" w:color="000000" w:fill="FFFFCC"/>
            <w:noWrap/>
            <w:vAlign w:val="bottom"/>
            <w:hideMark/>
          </w:tcPr>
          <w:p w14:paraId="57A7C66C"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Unit price</w:t>
            </w:r>
          </w:p>
        </w:tc>
        <w:tc>
          <w:tcPr>
            <w:tcW w:w="777" w:type="dxa"/>
            <w:tcBorders>
              <w:top w:val="single" w:sz="4" w:space="0" w:color="B2B2B2"/>
              <w:left w:val="nil"/>
              <w:bottom w:val="single" w:sz="4" w:space="0" w:color="B2B2B2"/>
              <w:right w:val="single" w:sz="4" w:space="0" w:color="B2B2B2"/>
            </w:tcBorders>
            <w:shd w:val="clear" w:color="000000" w:fill="FFFFCC"/>
            <w:noWrap/>
            <w:vAlign w:val="bottom"/>
            <w:hideMark/>
          </w:tcPr>
          <w:p w14:paraId="5A74016A"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Sub total</w:t>
            </w:r>
          </w:p>
        </w:tc>
        <w:tc>
          <w:tcPr>
            <w:tcW w:w="3451" w:type="dxa"/>
            <w:tcBorders>
              <w:top w:val="single" w:sz="4" w:space="0" w:color="B2B2B2"/>
              <w:left w:val="nil"/>
              <w:bottom w:val="single" w:sz="4" w:space="0" w:color="B2B2B2"/>
              <w:right w:val="single" w:sz="4" w:space="0" w:color="B2B2B2"/>
            </w:tcBorders>
            <w:shd w:val="clear" w:color="000000" w:fill="FFFFCC"/>
            <w:noWrap/>
            <w:vAlign w:val="bottom"/>
            <w:hideMark/>
          </w:tcPr>
          <w:p w14:paraId="2F6713BB"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Vendor options</w:t>
            </w:r>
          </w:p>
        </w:tc>
      </w:tr>
      <w:tr w:rsidR="00015EE5" w:rsidRPr="00E62505" w14:paraId="3C910BE8" w14:textId="77777777" w:rsidTr="00015EE5">
        <w:trPr>
          <w:trHeight w:val="330"/>
        </w:trPr>
        <w:tc>
          <w:tcPr>
            <w:tcW w:w="3769"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034422F5"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3D-printed excess powder removal components (2)</w:t>
            </w:r>
          </w:p>
        </w:tc>
        <w:tc>
          <w:tcPr>
            <w:tcW w:w="9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7FDC321"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1</w:t>
            </w:r>
          </w:p>
        </w:tc>
        <w:tc>
          <w:tcPr>
            <w:tcW w:w="847" w:type="dxa"/>
            <w:tcBorders>
              <w:top w:val="single" w:sz="4" w:space="0" w:color="3F3F3F"/>
              <w:left w:val="nil"/>
              <w:bottom w:val="single" w:sz="4" w:space="0" w:color="3F3F3F"/>
              <w:right w:val="single" w:sz="4" w:space="0" w:color="3F3F3F"/>
            </w:tcBorders>
            <w:shd w:val="clear" w:color="000000" w:fill="F2F2F2"/>
            <w:noWrap/>
            <w:vAlign w:val="bottom"/>
            <w:hideMark/>
          </w:tcPr>
          <w:p w14:paraId="0D33B6B0"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$38.00 </w:t>
            </w:r>
          </w:p>
        </w:tc>
        <w:tc>
          <w:tcPr>
            <w:tcW w:w="777" w:type="dxa"/>
            <w:tcBorders>
              <w:top w:val="single" w:sz="4" w:space="0" w:color="3F3F3F"/>
              <w:left w:val="nil"/>
              <w:bottom w:val="single" w:sz="4" w:space="0" w:color="3F3F3F"/>
              <w:right w:val="single" w:sz="4" w:space="0" w:color="3F3F3F"/>
            </w:tcBorders>
            <w:shd w:val="clear" w:color="000000" w:fill="F2F2F2"/>
            <w:noWrap/>
            <w:vAlign w:val="bottom"/>
            <w:hideMark/>
          </w:tcPr>
          <w:p w14:paraId="13F4456C"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$38.00 </w:t>
            </w:r>
          </w:p>
        </w:tc>
        <w:tc>
          <w:tcPr>
            <w:tcW w:w="3451" w:type="dxa"/>
            <w:tcBorders>
              <w:top w:val="single" w:sz="4" w:space="0" w:color="3F3F3F"/>
              <w:left w:val="nil"/>
              <w:bottom w:val="single" w:sz="4" w:space="0" w:color="3F3F3F"/>
              <w:right w:val="single" w:sz="4" w:space="0" w:color="3F3F3F"/>
            </w:tcBorders>
            <w:shd w:val="clear" w:color="000000" w:fill="F2F2F2"/>
            <w:noWrap/>
            <w:vAlign w:val="bottom"/>
            <w:hideMark/>
          </w:tcPr>
          <w:p w14:paraId="1D17FEA7"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Morris Library (SIUC), Incept 3D, Solid Concepts</w:t>
            </w:r>
          </w:p>
        </w:tc>
      </w:tr>
      <w:tr w:rsidR="00015EE5" w:rsidRPr="00E62505" w14:paraId="710CF41B" w14:textId="77777777" w:rsidTr="00015EE5">
        <w:trPr>
          <w:trHeight w:val="330"/>
        </w:trPr>
        <w:tc>
          <w:tcPr>
            <w:tcW w:w="3769" w:type="dxa"/>
            <w:tcBorders>
              <w:top w:val="nil"/>
              <w:left w:val="single" w:sz="4" w:space="0" w:color="7F7F7F"/>
              <w:bottom w:val="single" w:sz="4" w:space="0" w:color="7F7F7F"/>
              <w:right w:val="single" w:sz="4" w:space="0" w:color="7F7F7F"/>
            </w:tcBorders>
            <w:shd w:val="clear" w:color="000000" w:fill="FFCC99"/>
            <w:noWrap/>
            <w:vAlign w:val="bottom"/>
            <w:hideMark/>
          </w:tcPr>
          <w:p w14:paraId="2382A8D0"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12-ct wood shims</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6692EBC2"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1</w:t>
            </w:r>
          </w:p>
        </w:tc>
        <w:tc>
          <w:tcPr>
            <w:tcW w:w="847" w:type="dxa"/>
            <w:tcBorders>
              <w:top w:val="nil"/>
              <w:left w:val="nil"/>
              <w:bottom w:val="single" w:sz="4" w:space="0" w:color="3F3F3F"/>
              <w:right w:val="single" w:sz="4" w:space="0" w:color="3F3F3F"/>
            </w:tcBorders>
            <w:shd w:val="clear" w:color="000000" w:fill="F2F2F2"/>
            <w:noWrap/>
            <w:vAlign w:val="bottom"/>
            <w:hideMark/>
          </w:tcPr>
          <w:p w14:paraId="2D6B5429"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$1.69 </w:t>
            </w:r>
          </w:p>
        </w:tc>
        <w:tc>
          <w:tcPr>
            <w:tcW w:w="777" w:type="dxa"/>
            <w:tcBorders>
              <w:top w:val="nil"/>
              <w:left w:val="nil"/>
              <w:bottom w:val="single" w:sz="4" w:space="0" w:color="3F3F3F"/>
              <w:right w:val="single" w:sz="4" w:space="0" w:color="3F3F3F"/>
            </w:tcBorders>
            <w:shd w:val="clear" w:color="000000" w:fill="F2F2F2"/>
            <w:noWrap/>
            <w:vAlign w:val="bottom"/>
            <w:hideMark/>
          </w:tcPr>
          <w:p w14:paraId="098864D7"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$1.69 </w:t>
            </w:r>
          </w:p>
        </w:tc>
        <w:tc>
          <w:tcPr>
            <w:tcW w:w="3451" w:type="dxa"/>
            <w:tcBorders>
              <w:top w:val="nil"/>
              <w:left w:val="nil"/>
              <w:bottom w:val="single" w:sz="4" w:space="0" w:color="3F3F3F"/>
              <w:right w:val="single" w:sz="4" w:space="0" w:color="3F3F3F"/>
            </w:tcBorders>
            <w:shd w:val="clear" w:color="000000" w:fill="F2F2F2"/>
            <w:noWrap/>
            <w:vAlign w:val="bottom"/>
            <w:hideMark/>
          </w:tcPr>
          <w:p w14:paraId="50914B92"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Lowe's, True Value, Home Depot</w:t>
            </w:r>
          </w:p>
        </w:tc>
      </w:tr>
      <w:tr w:rsidR="00015EE5" w:rsidRPr="00E62505" w14:paraId="60664AB1" w14:textId="77777777" w:rsidTr="00015EE5">
        <w:trPr>
          <w:trHeight w:val="330"/>
        </w:trPr>
        <w:tc>
          <w:tcPr>
            <w:tcW w:w="3769" w:type="dxa"/>
            <w:tcBorders>
              <w:top w:val="nil"/>
              <w:left w:val="single" w:sz="4" w:space="0" w:color="7F7F7F"/>
              <w:bottom w:val="single" w:sz="4" w:space="0" w:color="7F7F7F"/>
              <w:right w:val="single" w:sz="4" w:space="0" w:color="7F7F7F"/>
            </w:tcBorders>
            <w:shd w:val="clear" w:color="000000" w:fill="FFCC99"/>
            <w:noWrap/>
            <w:vAlign w:val="bottom"/>
            <w:hideMark/>
          </w:tcPr>
          <w:p w14:paraId="18FDA85F"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80grit sandpaper 6-ct</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56310207"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1</w:t>
            </w:r>
          </w:p>
        </w:tc>
        <w:tc>
          <w:tcPr>
            <w:tcW w:w="847" w:type="dxa"/>
            <w:tcBorders>
              <w:top w:val="nil"/>
              <w:left w:val="nil"/>
              <w:bottom w:val="single" w:sz="4" w:space="0" w:color="3F3F3F"/>
              <w:right w:val="single" w:sz="4" w:space="0" w:color="3F3F3F"/>
            </w:tcBorders>
            <w:shd w:val="clear" w:color="000000" w:fill="F2F2F2"/>
            <w:noWrap/>
            <w:vAlign w:val="bottom"/>
            <w:hideMark/>
          </w:tcPr>
          <w:p w14:paraId="3127A541"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$4.97 </w:t>
            </w:r>
          </w:p>
        </w:tc>
        <w:tc>
          <w:tcPr>
            <w:tcW w:w="777" w:type="dxa"/>
            <w:tcBorders>
              <w:top w:val="nil"/>
              <w:left w:val="nil"/>
              <w:bottom w:val="single" w:sz="4" w:space="0" w:color="3F3F3F"/>
              <w:right w:val="single" w:sz="4" w:space="0" w:color="3F3F3F"/>
            </w:tcBorders>
            <w:shd w:val="clear" w:color="000000" w:fill="F2F2F2"/>
            <w:noWrap/>
            <w:vAlign w:val="bottom"/>
            <w:hideMark/>
          </w:tcPr>
          <w:p w14:paraId="58FB78DE"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$4.97 </w:t>
            </w:r>
          </w:p>
        </w:tc>
        <w:tc>
          <w:tcPr>
            <w:tcW w:w="3451" w:type="dxa"/>
            <w:tcBorders>
              <w:top w:val="nil"/>
              <w:left w:val="nil"/>
              <w:bottom w:val="single" w:sz="4" w:space="0" w:color="3F3F3F"/>
              <w:right w:val="single" w:sz="4" w:space="0" w:color="3F3F3F"/>
            </w:tcBorders>
            <w:shd w:val="clear" w:color="000000" w:fill="F2F2F2"/>
            <w:noWrap/>
            <w:vAlign w:val="bottom"/>
            <w:hideMark/>
          </w:tcPr>
          <w:p w14:paraId="4258B6B6"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Lowe's, True Value, Walmart</w:t>
            </w:r>
          </w:p>
        </w:tc>
      </w:tr>
      <w:tr w:rsidR="00015EE5" w:rsidRPr="00E62505" w14:paraId="5036BF6E" w14:textId="77777777" w:rsidTr="00015EE5">
        <w:trPr>
          <w:trHeight w:val="330"/>
        </w:trPr>
        <w:tc>
          <w:tcPr>
            <w:tcW w:w="3769" w:type="dxa"/>
            <w:tcBorders>
              <w:top w:val="nil"/>
              <w:left w:val="single" w:sz="4" w:space="0" w:color="7F7F7F"/>
              <w:bottom w:val="single" w:sz="4" w:space="0" w:color="7F7F7F"/>
              <w:right w:val="single" w:sz="4" w:space="0" w:color="7F7F7F"/>
            </w:tcBorders>
            <w:shd w:val="clear" w:color="000000" w:fill="FFCC99"/>
            <w:noWrap/>
            <w:vAlign w:val="bottom"/>
            <w:hideMark/>
          </w:tcPr>
          <w:p w14:paraId="4F4C5BB1"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#10 x 1-3/4 in flat-head wood screws 50-count</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3F6664A6"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1</w:t>
            </w:r>
          </w:p>
        </w:tc>
        <w:tc>
          <w:tcPr>
            <w:tcW w:w="847" w:type="dxa"/>
            <w:tcBorders>
              <w:top w:val="nil"/>
              <w:left w:val="nil"/>
              <w:bottom w:val="single" w:sz="4" w:space="0" w:color="3F3F3F"/>
              <w:right w:val="single" w:sz="4" w:space="0" w:color="3F3F3F"/>
            </w:tcBorders>
            <w:shd w:val="clear" w:color="000000" w:fill="F2F2F2"/>
            <w:noWrap/>
            <w:vAlign w:val="bottom"/>
            <w:hideMark/>
          </w:tcPr>
          <w:p w14:paraId="56301BDB"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$5.28 </w:t>
            </w:r>
          </w:p>
        </w:tc>
        <w:tc>
          <w:tcPr>
            <w:tcW w:w="777" w:type="dxa"/>
            <w:tcBorders>
              <w:top w:val="nil"/>
              <w:left w:val="nil"/>
              <w:bottom w:val="single" w:sz="4" w:space="0" w:color="3F3F3F"/>
              <w:right w:val="single" w:sz="4" w:space="0" w:color="3F3F3F"/>
            </w:tcBorders>
            <w:shd w:val="clear" w:color="000000" w:fill="F2F2F2"/>
            <w:noWrap/>
            <w:vAlign w:val="bottom"/>
            <w:hideMark/>
          </w:tcPr>
          <w:p w14:paraId="0EA97B73"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$5.28 </w:t>
            </w:r>
          </w:p>
        </w:tc>
        <w:tc>
          <w:tcPr>
            <w:tcW w:w="3451" w:type="dxa"/>
            <w:tcBorders>
              <w:top w:val="nil"/>
              <w:left w:val="nil"/>
              <w:bottom w:val="single" w:sz="4" w:space="0" w:color="3F3F3F"/>
              <w:right w:val="single" w:sz="4" w:space="0" w:color="3F3F3F"/>
            </w:tcBorders>
            <w:shd w:val="clear" w:color="000000" w:fill="F2F2F2"/>
            <w:noWrap/>
            <w:vAlign w:val="bottom"/>
            <w:hideMark/>
          </w:tcPr>
          <w:p w14:paraId="16F1AAEB"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Lowe's, True Value, Walmart</w:t>
            </w:r>
          </w:p>
        </w:tc>
      </w:tr>
      <w:tr w:rsidR="00015EE5" w:rsidRPr="00E62505" w14:paraId="62743F9C" w14:textId="77777777" w:rsidTr="00882F9F">
        <w:trPr>
          <w:trHeight w:val="330"/>
        </w:trPr>
        <w:tc>
          <w:tcPr>
            <w:tcW w:w="3769" w:type="dxa"/>
            <w:tcBorders>
              <w:top w:val="nil"/>
              <w:left w:val="single" w:sz="4" w:space="0" w:color="7F7F7F"/>
              <w:bottom w:val="nil"/>
              <w:right w:val="single" w:sz="4" w:space="0" w:color="7F7F7F"/>
            </w:tcBorders>
            <w:shd w:val="clear" w:color="000000" w:fill="FFCC99"/>
            <w:noWrap/>
            <w:vAlign w:val="bottom"/>
            <w:hideMark/>
          </w:tcPr>
          <w:p w14:paraId="5F5AB26E" w14:textId="77777777" w:rsidR="00015EE5" w:rsidRPr="00E62505" w:rsidRDefault="00015EE5" w:rsidP="00015EE5">
            <w:pPr>
              <w:spacing w:after="0" w:line="240" w:lineRule="auto"/>
              <w:jc w:val="center"/>
              <w:rPr>
                <w:rFonts w:ascii="Calibri" w:eastAsia="Times New Roman" w:hAnsi="Calibri" w:cs="Times New Roman"/>
                <w:color w:val="3F3F76"/>
              </w:rPr>
            </w:pPr>
            <w:r w:rsidRPr="00E62505">
              <w:rPr>
                <w:rFonts w:ascii="Calibri" w:eastAsia="Times New Roman" w:hAnsi="Calibri" w:cs="Times New Roman"/>
                <w:color w:val="3F3F76"/>
              </w:rPr>
              <w:t>3/4" 2x8ft Baltic Birch hardwood</w:t>
            </w:r>
          </w:p>
        </w:tc>
        <w:tc>
          <w:tcPr>
            <w:tcW w:w="950" w:type="dxa"/>
            <w:tcBorders>
              <w:top w:val="nil"/>
              <w:left w:val="single" w:sz="4" w:space="0" w:color="3F3F3F"/>
              <w:bottom w:val="nil"/>
              <w:right w:val="single" w:sz="4" w:space="0" w:color="3F3F3F"/>
            </w:tcBorders>
            <w:shd w:val="clear" w:color="000000" w:fill="F2F2F2"/>
            <w:noWrap/>
            <w:vAlign w:val="bottom"/>
            <w:hideMark/>
          </w:tcPr>
          <w:p w14:paraId="357C0D23"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1</w:t>
            </w:r>
          </w:p>
        </w:tc>
        <w:tc>
          <w:tcPr>
            <w:tcW w:w="847" w:type="dxa"/>
            <w:tcBorders>
              <w:top w:val="nil"/>
              <w:left w:val="nil"/>
              <w:bottom w:val="nil"/>
              <w:right w:val="single" w:sz="4" w:space="0" w:color="3F3F3F"/>
            </w:tcBorders>
            <w:shd w:val="clear" w:color="000000" w:fill="F2F2F2"/>
            <w:noWrap/>
            <w:vAlign w:val="bottom"/>
            <w:hideMark/>
          </w:tcPr>
          <w:p w14:paraId="7310D61F"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$27.75 </w:t>
            </w:r>
          </w:p>
        </w:tc>
        <w:tc>
          <w:tcPr>
            <w:tcW w:w="777" w:type="dxa"/>
            <w:tcBorders>
              <w:top w:val="nil"/>
              <w:left w:val="nil"/>
              <w:bottom w:val="nil"/>
              <w:right w:val="single" w:sz="4" w:space="0" w:color="3F3F3F"/>
            </w:tcBorders>
            <w:shd w:val="clear" w:color="000000" w:fill="F2F2F2"/>
            <w:noWrap/>
            <w:vAlign w:val="bottom"/>
            <w:hideMark/>
          </w:tcPr>
          <w:p w14:paraId="67F35E5E"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 xml:space="preserve">$27.75 </w:t>
            </w:r>
          </w:p>
        </w:tc>
        <w:tc>
          <w:tcPr>
            <w:tcW w:w="3451" w:type="dxa"/>
            <w:tcBorders>
              <w:top w:val="nil"/>
              <w:left w:val="nil"/>
              <w:bottom w:val="nil"/>
              <w:right w:val="single" w:sz="4" w:space="0" w:color="3F3F3F"/>
            </w:tcBorders>
            <w:shd w:val="clear" w:color="000000" w:fill="F2F2F2"/>
            <w:noWrap/>
            <w:vAlign w:val="bottom"/>
            <w:hideMark/>
          </w:tcPr>
          <w:p w14:paraId="7E7826C5" w14:textId="77777777" w:rsidR="00015EE5" w:rsidRPr="00E62505" w:rsidRDefault="00015EE5" w:rsidP="00015EE5">
            <w:pPr>
              <w:spacing w:after="0" w:line="240" w:lineRule="auto"/>
              <w:jc w:val="center"/>
              <w:rPr>
                <w:rFonts w:ascii="Calibri" w:eastAsia="Times New Roman" w:hAnsi="Calibri" w:cs="Times New Roman"/>
                <w:b/>
                <w:bCs/>
                <w:color w:val="3F3F3F"/>
              </w:rPr>
            </w:pPr>
            <w:r w:rsidRPr="00E62505">
              <w:rPr>
                <w:rFonts w:ascii="Calibri" w:eastAsia="Times New Roman" w:hAnsi="Calibri" w:cs="Times New Roman"/>
                <w:b/>
                <w:bCs/>
                <w:color w:val="3F3F3F"/>
              </w:rPr>
              <w:t>Lowe's, Home Depot, Menards</w:t>
            </w:r>
          </w:p>
        </w:tc>
      </w:tr>
      <w:tr w:rsidR="00882F9F" w:rsidRPr="00E62505" w14:paraId="78DD4CA3" w14:textId="77777777" w:rsidTr="00015EE5">
        <w:trPr>
          <w:trHeight w:val="330"/>
        </w:trPr>
        <w:tc>
          <w:tcPr>
            <w:tcW w:w="3769" w:type="dxa"/>
            <w:tcBorders>
              <w:top w:val="nil"/>
              <w:left w:val="single" w:sz="4" w:space="0" w:color="7F7F7F"/>
              <w:bottom w:val="single" w:sz="4" w:space="0" w:color="7F7F7F"/>
              <w:right w:val="single" w:sz="4" w:space="0" w:color="7F7F7F"/>
            </w:tcBorders>
            <w:shd w:val="clear" w:color="000000" w:fill="FFCC99"/>
            <w:noWrap/>
            <w:vAlign w:val="bottom"/>
          </w:tcPr>
          <w:p w14:paraId="20B9412E" w14:textId="77777777" w:rsidR="00882F9F" w:rsidRPr="00E62505" w:rsidRDefault="00882F9F" w:rsidP="00015EE5">
            <w:pPr>
              <w:spacing w:after="0" w:line="240" w:lineRule="auto"/>
              <w:jc w:val="center"/>
              <w:rPr>
                <w:rFonts w:ascii="Calibri" w:eastAsia="Times New Roman" w:hAnsi="Calibri" w:cs="Times New Roman"/>
                <w:color w:val="3F3F76"/>
              </w:rPr>
            </w:pPr>
          </w:p>
        </w:tc>
        <w:tc>
          <w:tcPr>
            <w:tcW w:w="950" w:type="dxa"/>
            <w:tcBorders>
              <w:top w:val="nil"/>
              <w:left w:val="single" w:sz="4" w:space="0" w:color="3F3F3F"/>
              <w:bottom w:val="single" w:sz="4" w:space="0" w:color="3F3F3F"/>
              <w:right w:val="single" w:sz="4" w:space="0" w:color="3F3F3F"/>
            </w:tcBorders>
            <w:shd w:val="clear" w:color="000000" w:fill="F2F2F2"/>
            <w:noWrap/>
            <w:vAlign w:val="bottom"/>
          </w:tcPr>
          <w:p w14:paraId="7E063EB3" w14:textId="77777777" w:rsidR="00882F9F" w:rsidRPr="00E62505" w:rsidRDefault="00882F9F" w:rsidP="00015EE5">
            <w:pPr>
              <w:spacing w:after="0" w:line="240" w:lineRule="auto"/>
              <w:jc w:val="center"/>
              <w:rPr>
                <w:rFonts w:ascii="Calibri" w:eastAsia="Times New Roman" w:hAnsi="Calibri" w:cs="Times New Roman"/>
                <w:b/>
                <w:bCs/>
                <w:color w:val="3F3F3F"/>
              </w:rPr>
            </w:pPr>
          </w:p>
        </w:tc>
        <w:tc>
          <w:tcPr>
            <w:tcW w:w="847" w:type="dxa"/>
            <w:tcBorders>
              <w:top w:val="nil"/>
              <w:left w:val="nil"/>
              <w:bottom w:val="single" w:sz="4" w:space="0" w:color="3F3F3F"/>
              <w:right w:val="single" w:sz="4" w:space="0" w:color="3F3F3F"/>
            </w:tcBorders>
            <w:shd w:val="clear" w:color="000000" w:fill="F2F2F2"/>
            <w:noWrap/>
            <w:vAlign w:val="bottom"/>
          </w:tcPr>
          <w:p w14:paraId="50A053AF" w14:textId="77777777" w:rsidR="00882F9F" w:rsidRPr="00E62505" w:rsidRDefault="00882F9F" w:rsidP="00015EE5">
            <w:pPr>
              <w:spacing w:after="0" w:line="240" w:lineRule="auto"/>
              <w:jc w:val="center"/>
              <w:rPr>
                <w:rFonts w:ascii="Calibri" w:eastAsia="Times New Roman" w:hAnsi="Calibri" w:cs="Times New Roman"/>
                <w:b/>
                <w:bCs/>
                <w:color w:val="3F3F3F"/>
              </w:rPr>
            </w:pPr>
          </w:p>
        </w:tc>
        <w:tc>
          <w:tcPr>
            <w:tcW w:w="777" w:type="dxa"/>
            <w:tcBorders>
              <w:top w:val="nil"/>
              <w:left w:val="nil"/>
              <w:bottom w:val="single" w:sz="4" w:space="0" w:color="3F3F3F"/>
              <w:right w:val="single" w:sz="4" w:space="0" w:color="3F3F3F"/>
            </w:tcBorders>
            <w:shd w:val="clear" w:color="000000" w:fill="F2F2F2"/>
            <w:noWrap/>
            <w:vAlign w:val="bottom"/>
          </w:tcPr>
          <w:p w14:paraId="31B747C0" w14:textId="77777777" w:rsidR="00882F9F" w:rsidRPr="00E62505" w:rsidRDefault="00882F9F" w:rsidP="00015EE5">
            <w:pPr>
              <w:spacing w:after="0" w:line="240" w:lineRule="auto"/>
              <w:jc w:val="center"/>
              <w:rPr>
                <w:rFonts w:ascii="Calibri" w:eastAsia="Times New Roman" w:hAnsi="Calibri" w:cs="Times New Roman"/>
                <w:b/>
                <w:bCs/>
                <w:color w:val="3F3F3F"/>
              </w:rPr>
            </w:pPr>
          </w:p>
        </w:tc>
        <w:tc>
          <w:tcPr>
            <w:tcW w:w="3451" w:type="dxa"/>
            <w:tcBorders>
              <w:top w:val="nil"/>
              <w:left w:val="nil"/>
              <w:bottom w:val="single" w:sz="4" w:space="0" w:color="3F3F3F"/>
              <w:right w:val="single" w:sz="4" w:space="0" w:color="3F3F3F"/>
            </w:tcBorders>
            <w:shd w:val="clear" w:color="000000" w:fill="F2F2F2"/>
            <w:noWrap/>
            <w:vAlign w:val="bottom"/>
          </w:tcPr>
          <w:p w14:paraId="5F486F28" w14:textId="77777777" w:rsidR="00882F9F" w:rsidRPr="00E62505" w:rsidRDefault="00882F9F" w:rsidP="00015EE5">
            <w:pPr>
              <w:spacing w:after="0" w:line="240" w:lineRule="auto"/>
              <w:jc w:val="center"/>
              <w:rPr>
                <w:rFonts w:ascii="Calibri" w:eastAsia="Times New Roman" w:hAnsi="Calibri" w:cs="Times New Roman"/>
                <w:b/>
                <w:bCs/>
                <w:color w:val="3F3F3F"/>
              </w:rPr>
            </w:pPr>
          </w:p>
        </w:tc>
      </w:tr>
    </w:tbl>
    <w:p w14:paraId="5CD1F3C3" w14:textId="77777777" w:rsidR="00015EE5" w:rsidRDefault="00015EE5" w:rsidP="00015EE5"/>
    <w:p w14:paraId="7D816511" w14:textId="77777777" w:rsidR="00015EE5" w:rsidRDefault="00015EE5" w:rsidP="00015EE5">
      <w:pPr>
        <w:pStyle w:val="Heading3"/>
      </w:pPr>
      <w:bookmarkStart w:id="689" w:name="_Toc385422287"/>
      <w:bookmarkStart w:id="690" w:name="_Toc385424873"/>
      <w:r>
        <w:lastRenderedPageBreak/>
        <w:t>Conclusions and Recommendations</w:t>
      </w:r>
      <w:bookmarkEnd w:id="689"/>
      <w:bookmarkEnd w:id="690"/>
    </w:p>
    <w:p w14:paraId="680F2639" w14:textId="77777777" w:rsidR="00197510" w:rsidRDefault="00702860">
      <w:r>
        <w:tab/>
      </w:r>
      <w:r w:rsidRPr="00702860">
        <w:t xml:space="preserve">There are several recommendations </w:t>
      </w:r>
      <w:del w:id="691" w:author="Peter J Zamiska" w:date="2014-04-17T01:39:00Z">
        <w:r w:rsidRPr="00702860" w:rsidDel="00021083">
          <w:delText>that will be presented in</w:delText>
        </w:r>
      </w:del>
      <w:ins w:id="692" w:author="Peter J Zamiska" w:date="2014-04-17T01:39:00Z">
        <w:r w:rsidR="00021083">
          <w:t>in regard to</w:t>
        </w:r>
      </w:ins>
      <w:r w:rsidRPr="00702860">
        <w:t xml:space="preserve"> this subsystem. First, Baltic birch </w:t>
      </w:r>
      <w:r w:rsidR="008261BE">
        <w:t>plywood</w:t>
      </w:r>
      <w:r w:rsidRPr="00702860">
        <w:t xml:space="preserve"> is not </w:t>
      </w:r>
      <w:proofErr w:type="spellStart"/>
      <w:r w:rsidR="00882F9F">
        <w:t>the</w:t>
      </w:r>
      <w:del w:id="693" w:author="Peter J Zamiska" w:date="2014-04-17T01:39:00Z">
        <w:r w:rsidR="00882F9F" w:rsidDel="00021083">
          <w:delText xml:space="preserve"> right</w:delText>
        </w:r>
      </w:del>
      <w:ins w:id="694" w:author="Peter J Zamiska" w:date="2014-04-17T01:39:00Z">
        <w:r w:rsidR="00021083">
          <w:t>optimum</w:t>
        </w:r>
      </w:ins>
      <w:proofErr w:type="spellEnd"/>
      <w:r w:rsidRPr="00702860">
        <w:t xml:space="preserve"> choice of material to use, if</w:t>
      </w:r>
      <w:del w:id="695" w:author="Peter J Zamiska" w:date="2014-04-17T01:40:00Z">
        <w:r w:rsidRPr="00702860" w:rsidDel="00021083">
          <w:delText xml:space="preserve"> having</w:delText>
        </w:r>
      </w:del>
      <w:r w:rsidRPr="00702860">
        <w:t xml:space="preserve"> </w:t>
      </w:r>
      <w:del w:id="696" w:author="Wheeler Weise" w:date="2014-04-16T21:05:00Z">
        <w:r w:rsidRPr="00702860" w:rsidDel="008261BE">
          <w:delText xml:space="preserve">abundant </w:delText>
        </w:r>
      </w:del>
      <w:ins w:id="697" w:author="Wheeler Weise" w:date="2014-04-16T21:05:00Z">
        <w:del w:id="698" w:author="Peter J Zamiska" w:date="2014-04-17T01:39:00Z">
          <w:r w:rsidR="008261BE" w:rsidDel="00021083">
            <w:delText>a</w:delText>
          </w:r>
        </w:del>
        <w:del w:id="699" w:author="Peter J Zamiska" w:date="2014-04-17T01:40:00Z">
          <w:r w:rsidR="008261BE" w:rsidDel="00021083">
            <w:delText xml:space="preserve"> </w:delText>
          </w:r>
        </w:del>
        <w:r w:rsidR="008261BE">
          <w:t>relatively larger</w:t>
        </w:r>
        <w:r w:rsidR="008261BE" w:rsidRPr="00702860">
          <w:t xml:space="preserve"> </w:t>
        </w:r>
      </w:ins>
      <w:r w:rsidRPr="00702860">
        <w:t>budget</w:t>
      </w:r>
      <w:ins w:id="700" w:author="Wheeler Weise" w:date="2014-04-16T21:06:00Z">
        <w:r w:rsidR="008261BE">
          <w:t xml:space="preserve"> than that of this project</w:t>
        </w:r>
      </w:ins>
      <w:ins w:id="701" w:author="Peter J Zamiska" w:date="2014-04-17T01:40:00Z">
        <w:r w:rsidR="00021083">
          <w:t xml:space="preserve"> is available</w:t>
        </w:r>
      </w:ins>
      <w:r w:rsidRPr="00702860">
        <w:t xml:space="preserve">. Because the Baltic </w:t>
      </w:r>
      <w:ins w:id="702" w:author="Peter J Zamiska" w:date="2014-04-17T01:40:00Z">
        <w:r w:rsidR="00021083">
          <w:t>B</w:t>
        </w:r>
      </w:ins>
      <w:del w:id="703" w:author="Peter J Zamiska" w:date="2014-04-17T01:40:00Z">
        <w:r w:rsidRPr="00702860" w:rsidDel="00021083">
          <w:delText>b</w:delText>
        </w:r>
      </w:del>
      <w:r w:rsidRPr="00702860">
        <w:t xml:space="preserve">irch </w:t>
      </w:r>
      <w:del w:id="704" w:author="Wheeler Weise" w:date="2014-04-16T21:04:00Z">
        <w:r w:rsidRPr="00702860" w:rsidDel="008261BE">
          <w:delText>hard wood</w:delText>
        </w:r>
      </w:del>
      <w:ins w:id="705" w:author="Wheeler Weise" w:date="2014-04-16T21:04:00Z">
        <w:r w:rsidR="008261BE">
          <w:t>plywood</w:t>
        </w:r>
      </w:ins>
      <w:r w:rsidRPr="00702860">
        <w:t xml:space="preserve"> is easy to be deformed in the structure base</w:t>
      </w:r>
      <w:r w:rsidR="00882F9F">
        <w:t>d</w:t>
      </w:r>
      <w:r w:rsidRPr="00702860">
        <w:t xml:space="preserve"> on its material properties,</w:t>
      </w:r>
      <w:del w:id="706" w:author="Peter J Zamiska" w:date="2014-04-17T01:40:00Z">
        <w:r w:rsidRPr="00702860" w:rsidDel="00021083">
          <w:delText xml:space="preserve"> and</w:delText>
        </w:r>
      </w:del>
      <w:r w:rsidRPr="00702860">
        <w:t xml:space="preserve"> it is </w:t>
      </w:r>
      <w:ins w:id="707" w:author="Peter J Zamiska" w:date="2014-04-17T01:40:00Z">
        <w:r w:rsidR="00021083">
          <w:t xml:space="preserve">difficult </w:t>
        </w:r>
      </w:ins>
      <w:del w:id="708" w:author="Peter J Zamiska" w:date="2014-04-17T01:40:00Z">
        <w:r w:rsidRPr="00702860" w:rsidDel="00021083">
          <w:delText xml:space="preserve">hard </w:delText>
        </w:r>
      </w:del>
      <w:r w:rsidRPr="00702860">
        <w:t xml:space="preserve">to control the error </w:t>
      </w:r>
      <w:del w:id="709" w:author="Peter J Zamiska" w:date="2014-04-17T01:40:00Z">
        <w:r w:rsidRPr="00702860" w:rsidDel="00021083">
          <w:delText>whic</w:delText>
        </w:r>
      </w:del>
      <w:ins w:id="710" w:author="Peter J Zamiska" w:date="2014-04-17T01:40:00Z">
        <w:r w:rsidR="00021083">
          <w:t>produced while</w:t>
        </w:r>
      </w:ins>
      <w:del w:id="711" w:author="Peter J Zamiska" w:date="2014-04-17T01:40:00Z">
        <w:r w:rsidRPr="00702860" w:rsidDel="00021083">
          <w:delText>h</w:delText>
        </w:r>
        <w:r w:rsidR="00882F9F" w:rsidDel="00021083">
          <w:delText xml:space="preserve"> is</w:delText>
        </w:r>
      </w:del>
      <w:r w:rsidRPr="00702860">
        <w:t xml:space="preserve"> using </w:t>
      </w:r>
      <w:ins w:id="712" w:author="Peter J Zamiska" w:date="2014-04-17T01:40:00Z">
        <w:r w:rsidR="00021083">
          <w:t xml:space="preserve">the </w:t>
        </w:r>
      </w:ins>
      <w:r w:rsidRPr="00702860">
        <w:t xml:space="preserve">table saw </w:t>
      </w:r>
      <w:del w:id="713" w:author="Peter J Zamiska" w:date="2014-04-17T01:40:00Z">
        <w:r w:rsidRPr="00702860" w:rsidDel="00021083">
          <w:delText xml:space="preserve">machine </w:delText>
        </w:r>
      </w:del>
      <w:r w:rsidRPr="00702860">
        <w:t>and hand</w:t>
      </w:r>
      <w:ins w:id="714" w:author="Peter J Zamiska" w:date="2014-04-17T01:41:00Z">
        <w:r w:rsidR="00021083">
          <w:t xml:space="preserve"> drill </w:t>
        </w:r>
      </w:ins>
      <w:del w:id="715" w:author="Peter J Zamiska" w:date="2014-04-17T01:41:00Z">
        <w:r w:rsidRPr="00702860" w:rsidDel="00021083">
          <w:delText>ing</w:delText>
        </w:r>
      </w:del>
      <w:del w:id="716" w:author="Peter J Zamiska" w:date="2014-04-17T01:40:00Z">
        <w:r w:rsidRPr="00702860" w:rsidDel="00021083">
          <w:delText xml:space="preserve"> drilling machine </w:delText>
        </w:r>
      </w:del>
      <w:r w:rsidRPr="00702860">
        <w:t xml:space="preserve">to cut and drill </w:t>
      </w:r>
      <w:ins w:id="717" w:author="Peter J Zamiska" w:date="2014-04-17T01:41:00Z">
        <w:r w:rsidR="00021083">
          <w:t>into</w:t>
        </w:r>
      </w:ins>
      <w:del w:id="718" w:author="Peter J Zamiska" w:date="2014-04-17T01:41:00Z">
        <w:r w:rsidRPr="00702860" w:rsidDel="00021083">
          <w:delText>on</w:delText>
        </w:r>
      </w:del>
      <w:r w:rsidRPr="00702860">
        <w:t xml:space="preserve"> it. However, there are many better choices of material that can be used in this subsystem such as plastic, aluminum, and Plexiglas. </w:t>
      </w:r>
      <w:ins w:id="719" w:author="Peter J Zamiska" w:date="2014-04-17T01:41:00Z">
        <w:r w:rsidR="00021083">
          <w:t>Besides</w:t>
        </w:r>
      </w:ins>
      <w:del w:id="720" w:author="Peter J Zamiska" w:date="2014-04-17T01:41:00Z">
        <w:r w:rsidRPr="00702860" w:rsidDel="00021083">
          <w:delText>Except</w:delText>
        </w:r>
      </w:del>
      <w:r w:rsidRPr="00702860">
        <w:t xml:space="preserve"> the choices of material, flat-head wood screw</w:t>
      </w:r>
      <w:ins w:id="721" w:author="Peter J Zamiska" w:date="2014-04-17T01:41:00Z">
        <w:r w:rsidR="00021083">
          <w:t>s</w:t>
        </w:r>
      </w:ins>
      <w:r w:rsidRPr="00702860">
        <w:t xml:space="preserve"> </w:t>
      </w:r>
      <w:ins w:id="722" w:author="Peter J Zamiska" w:date="2014-04-17T01:41:00Z">
        <w:r w:rsidR="00021083">
          <w:t>are</w:t>
        </w:r>
      </w:ins>
      <w:del w:id="723" w:author="Peter J Zamiska" w:date="2014-04-17T01:41:00Z">
        <w:r w:rsidRPr="00702860" w:rsidDel="00021083">
          <w:delText>also</w:delText>
        </w:r>
      </w:del>
      <w:r w:rsidRPr="00702860">
        <w:t xml:space="preserve"> is not </w:t>
      </w:r>
      <w:del w:id="724" w:author="Peter J Zamiska" w:date="2014-04-17T01:41:00Z">
        <w:r w:rsidRPr="00702860" w:rsidDel="00021083">
          <w:delText>a good</w:delText>
        </w:r>
      </w:del>
      <w:ins w:id="725" w:author="Peter J Zamiska" w:date="2014-04-17T01:41:00Z">
        <w:r w:rsidR="00021083">
          <w:t>the optimum</w:t>
        </w:r>
      </w:ins>
      <w:r w:rsidRPr="00702860">
        <w:t xml:space="preserve"> choice</w:t>
      </w:r>
      <w:del w:id="726" w:author="Wheeler Weise" w:date="2014-04-16T21:07:00Z">
        <w:r w:rsidRPr="00702860" w:rsidDel="008261BE">
          <w:delText>s</w:delText>
        </w:r>
      </w:del>
      <w:r w:rsidRPr="00702860">
        <w:t xml:space="preserve"> to use in this subsystem, because it is hard to control when drilling inside of the material. However,</w:t>
      </w:r>
      <w:del w:id="727" w:author="Peter J Zamiska" w:date="2014-04-17T01:41:00Z">
        <w:r w:rsidRPr="00702860" w:rsidDel="006E0DE7">
          <w:delText xml:space="preserve"> if</w:delText>
        </w:r>
      </w:del>
      <w:r w:rsidRPr="00702860">
        <w:t xml:space="preserve"> </w:t>
      </w:r>
      <w:del w:id="728" w:author="Peter J Zamiska" w:date="2014-04-17T01:41:00Z">
        <w:r w:rsidRPr="00702860" w:rsidDel="006E0DE7">
          <w:delText xml:space="preserve">changing the </w:delText>
        </w:r>
      </w:del>
      <w:r w:rsidRPr="00702860">
        <w:t xml:space="preserve">design </w:t>
      </w:r>
      <w:ins w:id="729" w:author="Peter J Zamiska" w:date="2014-04-17T01:41:00Z">
        <w:r w:rsidR="006E0DE7">
          <w:t xml:space="preserve">is changed to allow </w:t>
        </w:r>
      </w:ins>
      <w:del w:id="730" w:author="Peter J Zamiska" w:date="2014-04-17T01:41:00Z">
        <w:r w:rsidRPr="00702860" w:rsidDel="006E0DE7">
          <w:delText>and</w:delText>
        </w:r>
      </w:del>
      <w:ins w:id="731" w:author="Peter J Zamiska" w:date="2014-04-17T01:42:00Z">
        <w:r w:rsidR="006E0DE7">
          <w:t>the use of</w:t>
        </w:r>
      </w:ins>
      <w:del w:id="732" w:author="Peter J Zamiska" w:date="2014-04-17T01:41:00Z">
        <w:r w:rsidRPr="00702860" w:rsidDel="006E0DE7">
          <w:delText xml:space="preserve"> using</w:delText>
        </w:r>
      </w:del>
      <w:r w:rsidRPr="00702860">
        <w:t xml:space="preserve"> bolt</w:t>
      </w:r>
      <w:ins w:id="733" w:author="Peter J Zamiska" w:date="2014-04-17T01:42:00Z">
        <w:r w:rsidR="006E0DE7">
          <w:t>s</w:t>
        </w:r>
      </w:ins>
      <w:r w:rsidRPr="00702860">
        <w:t xml:space="preserve"> to replace </w:t>
      </w:r>
      <w:ins w:id="734" w:author="Peter J Zamiska" w:date="2014-04-17T01:42:00Z">
        <w:r w:rsidR="006E0DE7">
          <w:t xml:space="preserve">the </w:t>
        </w:r>
      </w:ins>
      <w:r w:rsidRPr="00702860">
        <w:t>screw</w:t>
      </w:r>
      <w:ins w:id="735" w:author="Peter J Zamiska" w:date="2014-04-17T01:42:00Z">
        <w:r w:rsidR="006E0DE7">
          <w:t>s</w:t>
        </w:r>
      </w:ins>
      <w:r w:rsidRPr="00702860">
        <w:t>, it will be more accurate in the process of assembling.</w:t>
      </w:r>
    </w:p>
    <w:p w14:paraId="283A4C06" w14:textId="77777777" w:rsidR="00702860" w:rsidRDefault="00702860" w:rsidP="00015EE5"/>
    <w:p w14:paraId="5F834A8F" w14:textId="77777777" w:rsidR="00702860" w:rsidRDefault="00702860" w:rsidP="00702860">
      <w:pPr>
        <w:pStyle w:val="Heading2"/>
      </w:pPr>
      <w:bookmarkStart w:id="736" w:name="_Toc385422288"/>
      <w:bookmarkStart w:id="737" w:name="_Toc385424874"/>
      <w:r>
        <w:t>X/Y Translation (JC)</w:t>
      </w:r>
      <w:bookmarkEnd w:id="736"/>
      <w:bookmarkEnd w:id="737"/>
    </w:p>
    <w:p w14:paraId="4AD03B9F" w14:textId="77777777" w:rsidR="00702860" w:rsidRDefault="00E22317" w:rsidP="00E22317">
      <w:pPr>
        <w:pStyle w:val="Heading3"/>
      </w:pPr>
      <w:bookmarkStart w:id="738" w:name="_Toc385422289"/>
      <w:bookmarkStart w:id="739" w:name="_Toc385424875"/>
      <w:r>
        <w:t>Overview</w:t>
      </w:r>
      <w:bookmarkEnd w:id="738"/>
      <w:bookmarkEnd w:id="739"/>
    </w:p>
    <w:p w14:paraId="318C1D47" w14:textId="77777777" w:rsidR="00E22317" w:rsidRDefault="00E22317" w:rsidP="00E22317">
      <w:pPr>
        <w:pStyle w:val="Heading4"/>
      </w:pPr>
      <w:r>
        <w:t>Initial Design</w:t>
      </w:r>
    </w:p>
    <w:p w14:paraId="674BF073" w14:textId="77777777" w:rsidR="004B2E33" w:rsidRPr="00E92794" w:rsidRDefault="00E22317">
      <w:r>
        <w:tab/>
        <w:t>The initial design for the X/Y Linear Translation system consisted of a steel shaft rail system, along which carriages made of methyl methacrylate would slide on bronze sleeve bearings.  This design was inspired by the P</w:t>
      </w:r>
      <w:r w:rsidR="00B66E00">
        <w:t>wdr.</w:t>
      </w:r>
      <w:r>
        <w:t xml:space="preserve"> 3-D print</w:t>
      </w:r>
      <w:ins w:id="740" w:author="Peter J Zamiska" w:date="2014-04-17T01:53:00Z">
        <w:r w:rsidR="00470710">
          <w:t>er</w:t>
        </w:r>
      </w:ins>
      <w:del w:id="741" w:author="Peter J Zamiska" w:date="2014-04-17T01:53:00Z">
        <w:r w:rsidDel="00470710">
          <w:delText>ing</w:delText>
        </w:r>
      </w:del>
      <w:r>
        <w:t xml:space="preserve"> design.  Shortly after receiving the steel shafts, the design decision was made to switch to an aluminum extruded rail system with flat, steel plates serving as the carriages.</w:t>
      </w:r>
    </w:p>
    <w:p w14:paraId="67546CCD" w14:textId="77777777" w:rsidR="00E22317" w:rsidRDefault="008047F4">
      <w:pPr>
        <w:rPr>
          <w:caps/>
          <w:spacing w:val="15"/>
          <w:sz w:val="22"/>
          <w:szCs w:val="22"/>
        </w:rPr>
      </w:pPr>
      <w:r>
        <w:rPr>
          <w:caps/>
          <w:noProof/>
          <w:spacing w:val="15"/>
          <w:sz w:val="22"/>
          <w:szCs w:val="22"/>
          <w:lang w:bidi="ar-SA"/>
        </w:rPr>
        <w:pict w14:anchorId="0452DAA3">
          <v:shape id="Text Box 442" o:spid="_x0000_s1124" type="#_x0000_t202" style="position:absolute;margin-left:0;margin-top:207.65pt;width:341.2pt;height:38.45pt;z-index:251893760;visibility:visible;mso-height-percent:200;mso-position-horizontal:center;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0P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" filled="f" stroked="f">
            <v:textbox style="mso-fit-shape-to-text:t">
              <w:txbxContent>
                <w:p w14:paraId="30BF6B17" w14:textId="77777777" w:rsidR="008047F4" w:rsidRDefault="008047F4" w:rsidP="00E22317">
                  <w:pPr>
                    <w:pStyle w:val="Caption"/>
                    <w:jc w:val="center"/>
                  </w:pPr>
                  <w:bookmarkStart w:id="742" w:name="_Toc385422137"/>
                  <w:bookmarkStart w:id="743" w:name="_Toc385422815"/>
                  <w:bookmarkStart w:id="744" w:name="_Toc385422908"/>
                  <w:bookmarkStart w:id="745" w:name="_Toc385446935"/>
                  <w:r>
                    <w:t xml:space="preserve">Figure </w:t>
                  </w:r>
                  <w:fldSimple w:instr=" SEQ Figure \* ARABIC ">
                    <w:r>
                      <w:rPr>
                        <w:noProof/>
                      </w:rPr>
                      <w:t>20</w:t>
                    </w:r>
                  </w:fldSimple>
                  <w:r>
                    <w:t>: Initial X/Y assembly design</w:t>
                  </w:r>
                  <w:bookmarkEnd w:id="742"/>
                  <w:bookmarkEnd w:id="743"/>
                  <w:bookmarkEnd w:id="744"/>
                  <w:r>
                    <w:t xml:space="preserve"> (PZ)</w:t>
                  </w:r>
                  <w:bookmarkEnd w:id="745"/>
                </w:p>
              </w:txbxContent>
            </v:textbox>
            <w10:wrap anchorx="margin"/>
          </v:shape>
        </w:pict>
      </w:r>
      <w:r w:rsidR="00E22317" w:rsidRPr="00E22317">
        <w:rPr>
          <w:caps/>
          <w:noProof/>
          <w:spacing w:val="15"/>
          <w:sz w:val="22"/>
          <w:szCs w:val="22"/>
          <w:lang w:bidi="ar-SA"/>
        </w:rPr>
        <w:drawing>
          <wp:anchor distT="0" distB="0" distL="114300" distR="114300" simplePos="0" relativeHeight="251894784" behindDoc="0" locked="0" layoutInCell="1" allowOverlap="1" wp14:anchorId="799A5E73" wp14:editId="32266DAB">
            <wp:simplePos x="0" y="0"/>
            <wp:positionH relativeFrom="margin">
              <wp:align>center</wp:align>
            </wp:positionH>
            <wp:positionV relativeFrom="paragraph">
              <wp:posOffset>591</wp:posOffset>
            </wp:positionV>
            <wp:extent cx="4572000" cy="2626242"/>
            <wp:effectExtent l="19050" t="0" r="0" b="0"/>
            <wp:wrapSquare wrapText="bothSides"/>
            <wp:docPr id="1403973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626242"/>
                    </a:xfrm>
                    <a:prstGeom prst="rect">
                      <a:avLst/>
                    </a:prstGeom>
                  </pic:spPr>
                </pic:pic>
              </a:graphicData>
            </a:graphic>
          </wp:anchor>
        </w:drawing>
      </w:r>
    </w:p>
    <w:p w14:paraId="2CDEEC6F" w14:textId="77777777" w:rsidR="00E22317" w:rsidRDefault="00E22317">
      <w:pPr>
        <w:rPr>
          <w:caps/>
          <w:spacing w:val="15"/>
          <w:sz w:val="22"/>
          <w:szCs w:val="22"/>
        </w:rPr>
      </w:pPr>
    </w:p>
    <w:p w14:paraId="7F2130BE" w14:textId="77777777" w:rsidR="00E22317" w:rsidRDefault="00E22317">
      <w:pPr>
        <w:rPr>
          <w:caps/>
          <w:spacing w:val="15"/>
          <w:sz w:val="22"/>
          <w:szCs w:val="22"/>
        </w:rPr>
      </w:pPr>
    </w:p>
    <w:p w14:paraId="3757E1BC" w14:textId="77777777" w:rsidR="00E22317" w:rsidRDefault="00E22317">
      <w:pPr>
        <w:rPr>
          <w:caps/>
          <w:spacing w:val="15"/>
          <w:sz w:val="22"/>
          <w:szCs w:val="22"/>
        </w:rPr>
      </w:pPr>
    </w:p>
    <w:p w14:paraId="417BB4C0" w14:textId="77777777" w:rsidR="00E22317" w:rsidRDefault="00E22317">
      <w:pPr>
        <w:rPr>
          <w:caps/>
          <w:spacing w:val="15"/>
          <w:sz w:val="22"/>
          <w:szCs w:val="22"/>
        </w:rPr>
      </w:pPr>
    </w:p>
    <w:p w14:paraId="41D20038" w14:textId="77777777" w:rsidR="00E22317" w:rsidRDefault="00E22317">
      <w:pPr>
        <w:rPr>
          <w:caps/>
          <w:spacing w:val="15"/>
          <w:sz w:val="22"/>
          <w:szCs w:val="22"/>
        </w:rPr>
      </w:pPr>
    </w:p>
    <w:p w14:paraId="305F2F59" w14:textId="77777777" w:rsidR="00E22317" w:rsidRDefault="00E22317">
      <w:pPr>
        <w:rPr>
          <w:caps/>
          <w:spacing w:val="15"/>
          <w:sz w:val="22"/>
          <w:szCs w:val="22"/>
        </w:rPr>
      </w:pPr>
    </w:p>
    <w:p w14:paraId="4EA83C5A" w14:textId="77777777" w:rsidR="00E22317" w:rsidRDefault="00E22317">
      <w:pPr>
        <w:rPr>
          <w:caps/>
          <w:spacing w:val="15"/>
          <w:sz w:val="22"/>
          <w:szCs w:val="22"/>
        </w:rPr>
      </w:pPr>
    </w:p>
    <w:p w14:paraId="27202C6D" w14:textId="77777777" w:rsidR="00E22317" w:rsidRDefault="00E22317">
      <w:pPr>
        <w:rPr>
          <w:caps/>
          <w:spacing w:val="15"/>
          <w:sz w:val="22"/>
          <w:szCs w:val="22"/>
        </w:rPr>
      </w:pPr>
    </w:p>
    <w:p w14:paraId="18552260" w14:textId="77777777" w:rsidR="00E22317" w:rsidRDefault="00E22317">
      <w:pPr>
        <w:rPr>
          <w:caps/>
          <w:spacing w:val="15"/>
          <w:sz w:val="22"/>
          <w:szCs w:val="22"/>
        </w:rPr>
      </w:pPr>
    </w:p>
    <w:p w14:paraId="15146903" w14:textId="77777777" w:rsidR="00E22317" w:rsidRDefault="00E22317" w:rsidP="00E22317">
      <w:pPr>
        <w:pStyle w:val="Heading4"/>
      </w:pPr>
      <w:r>
        <w:t>Completed Design</w:t>
      </w:r>
    </w:p>
    <w:p w14:paraId="4B0D4B0A" w14:textId="77777777" w:rsidR="00E22317" w:rsidDel="00470710" w:rsidRDefault="00E22317" w:rsidP="00E22317">
      <w:pPr>
        <w:rPr>
          <w:del w:id="746" w:author="Peter J Zamiska" w:date="2014-04-17T01:54:00Z"/>
        </w:rPr>
      </w:pPr>
      <w:r>
        <w:tab/>
        <w:t xml:space="preserve">The completed X/Y Translation system achieves linear two-dimensional motion of the ink assembly on the top surface of the machine.  The translation system was inspired by one found in the build instructions for the </w:t>
      </w:r>
      <w:proofErr w:type="spellStart"/>
      <w:r>
        <w:t>Shapeoko</w:t>
      </w:r>
      <w:proofErr w:type="spellEnd"/>
      <w:r>
        <w:t xml:space="preserve"> 2 CNC Milling Machine.  Open-source build instructions were readily available online, and the machine was specially designed and modified to accommodate our unique rolling mechanism and ink assembly.  Thin steel plates act as carriages and move along modified standard aluminum extrusions on precision plastic wheels.  These carriages are powered by small NEMA 17 stepper motors that translate motion along fixed pulley belts which are anchored to the ends of the aluminum rails.  The translation system is very similar in nature to that </w:t>
      </w:r>
      <w:r>
        <w:lastRenderedPageBreak/>
        <w:t>found in common CNC-milling machines, with the major modifications including the attachment of the roller mechanism and the ink assembly.</w:t>
      </w:r>
    </w:p>
    <w:p w14:paraId="5804AC40" w14:textId="77777777" w:rsidR="00E22317" w:rsidRDefault="00E22317" w:rsidP="00E22317">
      <w:del w:id="747" w:author="Peter J Zamiska" w:date="2014-04-17T01:54:00Z">
        <w:r w:rsidDel="00470710">
          <w:delText>(bookmark: awaiting two figures here)</w:delText>
        </w:r>
      </w:del>
    </w:p>
    <w:p w14:paraId="4651097D" w14:textId="77777777" w:rsidR="00E22317" w:rsidRDefault="00E22317" w:rsidP="00E22317">
      <w:pPr>
        <w:pStyle w:val="Heading3"/>
      </w:pPr>
      <w:bookmarkStart w:id="748" w:name="_Toc385422290"/>
      <w:bookmarkStart w:id="749" w:name="_Toc385424876"/>
      <w:r>
        <w:t>Makerslide Aluminum Rails</w:t>
      </w:r>
      <w:bookmarkEnd w:id="748"/>
      <w:bookmarkEnd w:id="749"/>
    </w:p>
    <w:p w14:paraId="2DE5CC04" w14:textId="77777777" w:rsidR="00E22317" w:rsidRDefault="00E22317" w:rsidP="00E22317">
      <w:pPr>
        <w:pStyle w:val="Heading4"/>
      </w:pPr>
      <w:r>
        <w:t>Initial Design</w:t>
      </w:r>
    </w:p>
    <w:p w14:paraId="63D0737E" w14:textId="77777777" w:rsidR="00E22317" w:rsidRDefault="00E22317" w:rsidP="00E22317">
      <w:r>
        <w:tab/>
        <w:t>In early designs, the rail system consisted of stainless-steel smooth shafts, along which the carriages would slide using sleeve bearings or possibly linear roller bearings.  Shafts made of 303 stainless steel were ordered, but upon receiving them it was discovered that they were not bearing-quality, and bronze sleeve bearing could not achieve satisfactory motion along them.</w:t>
      </w:r>
    </w:p>
    <w:p w14:paraId="4EEB91E6" w14:textId="77777777" w:rsidR="00E22317" w:rsidRDefault="00E22317" w:rsidP="00E22317">
      <w:r>
        <w:tab/>
        <w:t>The timing belts were originally planned to be held in place using custom belt tensioners constructed of poly.</w:t>
      </w:r>
    </w:p>
    <w:p w14:paraId="3E48F853" w14:textId="77777777" w:rsidR="00E22317" w:rsidRDefault="00E22317" w:rsidP="00E22317">
      <w:pPr>
        <w:pStyle w:val="Heading4"/>
      </w:pPr>
      <w:r>
        <w:t>Completed Design</w:t>
      </w:r>
    </w:p>
    <w:p w14:paraId="106B64D8" w14:textId="77777777" w:rsidR="00E22317" w:rsidRDefault="00E22317" w:rsidP="00E22317">
      <w:r>
        <w:tab/>
        <w:t xml:space="preserve">Makerslide is a custom aluminum extrusion profile, designed to add precise “V-shaped” rails onto a standard HSF5 aluminum profile.  The purpose of this modification is to allow rotational movement along the rails by “v-wheels,” attached to carriage mechanisms.  Two internal shafts run along the length of these rails, custom-tapped to allow assembly with M5 bolts.  Two widely-spaces rails are attached to wooden posts at the end of the machine and account for the X-axis.  The X-axis carriages support two more rails, mounted back-to-back perpendicular to the X-axis to form the Y-axis of the machine.  The use of the aluminum rails provide sturdy, reliable axes with minimal-to-no shifting during printer operation due to strong fastening and the stable, rigid frame. </w:t>
      </w:r>
    </w:p>
    <w:p w14:paraId="03085A09" w14:textId="77777777" w:rsidR="00E22317" w:rsidRDefault="00E22317" w:rsidP="00E22317">
      <w:r>
        <w:tab/>
        <w:t xml:space="preserve">An attempt was made to create the belt clips using a </w:t>
      </w:r>
      <w:proofErr w:type="spellStart"/>
      <w:r>
        <w:t>Makerbot</w:t>
      </w:r>
      <w:proofErr w:type="spellEnd"/>
      <w:r>
        <w:t xml:space="preserve"> Replicator 2 FDM 3D-Printer.   The completed parts were not able to be installed and used due to a design error with inconsistent tolerances, and standard belt clips were ordered.</w:t>
      </w:r>
    </w:p>
    <w:p w14:paraId="7272BB25" w14:textId="77777777" w:rsidR="00E22317" w:rsidRDefault="00E92794" w:rsidP="00E22317">
      <w:r>
        <w:rPr>
          <w:noProof/>
          <w:lang w:bidi="ar-SA"/>
        </w:rPr>
        <w:drawing>
          <wp:anchor distT="0" distB="0" distL="114300" distR="114300" simplePos="0" relativeHeight="251895808" behindDoc="0" locked="0" layoutInCell="1" allowOverlap="1" wp14:anchorId="074A17C2" wp14:editId="407E30C3">
            <wp:simplePos x="0" y="0"/>
            <wp:positionH relativeFrom="margin">
              <wp:align>center</wp:align>
            </wp:positionH>
            <wp:positionV relativeFrom="paragraph">
              <wp:posOffset>10160</wp:posOffset>
            </wp:positionV>
            <wp:extent cx="1706245" cy="1369695"/>
            <wp:effectExtent l="19050" t="0" r="8255" b="0"/>
            <wp:wrapSquare wrapText="bothSides"/>
            <wp:docPr id="20260558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06245" cy="1369695"/>
                    </a:xfrm>
                    <a:prstGeom prst="rect">
                      <a:avLst/>
                    </a:prstGeom>
                  </pic:spPr>
                </pic:pic>
              </a:graphicData>
            </a:graphic>
          </wp:anchor>
        </w:drawing>
      </w:r>
    </w:p>
    <w:p w14:paraId="36827D45" w14:textId="77777777" w:rsidR="00E22317" w:rsidRPr="00E22317" w:rsidRDefault="00E22317" w:rsidP="00E22317"/>
    <w:p w14:paraId="470C902A" w14:textId="77777777" w:rsidR="00E22317" w:rsidRDefault="00E22317" w:rsidP="00E22317"/>
    <w:p w14:paraId="48037BC4" w14:textId="77777777" w:rsidR="00E22317" w:rsidRDefault="008047F4" w:rsidP="00E22317">
      <w:r>
        <w:rPr>
          <w:caps/>
          <w:noProof/>
          <w:spacing w:val="15"/>
          <w:sz w:val="22"/>
          <w:szCs w:val="22"/>
          <w:lang w:bidi="ar-SA"/>
        </w:rPr>
        <w:pict w14:anchorId="44218706">
          <v:shape id="Text Box 443" o:spid="_x0000_s1125" type="#_x0000_t202" style="position:absolute;margin-left:98.25pt;margin-top:20.75pt;width:341.2pt;height:38.45pt;z-index:251896832;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NW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" filled="f" stroked="f">
            <v:textbox style="mso-fit-shape-to-text:t">
              <w:txbxContent>
                <w:p w14:paraId="46F9C133" w14:textId="77777777" w:rsidR="008047F4" w:rsidRDefault="008047F4" w:rsidP="00E22317">
                  <w:pPr>
                    <w:pStyle w:val="Caption"/>
                    <w:jc w:val="center"/>
                  </w:pPr>
                  <w:bookmarkStart w:id="750" w:name="_Toc385422138"/>
                  <w:bookmarkStart w:id="751" w:name="_Toc385422816"/>
                  <w:bookmarkStart w:id="752" w:name="_Toc385422909"/>
                  <w:bookmarkStart w:id="753" w:name="_Toc385446936"/>
                  <w:r>
                    <w:t xml:space="preserve">Figure </w:t>
                  </w:r>
                  <w:fldSimple w:instr=" SEQ Figure \* ARABIC ">
                    <w:r>
                      <w:rPr>
                        <w:noProof/>
                      </w:rPr>
                      <w:t>21</w:t>
                    </w:r>
                  </w:fldSimple>
                  <w:r>
                    <w:t>: Cross section of Makerslide rail bars</w:t>
                  </w:r>
                  <w:bookmarkEnd w:id="750"/>
                  <w:bookmarkEnd w:id="751"/>
                  <w:bookmarkEnd w:id="752"/>
                  <w:r>
                    <w:t xml:space="preserve"> (JC)</w:t>
                  </w:r>
                  <w:bookmarkEnd w:id="753"/>
                </w:p>
              </w:txbxContent>
            </v:textbox>
            <w10:wrap anchorx="margin"/>
          </v:shape>
        </w:pict>
      </w:r>
    </w:p>
    <w:p w14:paraId="48AFE63E" w14:textId="77777777" w:rsidR="00E22317" w:rsidRDefault="00E22317" w:rsidP="00E22317"/>
    <w:p w14:paraId="1F20C2C6" w14:textId="77777777" w:rsidR="00E22317" w:rsidRDefault="00547765" w:rsidP="00E22317">
      <w:r>
        <w:rPr>
          <w:noProof/>
          <w:lang w:bidi="ar-SA"/>
        </w:rPr>
        <w:drawing>
          <wp:anchor distT="0" distB="0" distL="114300" distR="114300" simplePos="0" relativeHeight="251899904" behindDoc="0" locked="0" layoutInCell="1" allowOverlap="1" wp14:anchorId="5545D762" wp14:editId="73649B26">
            <wp:simplePos x="0" y="0"/>
            <wp:positionH relativeFrom="margin">
              <wp:posOffset>1612900</wp:posOffset>
            </wp:positionH>
            <wp:positionV relativeFrom="paragraph">
              <wp:posOffset>153035</wp:posOffset>
            </wp:positionV>
            <wp:extent cx="2978150" cy="2233930"/>
            <wp:effectExtent l="19050" t="0" r="0" b="0"/>
            <wp:wrapSquare wrapText="bothSides"/>
            <wp:docPr id="231916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78150" cy="2233930"/>
                    </a:xfrm>
                    <a:prstGeom prst="rect">
                      <a:avLst/>
                    </a:prstGeom>
                  </pic:spPr>
                </pic:pic>
              </a:graphicData>
            </a:graphic>
          </wp:anchor>
        </w:drawing>
      </w:r>
    </w:p>
    <w:p w14:paraId="46DCEF22" w14:textId="77777777" w:rsidR="00E22317" w:rsidRDefault="00E22317" w:rsidP="00E22317"/>
    <w:p w14:paraId="24CED6F3" w14:textId="77777777" w:rsidR="00E22317" w:rsidRDefault="00E22317" w:rsidP="00E22317"/>
    <w:p w14:paraId="2E18FBD3" w14:textId="77777777" w:rsidR="00E22317" w:rsidRDefault="00E22317" w:rsidP="00E22317"/>
    <w:p w14:paraId="0F819570" w14:textId="77777777" w:rsidR="00E22317" w:rsidRDefault="00E22317" w:rsidP="00E22317"/>
    <w:p w14:paraId="794E9D9C" w14:textId="77777777" w:rsidR="00E22317" w:rsidRDefault="00E22317" w:rsidP="00E22317"/>
    <w:p w14:paraId="58016527" w14:textId="77777777" w:rsidR="00E22317" w:rsidRDefault="00E22317" w:rsidP="00E22317"/>
    <w:p w14:paraId="48927032" w14:textId="77777777" w:rsidR="00E22317" w:rsidRDefault="008047F4">
      <w:pPr>
        <w:rPr>
          <w:caps/>
          <w:spacing w:val="15"/>
          <w:sz w:val="22"/>
          <w:szCs w:val="22"/>
        </w:rPr>
      </w:pPr>
      <w:r>
        <w:rPr>
          <w:caps/>
          <w:noProof/>
          <w:spacing w:val="15"/>
          <w:sz w:val="22"/>
          <w:szCs w:val="22"/>
          <w:lang w:bidi="ar-SA"/>
        </w:rPr>
        <w:pict w14:anchorId="75A0E4C2">
          <v:shape id="Text Box 445" o:spid="_x0000_s1126" type="#_x0000_t202" style="position:absolute;margin-left:98.25pt;margin-top:17.25pt;width:341.2pt;height:38.45pt;z-index:25190092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KpowQIAAMw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" filled="f" stroked="f">
            <v:textbox style="mso-fit-shape-to-text:t">
              <w:txbxContent>
                <w:p w14:paraId="1A3AA6C9" w14:textId="77777777" w:rsidR="008047F4" w:rsidRDefault="008047F4" w:rsidP="007C21D1">
                  <w:pPr>
                    <w:pStyle w:val="Caption"/>
                    <w:jc w:val="center"/>
                  </w:pPr>
                  <w:bookmarkStart w:id="754" w:name="_Toc385422139"/>
                  <w:bookmarkStart w:id="755" w:name="_Toc385422817"/>
                  <w:bookmarkStart w:id="756" w:name="_Toc385422910"/>
                  <w:bookmarkStart w:id="757" w:name="_Toc385446937"/>
                  <w:r>
                    <w:t xml:space="preserve">Figure </w:t>
                  </w:r>
                  <w:fldSimple w:instr=" SEQ Figure \* ARABIC ">
                    <w:r>
                      <w:rPr>
                        <w:noProof/>
                      </w:rPr>
                      <w:t>22</w:t>
                    </w:r>
                  </w:fldSimple>
                  <w:r>
                    <w:t>: Aluminum Makerslide rails</w:t>
                  </w:r>
                  <w:bookmarkEnd w:id="754"/>
                  <w:bookmarkEnd w:id="755"/>
                  <w:bookmarkEnd w:id="756"/>
                  <w:r>
                    <w:t xml:space="preserve"> (JC)</w:t>
                  </w:r>
                  <w:bookmarkEnd w:id="757"/>
                </w:p>
              </w:txbxContent>
            </v:textbox>
            <w10:wrap anchorx="margin"/>
          </v:shape>
        </w:pict>
      </w:r>
    </w:p>
    <w:p w14:paraId="34E6FEA3" w14:textId="77777777" w:rsidR="00E22317" w:rsidRDefault="00E22317">
      <w:pPr>
        <w:rPr>
          <w:caps/>
          <w:spacing w:val="15"/>
          <w:sz w:val="22"/>
          <w:szCs w:val="22"/>
        </w:rPr>
      </w:pPr>
    </w:p>
    <w:p w14:paraId="1CC39034" w14:textId="77777777" w:rsidR="007C21D1" w:rsidRDefault="007C21D1" w:rsidP="007C21D1">
      <w:r>
        <w:tab/>
        <w:t>GT2 pulley belts are securely fastened to the rails at the end of each axis by fiberglass “belt clips,” bolted to custom nuts inserted within the rail before assembly.  The belts are tightly secured by forces of friction.</w:t>
      </w:r>
    </w:p>
    <w:p w14:paraId="157FDE54" w14:textId="77777777" w:rsidR="00E22317" w:rsidRDefault="007C21D1">
      <w:pPr>
        <w:rPr>
          <w:caps/>
          <w:spacing w:val="15"/>
          <w:sz w:val="22"/>
          <w:szCs w:val="22"/>
        </w:rPr>
      </w:pPr>
      <w:r>
        <w:rPr>
          <w:caps/>
          <w:noProof/>
          <w:spacing w:val="15"/>
          <w:sz w:val="22"/>
          <w:szCs w:val="22"/>
          <w:lang w:bidi="ar-SA"/>
        </w:rPr>
        <w:lastRenderedPageBreak/>
        <w:drawing>
          <wp:anchor distT="0" distB="0" distL="114300" distR="114300" simplePos="0" relativeHeight="251901952" behindDoc="0" locked="0" layoutInCell="1" allowOverlap="1" wp14:anchorId="3874CC4E" wp14:editId="73CEA07A">
            <wp:simplePos x="0" y="0"/>
            <wp:positionH relativeFrom="margin">
              <wp:align>center</wp:align>
            </wp:positionH>
            <wp:positionV relativeFrom="paragraph">
              <wp:posOffset>83185</wp:posOffset>
            </wp:positionV>
            <wp:extent cx="2305050" cy="2592705"/>
            <wp:effectExtent l="19050" t="0" r="0" b="0"/>
            <wp:wrapSquare wrapText="bothSides"/>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305050" cy="2592705"/>
                    </a:xfrm>
                    <a:prstGeom prst="rect">
                      <a:avLst/>
                    </a:prstGeom>
                  </pic:spPr>
                </pic:pic>
              </a:graphicData>
            </a:graphic>
          </wp:anchor>
        </w:drawing>
      </w:r>
    </w:p>
    <w:p w14:paraId="65810246" w14:textId="77777777" w:rsidR="00E22317" w:rsidRDefault="00E22317">
      <w:pPr>
        <w:rPr>
          <w:caps/>
          <w:spacing w:val="15"/>
          <w:sz w:val="22"/>
          <w:szCs w:val="22"/>
        </w:rPr>
      </w:pPr>
    </w:p>
    <w:p w14:paraId="21411564" w14:textId="77777777" w:rsidR="007C21D1" w:rsidRDefault="008047F4">
      <w:pPr>
        <w:rPr>
          <w:caps/>
          <w:spacing w:val="15"/>
          <w:sz w:val="22"/>
          <w:szCs w:val="22"/>
        </w:rPr>
      </w:pPr>
      <w:r>
        <w:rPr>
          <w:caps/>
          <w:noProof/>
          <w:spacing w:val="15"/>
          <w:sz w:val="22"/>
          <w:szCs w:val="22"/>
          <w:lang w:bidi="ar-SA"/>
        </w:rPr>
        <w:pict w14:anchorId="58EF67D9">
          <v:shape id="Text Box 447" o:spid="_x0000_s1127" type="#_x0000_t202" style="position:absolute;margin-left:94.9pt;margin-top:423.6pt;width:341.2pt;height:38.45pt;z-index:251905024;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9PSvwIAAMw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" filled="f" stroked="f">
            <v:textbox style="mso-fit-shape-to-text:t">
              <w:txbxContent>
                <w:p w14:paraId="17514D53" w14:textId="77777777" w:rsidR="008047F4" w:rsidRDefault="008047F4" w:rsidP="007C21D1">
                  <w:pPr>
                    <w:pStyle w:val="Caption"/>
                    <w:jc w:val="center"/>
                  </w:pPr>
                  <w:bookmarkStart w:id="758" w:name="_Toc385422140"/>
                  <w:bookmarkStart w:id="759" w:name="_Toc385422818"/>
                  <w:bookmarkStart w:id="760" w:name="_Toc385422911"/>
                  <w:bookmarkStart w:id="761" w:name="_Toc385446938"/>
                  <w:r>
                    <w:t xml:space="preserve">Figure </w:t>
                  </w:r>
                  <w:fldSimple w:instr=" SEQ Figure \* ARABIC ">
                    <w:r>
                      <w:rPr>
                        <w:noProof/>
                      </w:rPr>
                      <w:t>23</w:t>
                    </w:r>
                  </w:fldSimple>
                  <w:r>
                    <w:t>: Belt clips securing the GT2 timing belts</w:t>
                  </w:r>
                  <w:bookmarkEnd w:id="758"/>
                  <w:bookmarkEnd w:id="759"/>
                  <w:bookmarkEnd w:id="760"/>
                  <w:r>
                    <w:t xml:space="preserve"> (JC)</w:t>
                  </w:r>
                  <w:bookmarkEnd w:id="761"/>
                </w:p>
              </w:txbxContent>
            </v:textbox>
            <w10:wrap type="square" anchorx="margin"/>
          </v:shape>
        </w:pict>
      </w:r>
      <w:r w:rsidR="0065288D">
        <w:rPr>
          <w:caps/>
          <w:noProof/>
          <w:spacing w:val="15"/>
          <w:sz w:val="22"/>
          <w:szCs w:val="22"/>
          <w:lang w:bidi="ar-SA"/>
        </w:rPr>
        <w:drawing>
          <wp:anchor distT="0" distB="0" distL="114300" distR="114300" simplePos="0" relativeHeight="251904000" behindDoc="0" locked="0" layoutInCell="1" allowOverlap="1" wp14:anchorId="736FCFAA" wp14:editId="237E92D0">
            <wp:simplePos x="0" y="0"/>
            <wp:positionH relativeFrom="margin">
              <wp:posOffset>1304925</wp:posOffset>
            </wp:positionH>
            <wp:positionV relativeFrom="paragraph">
              <wp:posOffset>2369820</wp:posOffset>
            </wp:positionV>
            <wp:extent cx="4076700" cy="3048000"/>
            <wp:effectExtent l="19050" t="0" r="0" b="0"/>
            <wp:wrapSquare wrapText="bothSides"/>
            <wp:docPr id="596706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76700" cy="3048000"/>
                    </a:xfrm>
                    <a:prstGeom prst="rect">
                      <a:avLst/>
                    </a:prstGeom>
                  </pic:spPr>
                </pic:pic>
              </a:graphicData>
            </a:graphic>
          </wp:anchor>
        </w:drawing>
      </w:r>
      <w:r>
        <w:rPr>
          <w:caps/>
          <w:noProof/>
          <w:spacing w:val="15"/>
          <w:sz w:val="22"/>
          <w:szCs w:val="22"/>
          <w:lang w:bidi="ar-SA"/>
        </w:rPr>
        <w:pict w14:anchorId="49D2F853">
          <v:shape id="Text Box 446" o:spid="_x0000_s1128" type="#_x0000_t202" style="position:absolute;margin-left:94.9pt;margin-top:140pt;width:341.2pt;height:38.45pt;z-index:251902976;visibility:visible;mso-height-percent:200;mso-position-horizontal-relative:margin;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qnvwIAAMw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" filled="f" stroked="f">
            <v:textbox style="mso-fit-shape-to-text:t">
              <w:txbxContent>
                <w:p w14:paraId="765ADBD4" w14:textId="77777777" w:rsidR="008047F4" w:rsidRDefault="008047F4" w:rsidP="007C21D1">
                  <w:pPr>
                    <w:pStyle w:val="Caption"/>
                    <w:jc w:val="center"/>
                  </w:pPr>
                  <w:bookmarkStart w:id="762" w:name="_Toc385422141"/>
                  <w:bookmarkStart w:id="763" w:name="_Toc385422819"/>
                  <w:bookmarkStart w:id="764" w:name="_Toc385422912"/>
                  <w:bookmarkStart w:id="765" w:name="_Toc385446939"/>
                  <w:r>
                    <w:t xml:space="preserve">Figure </w:t>
                  </w:r>
                  <w:fldSimple w:instr=" SEQ Figure \* ARABIC ">
                    <w:r>
                      <w:rPr>
                        <w:noProof/>
                      </w:rPr>
                      <w:t>24</w:t>
                    </w:r>
                  </w:fldSimple>
                  <w:r>
                    <w:t xml:space="preserve">: </w:t>
                  </w:r>
                  <w:proofErr w:type="spellStart"/>
                  <w:r>
                    <w:t>Creo</w:t>
                  </w:r>
                  <w:proofErr w:type="spellEnd"/>
                  <w:r>
                    <w:t xml:space="preserve"> representation of belt clips</w:t>
                  </w:r>
                  <w:bookmarkEnd w:id="762"/>
                  <w:bookmarkEnd w:id="763"/>
                  <w:bookmarkEnd w:id="764"/>
                  <w:r>
                    <w:t xml:space="preserve"> (JC)</w:t>
                  </w:r>
                  <w:bookmarkEnd w:id="765"/>
                </w:p>
              </w:txbxContent>
            </v:textbox>
            <w10:wrap type="square" anchorx="margin"/>
          </v:shape>
        </w:pict>
      </w:r>
    </w:p>
    <w:p w14:paraId="58DE6EA0" w14:textId="77777777" w:rsidR="00E92794" w:rsidRDefault="00E92794">
      <w:pPr>
        <w:rPr>
          <w:caps/>
          <w:spacing w:val="15"/>
          <w:sz w:val="22"/>
          <w:szCs w:val="22"/>
        </w:rPr>
      </w:pPr>
    </w:p>
    <w:p w14:paraId="6846CD09" w14:textId="77777777" w:rsidR="00E92794" w:rsidRDefault="00E92794">
      <w:pPr>
        <w:rPr>
          <w:caps/>
          <w:spacing w:val="15"/>
          <w:sz w:val="22"/>
          <w:szCs w:val="22"/>
        </w:rPr>
      </w:pPr>
    </w:p>
    <w:p w14:paraId="7F34B519" w14:textId="77777777" w:rsidR="00E92794" w:rsidRDefault="00E92794">
      <w:pPr>
        <w:rPr>
          <w:caps/>
          <w:spacing w:val="15"/>
          <w:sz w:val="22"/>
          <w:szCs w:val="22"/>
        </w:rPr>
      </w:pPr>
    </w:p>
    <w:p w14:paraId="24147054" w14:textId="77777777" w:rsidR="00E92794" w:rsidRDefault="00E92794">
      <w:pPr>
        <w:rPr>
          <w:caps/>
          <w:spacing w:val="15"/>
          <w:sz w:val="22"/>
          <w:szCs w:val="22"/>
        </w:rPr>
      </w:pPr>
    </w:p>
    <w:p w14:paraId="3F25FDE3" w14:textId="77777777" w:rsidR="00E92794" w:rsidRDefault="00E92794">
      <w:pPr>
        <w:rPr>
          <w:caps/>
          <w:spacing w:val="15"/>
          <w:sz w:val="22"/>
          <w:szCs w:val="22"/>
        </w:rPr>
      </w:pPr>
    </w:p>
    <w:p w14:paraId="2F89D039" w14:textId="77777777" w:rsidR="00E92794" w:rsidRDefault="00E92794">
      <w:pPr>
        <w:rPr>
          <w:caps/>
          <w:spacing w:val="15"/>
          <w:sz w:val="22"/>
          <w:szCs w:val="22"/>
        </w:rPr>
      </w:pPr>
    </w:p>
    <w:p w14:paraId="5505DD9E" w14:textId="77777777" w:rsidR="00E92794" w:rsidRDefault="00E92794">
      <w:pPr>
        <w:rPr>
          <w:caps/>
          <w:spacing w:val="15"/>
          <w:sz w:val="22"/>
          <w:szCs w:val="22"/>
        </w:rPr>
      </w:pPr>
    </w:p>
    <w:p w14:paraId="5D13D81A" w14:textId="77777777" w:rsidR="00E92794" w:rsidRDefault="00E92794">
      <w:pPr>
        <w:rPr>
          <w:caps/>
          <w:spacing w:val="15"/>
          <w:sz w:val="22"/>
          <w:szCs w:val="22"/>
        </w:rPr>
      </w:pPr>
    </w:p>
    <w:p w14:paraId="5D565840" w14:textId="77777777" w:rsidR="00E92794" w:rsidRDefault="00E92794">
      <w:pPr>
        <w:rPr>
          <w:caps/>
          <w:spacing w:val="15"/>
          <w:sz w:val="22"/>
          <w:szCs w:val="22"/>
        </w:rPr>
      </w:pPr>
    </w:p>
    <w:p w14:paraId="54848449" w14:textId="77777777" w:rsidR="00E92794" w:rsidRDefault="00E92794">
      <w:pPr>
        <w:rPr>
          <w:caps/>
          <w:spacing w:val="15"/>
          <w:sz w:val="22"/>
          <w:szCs w:val="22"/>
        </w:rPr>
      </w:pPr>
    </w:p>
    <w:p w14:paraId="7AD3DA14" w14:textId="77777777" w:rsidR="00E92794" w:rsidRDefault="00E92794">
      <w:pPr>
        <w:rPr>
          <w:caps/>
          <w:spacing w:val="15"/>
          <w:sz w:val="22"/>
          <w:szCs w:val="22"/>
        </w:rPr>
      </w:pPr>
    </w:p>
    <w:p w14:paraId="2C62313F" w14:textId="77777777" w:rsidR="00E92794" w:rsidRDefault="00E92794">
      <w:pPr>
        <w:rPr>
          <w:caps/>
          <w:spacing w:val="15"/>
          <w:sz w:val="22"/>
          <w:szCs w:val="22"/>
        </w:rPr>
      </w:pPr>
    </w:p>
    <w:p w14:paraId="4E07FAA7" w14:textId="77777777" w:rsidR="00E92794" w:rsidRDefault="00E92794">
      <w:pPr>
        <w:rPr>
          <w:caps/>
          <w:spacing w:val="15"/>
          <w:sz w:val="22"/>
          <w:szCs w:val="22"/>
        </w:rPr>
      </w:pPr>
    </w:p>
    <w:p w14:paraId="2327BE6C" w14:textId="77777777" w:rsidR="00E92794" w:rsidRDefault="00E92794">
      <w:pPr>
        <w:rPr>
          <w:caps/>
          <w:spacing w:val="15"/>
          <w:sz w:val="22"/>
          <w:szCs w:val="22"/>
        </w:rPr>
      </w:pPr>
    </w:p>
    <w:p w14:paraId="46C10256" w14:textId="77777777" w:rsidR="00E92794" w:rsidRDefault="00E92794">
      <w:pPr>
        <w:rPr>
          <w:caps/>
          <w:spacing w:val="15"/>
          <w:sz w:val="22"/>
          <w:szCs w:val="22"/>
        </w:rPr>
      </w:pPr>
    </w:p>
    <w:p w14:paraId="7583738E" w14:textId="77777777" w:rsidR="00E92794" w:rsidRDefault="00E92794">
      <w:pPr>
        <w:rPr>
          <w:caps/>
          <w:spacing w:val="15"/>
          <w:sz w:val="22"/>
          <w:szCs w:val="22"/>
        </w:rPr>
      </w:pPr>
    </w:p>
    <w:p w14:paraId="4EF51861" w14:textId="77777777" w:rsidR="00E92794" w:rsidRDefault="00E92794">
      <w:pPr>
        <w:rPr>
          <w:caps/>
          <w:spacing w:val="15"/>
          <w:sz w:val="22"/>
          <w:szCs w:val="22"/>
        </w:rPr>
      </w:pPr>
    </w:p>
    <w:p w14:paraId="2BB51C94" w14:textId="77777777" w:rsidR="00E92794" w:rsidRDefault="00E92794">
      <w:pPr>
        <w:rPr>
          <w:caps/>
          <w:spacing w:val="15"/>
          <w:sz w:val="22"/>
          <w:szCs w:val="22"/>
        </w:rPr>
      </w:pPr>
    </w:p>
    <w:p w14:paraId="5E161D59" w14:textId="77777777" w:rsidR="007C21D1" w:rsidRDefault="007C21D1" w:rsidP="007C21D1">
      <w:pPr>
        <w:pStyle w:val="Heading3"/>
      </w:pPr>
      <w:bookmarkStart w:id="766" w:name="_Toc385422291"/>
      <w:bookmarkStart w:id="767" w:name="_Toc385424877"/>
      <w:r>
        <w:t>X/Y Carriages</w:t>
      </w:r>
      <w:bookmarkEnd w:id="766"/>
      <w:bookmarkEnd w:id="767"/>
    </w:p>
    <w:p w14:paraId="1170D965" w14:textId="77777777" w:rsidR="007C21D1" w:rsidRDefault="007C21D1" w:rsidP="007C21D1">
      <w:pPr>
        <w:pStyle w:val="Heading4"/>
      </w:pPr>
      <w:r>
        <w:t>Initial Design</w:t>
      </w:r>
    </w:p>
    <w:p w14:paraId="3150A70C" w14:textId="77777777" w:rsidR="007C21D1" w:rsidRDefault="007C21D1" w:rsidP="007C21D1">
      <w:r>
        <w:tab/>
        <w:t>The X/Y carriages were initially planned to be square compartments machined out of methyl methacrylate and bolted together, similar to those used in the PWDR design.  Right before design work was to begin, the decision was made to transition to the rail-plate system.</w:t>
      </w:r>
    </w:p>
    <w:p w14:paraId="7E254967" w14:textId="77777777" w:rsidR="007C21D1" w:rsidRDefault="007C21D1" w:rsidP="007C21D1">
      <w:pPr>
        <w:pStyle w:val="Heading4"/>
      </w:pPr>
      <w:r>
        <w:t>Completed Design</w:t>
      </w:r>
    </w:p>
    <w:p w14:paraId="777DF0A5" w14:textId="77777777" w:rsidR="007C21D1" w:rsidRDefault="007C21D1" w:rsidP="007C21D1">
      <w:r>
        <w:tab/>
        <w:t xml:space="preserve">The X/Y Carriage subsystem consists of four separate metal plates.  There are two X-carriages, each made up of one metal plate, and one Y-carriage formed by two metal plates bolted back-to-back.  Every plate supports four precision “V-wheels,” with two </w:t>
      </w:r>
      <w:r>
        <w:lastRenderedPageBreak/>
        <w:t xml:space="preserve">wheels on each plate secured by customized nuts with off-centered holes.  This allows the wheels to be slightly adjusted and brought fractions of a millimeter closer to the rails, resulting in a tighter fit between the carriage and the rail, which further reduces any printing error.  The wheels are made up of a special plastic, </w:t>
      </w:r>
      <w:proofErr w:type="spellStart"/>
      <w:r>
        <w:t>polyoxymethylene</w:t>
      </w:r>
      <w:proofErr w:type="spellEnd"/>
      <w:r>
        <w:t>, or "delrin."  Each wheel contains two dual-shielded radial ball bearings.  Both X-Carriage plates also serve to mount the Y-Axis rails, in addition to one NEMA 17 motor each and two idler pulleys, facilitating linear motion of the plate.  As for the Y-Axis carriage, one plate is us</w:t>
      </w:r>
      <w:del w:id="768" w:author="Peter J Zamiska" w:date="2014-04-17T01:55:00Z">
        <w:r w:rsidDel="00470710">
          <w:delText xml:space="preserve"> </w:delText>
        </w:r>
      </w:del>
      <w:proofErr w:type="gramStart"/>
      <w:r>
        <w:t>ed</w:t>
      </w:r>
      <w:proofErr w:type="gramEnd"/>
      <w:r>
        <w:t xml:space="preserve"> to mount a NEMA 17 motor and facilitate linear motion, while the other mounts the ink assembly.</w:t>
      </w:r>
    </w:p>
    <w:p w14:paraId="3585F070" w14:textId="77777777" w:rsidR="007C21D1" w:rsidRDefault="00E92794" w:rsidP="007C21D1">
      <w:r>
        <w:rPr>
          <w:noProof/>
          <w:lang w:bidi="ar-SA"/>
        </w:rPr>
        <w:drawing>
          <wp:anchor distT="0" distB="0" distL="114300" distR="114300" simplePos="0" relativeHeight="251910144" behindDoc="0" locked="0" layoutInCell="1" allowOverlap="1" wp14:anchorId="3D8D5BEC" wp14:editId="730C496B">
            <wp:simplePos x="0" y="0"/>
            <wp:positionH relativeFrom="margin">
              <wp:posOffset>2265045</wp:posOffset>
            </wp:positionH>
            <wp:positionV relativeFrom="paragraph">
              <wp:posOffset>295275</wp:posOffset>
            </wp:positionV>
            <wp:extent cx="2444115" cy="2321560"/>
            <wp:effectExtent l="19050" t="0" r="0" b="0"/>
            <wp:wrapSquare wrapText="bothSides"/>
            <wp:docPr id="1706574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44115" cy="2321560"/>
                    </a:xfrm>
                    <a:prstGeom prst="rect">
                      <a:avLst/>
                    </a:prstGeom>
                  </pic:spPr>
                </pic:pic>
              </a:graphicData>
            </a:graphic>
          </wp:anchor>
        </w:drawing>
      </w:r>
    </w:p>
    <w:p w14:paraId="6E65D453" w14:textId="77777777" w:rsidR="007C21D1" w:rsidRDefault="007C21D1" w:rsidP="007C21D1"/>
    <w:p w14:paraId="538F539C" w14:textId="77777777" w:rsidR="007C21D1" w:rsidRPr="007C21D1" w:rsidRDefault="007C21D1" w:rsidP="007C21D1"/>
    <w:p w14:paraId="3C877165" w14:textId="77777777" w:rsidR="007C21D1" w:rsidRDefault="007C21D1"/>
    <w:p w14:paraId="331614D9" w14:textId="77777777" w:rsidR="007C21D1" w:rsidRDefault="007C21D1"/>
    <w:p w14:paraId="712A848C" w14:textId="77777777" w:rsidR="007C21D1" w:rsidRDefault="007C21D1"/>
    <w:p w14:paraId="072BE626" w14:textId="77777777" w:rsidR="007C21D1" w:rsidRDefault="007C21D1"/>
    <w:p w14:paraId="3A28F9E0" w14:textId="77777777" w:rsidR="007C21D1" w:rsidRDefault="007C21D1"/>
    <w:p w14:paraId="5106D772" w14:textId="77777777" w:rsidR="007C21D1" w:rsidRDefault="008047F4">
      <w:r>
        <w:rPr>
          <w:noProof/>
          <w:lang w:bidi="ar-SA"/>
        </w:rPr>
        <w:pict w14:anchorId="39698229">
          <v:shape id="Text Box 451" o:spid="_x0000_s1129" type="#_x0000_t202" style="position:absolute;margin-left:102.4pt;margin-top:10.65pt;width:341.2pt;height:38.45pt;z-index:25191116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" filled="f" stroked="f">
            <v:textbox style="mso-fit-shape-to-text:t">
              <w:txbxContent>
                <w:p w14:paraId="05EC3679" w14:textId="77777777" w:rsidR="008047F4" w:rsidRDefault="008047F4" w:rsidP="007C21D1">
                  <w:pPr>
                    <w:pStyle w:val="Caption"/>
                    <w:jc w:val="center"/>
                  </w:pPr>
                  <w:bookmarkStart w:id="769" w:name="_Toc385422142"/>
                  <w:bookmarkStart w:id="770" w:name="_Toc385422820"/>
                  <w:bookmarkStart w:id="771" w:name="_Toc385422913"/>
                  <w:bookmarkStart w:id="772" w:name="_Toc385446940"/>
                  <w:r>
                    <w:t xml:space="preserve">Figure </w:t>
                  </w:r>
                  <w:fldSimple w:instr=" SEQ Figure \* ARABIC ">
                    <w:r>
                      <w:rPr>
                        <w:noProof/>
                      </w:rPr>
                      <w:t>25</w:t>
                    </w:r>
                  </w:fldSimple>
                  <w:r>
                    <w:t xml:space="preserve">: </w:t>
                  </w:r>
                  <w:proofErr w:type="spellStart"/>
                  <w:r>
                    <w:t>Creo</w:t>
                  </w:r>
                  <w:proofErr w:type="spellEnd"/>
                  <w:r>
                    <w:t xml:space="preserve"> representation of motor mount plates</w:t>
                  </w:r>
                  <w:bookmarkEnd w:id="769"/>
                  <w:bookmarkEnd w:id="770"/>
                  <w:bookmarkEnd w:id="771"/>
                  <w:r>
                    <w:t xml:space="preserve"> (JC)</w:t>
                  </w:r>
                  <w:bookmarkEnd w:id="772"/>
                </w:p>
              </w:txbxContent>
            </v:textbox>
            <w10:wrap type="square" anchorx="margin"/>
          </v:shape>
        </w:pict>
      </w:r>
    </w:p>
    <w:p w14:paraId="0E841EC9" w14:textId="77777777" w:rsidR="007C21D1" w:rsidRDefault="00D556E3">
      <w:r>
        <w:rPr>
          <w:noProof/>
          <w:lang w:bidi="ar-SA"/>
        </w:rPr>
        <w:drawing>
          <wp:anchor distT="0" distB="0" distL="114300" distR="114300" simplePos="0" relativeHeight="251914240" behindDoc="0" locked="0" layoutInCell="1" allowOverlap="1" wp14:anchorId="1FB33524" wp14:editId="390A5C2D">
            <wp:simplePos x="0" y="0"/>
            <wp:positionH relativeFrom="margin">
              <wp:posOffset>1047750</wp:posOffset>
            </wp:positionH>
            <wp:positionV relativeFrom="paragraph">
              <wp:posOffset>101600</wp:posOffset>
            </wp:positionV>
            <wp:extent cx="4448175" cy="2492375"/>
            <wp:effectExtent l="19050" t="0" r="9525" b="0"/>
            <wp:wrapSquare wrapText="bothSides"/>
            <wp:docPr id="15801127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48175" cy="2492375"/>
                    </a:xfrm>
                    <a:prstGeom prst="rect">
                      <a:avLst/>
                    </a:prstGeom>
                  </pic:spPr>
                </pic:pic>
              </a:graphicData>
            </a:graphic>
          </wp:anchor>
        </w:drawing>
      </w:r>
    </w:p>
    <w:p w14:paraId="7D9DCDD9" w14:textId="77777777" w:rsidR="007C21D1" w:rsidRDefault="007C21D1"/>
    <w:p w14:paraId="29EEECF4" w14:textId="77777777" w:rsidR="007C21D1" w:rsidRDefault="007C21D1"/>
    <w:p w14:paraId="4E050E81" w14:textId="77777777" w:rsidR="007C21D1" w:rsidRDefault="007C21D1"/>
    <w:p w14:paraId="330A37BE" w14:textId="77777777" w:rsidR="007C21D1" w:rsidRDefault="007C21D1"/>
    <w:p w14:paraId="2A093570" w14:textId="77777777" w:rsidR="007C21D1" w:rsidRDefault="007C21D1"/>
    <w:p w14:paraId="3E53D31E" w14:textId="77777777" w:rsidR="007C21D1" w:rsidRDefault="007C21D1"/>
    <w:p w14:paraId="30D7000A" w14:textId="77777777" w:rsidR="007C21D1" w:rsidRDefault="007C21D1"/>
    <w:p w14:paraId="432946D1" w14:textId="77777777" w:rsidR="006B3518" w:rsidRDefault="008047F4">
      <w:r>
        <w:rPr>
          <w:noProof/>
          <w:lang w:bidi="ar-SA"/>
        </w:rPr>
        <w:pict w14:anchorId="5D7F09BB">
          <v:shape id="Text Box 453" o:spid="_x0000_s1130" type="#_x0000_t202" style="position:absolute;margin-left:97.15pt;margin-top:15.95pt;width:341.2pt;height:38.45pt;z-index:251915264;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bY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" filled="f" stroked="f">
            <v:textbox style="mso-fit-shape-to-text:t">
              <w:txbxContent>
                <w:p w14:paraId="5E31D043" w14:textId="77777777" w:rsidR="008047F4" w:rsidRDefault="008047F4" w:rsidP="00C3552F">
                  <w:pPr>
                    <w:pStyle w:val="Caption"/>
                    <w:jc w:val="center"/>
                  </w:pPr>
                  <w:bookmarkStart w:id="773" w:name="_Toc385422143"/>
                  <w:bookmarkStart w:id="774" w:name="_Toc385422821"/>
                  <w:bookmarkStart w:id="775" w:name="_Toc385422914"/>
                  <w:bookmarkStart w:id="776" w:name="_Toc385446941"/>
                  <w:r>
                    <w:t xml:space="preserve">Figure </w:t>
                  </w:r>
                  <w:fldSimple w:instr=" SEQ Figure \* ARABIC ">
                    <w:r>
                      <w:rPr>
                        <w:noProof/>
                      </w:rPr>
                      <w:t>26</w:t>
                    </w:r>
                  </w:fldSimple>
                  <w:r>
                    <w:t>: Motor mount assembly exploded view</w:t>
                  </w:r>
                  <w:bookmarkEnd w:id="773"/>
                  <w:bookmarkEnd w:id="774"/>
                  <w:bookmarkEnd w:id="775"/>
                  <w:r>
                    <w:t xml:space="preserve"> (JC)</w:t>
                  </w:r>
                  <w:bookmarkEnd w:id="776"/>
                </w:p>
              </w:txbxContent>
            </v:textbox>
            <w10:wrap type="square" anchorx="margin"/>
          </v:shape>
        </w:pict>
      </w:r>
    </w:p>
    <w:p w14:paraId="218E88D5" w14:textId="77777777" w:rsidR="00C3552F" w:rsidRDefault="00C3552F"/>
    <w:p w14:paraId="7424231A" w14:textId="77777777" w:rsidR="00E92794" w:rsidRDefault="00E92794"/>
    <w:p w14:paraId="2963807A" w14:textId="77777777" w:rsidR="00C3552F" w:rsidRDefault="00C3552F" w:rsidP="00C3552F">
      <w:r>
        <w:tab/>
        <w:t>The two plates that make up the Y Carriage are connected by M5 bolts and separated by aluminum spacers.  This picture was taken from the open-source instruction website docs.shapeoko.com</w:t>
      </w:r>
    </w:p>
    <w:p w14:paraId="69448EAD" w14:textId="77777777" w:rsidR="00C3552F" w:rsidRDefault="00C3552F"/>
    <w:p w14:paraId="06227232" w14:textId="77777777" w:rsidR="00C3552F" w:rsidRDefault="00C3552F"/>
    <w:p w14:paraId="7283987D" w14:textId="77777777" w:rsidR="00C3552F" w:rsidRDefault="00E92794">
      <w:r>
        <w:rPr>
          <w:noProof/>
          <w:lang w:bidi="ar-SA"/>
        </w:rPr>
        <w:lastRenderedPageBreak/>
        <w:drawing>
          <wp:anchor distT="0" distB="0" distL="114300" distR="114300" simplePos="0" relativeHeight="251916288" behindDoc="0" locked="0" layoutInCell="1" allowOverlap="1" wp14:anchorId="6DA52D89" wp14:editId="74D0E278">
            <wp:simplePos x="0" y="0"/>
            <wp:positionH relativeFrom="margin">
              <wp:posOffset>2091690</wp:posOffset>
            </wp:positionH>
            <wp:positionV relativeFrom="paragraph">
              <wp:posOffset>146685</wp:posOffset>
            </wp:positionV>
            <wp:extent cx="2620645" cy="1955800"/>
            <wp:effectExtent l="19050" t="0" r="8255" b="0"/>
            <wp:wrapSquare wrapText="bothSides"/>
            <wp:docPr id="19409051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20645" cy="1955800"/>
                    </a:xfrm>
                    <a:prstGeom prst="rect">
                      <a:avLst/>
                    </a:prstGeom>
                  </pic:spPr>
                </pic:pic>
              </a:graphicData>
            </a:graphic>
          </wp:anchor>
        </w:drawing>
      </w:r>
    </w:p>
    <w:p w14:paraId="3D7DF9AF" w14:textId="77777777" w:rsidR="007C21D1" w:rsidRDefault="007C21D1"/>
    <w:p w14:paraId="24E0753C" w14:textId="77777777" w:rsidR="007C21D1" w:rsidRDefault="007C21D1"/>
    <w:p w14:paraId="51FE3D49" w14:textId="77777777" w:rsidR="007C21D1" w:rsidRDefault="007C21D1"/>
    <w:p w14:paraId="21820618" w14:textId="77777777" w:rsidR="00E92794" w:rsidRDefault="00E92794"/>
    <w:p w14:paraId="143081C4" w14:textId="77777777" w:rsidR="00E92794" w:rsidRDefault="00E92794"/>
    <w:p w14:paraId="23EEF4C7" w14:textId="77777777" w:rsidR="00E92794" w:rsidRDefault="008047F4">
      <w:r>
        <w:rPr>
          <w:noProof/>
          <w:lang w:bidi="ar-SA"/>
        </w:rPr>
        <w:pict w14:anchorId="0C8CFF9F">
          <v:shape id="Text Box 454" o:spid="_x0000_s1131" type="#_x0000_t202" style="position:absolute;margin-left:101.65pt;margin-top:16.35pt;width:341.2pt;height:38.45pt;z-index:251917312;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Hec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" filled="f" stroked="f">
            <v:textbox style="mso-fit-shape-to-text:t">
              <w:txbxContent>
                <w:p w14:paraId="44533599" w14:textId="77777777" w:rsidR="008047F4" w:rsidRDefault="008047F4" w:rsidP="00C3552F">
                  <w:pPr>
                    <w:pStyle w:val="Caption"/>
                    <w:jc w:val="center"/>
                  </w:pPr>
                  <w:bookmarkStart w:id="777" w:name="_Toc385422144"/>
                  <w:bookmarkStart w:id="778" w:name="_Toc385422822"/>
                  <w:bookmarkStart w:id="779" w:name="_Toc385422915"/>
                  <w:bookmarkStart w:id="780" w:name="_Toc385446942"/>
                  <w:r>
                    <w:t xml:space="preserve">Figure </w:t>
                  </w:r>
                  <w:fldSimple w:instr=" SEQ Figure \* ARABIC ">
                    <w:r>
                      <w:rPr>
                        <w:noProof/>
                      </w:rPr>
                      <w:t>27</w:t>
                    </w:r>
                  </w:fldSimple>
                  <w:r>
                    <w:t>: Linear motion mechanism</w:t>
                  </w:r>
                  <w:bookmarkEnd w:id="777"/>
                  <w:bookmarkEnd w:id="778"/>
                  <w:bookmarkEnd w:id="779"/>
                  <w:r>
                    <w:t xml:space="preserve"> (JC)</w:t>
                  </w:r>
                  <w:bookmarkEnd w:id="780"/>
                </w:p>
              </w:txbxContent>
            </v:textbox>
            <w10:wrap type="square" anchorx="margin"/>
          </v:shape>
        </w:pict>
      </w:r>
    </w:p>
    <w:p w14:paraId="21312F17" w14:textId="77777777" w:rsidR="00C3552F" w:rsidRDefault="00C3552F"/>
    <w:p w14:paraId="76E8530E" w14:textId="77777777" w:rsidR="007C21D1" w:rsidRDefault="00C3552F">
      <w:r>
        <w:tab/>
        <w:t>The belt is driven by the timing pulley, and lined up by the two idler pulleys in the near the center.</w:t>
      </w:r>
    </w:p>
    <w:p w14:paraId="49C727C9" w14:textId="77777777" w:rsidR="007C21D1" w:rsidRDefault="00D556E3">
      <w:r>
        <w:rPr>
          <w:noProof/>
          <w:lang w:bidi="ar-SA"/>
        </w:rPr>
        <w:drawing>
          <wp:anchor distT="0" distB="0" distL="114300" distR="114300" simplePos="0" relativeHeight="251918336" behindDoc="0" locked="0" layoutInCell="1" allowOverlap="1" wp14:anchorId="18372B24" wp14:editId="177EB648">
            <wp:simplePos x="0" y="0"/>
            <wp:positionH relativeFrom="column">
              <wp:posOffset>1978025</wp:posOffset>
            </wp:positionH>
            <wp:positionV relativeFrom="paragraph">
              <wp:posOffset>48895</wp:posOffset>
            </wp:positionV>
            <wp:extent cx="2888615" cy="2162175"/>
            <wp:effectExtent l="19050" t="0" r="6985" b="0"/>
            <wp:wrapSquare wrapText="bothSides"/>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88615" cy="2162175"/>
                    </a:xfrm>
                    <a:prstGeom prst="rect">
                      <a:avLst/>
                    </a:prstGeom>
                  </pic:spPr>
                </pic:pic>
              </a:graphicData>
            </a:graphic>
          </wp:anchor>
        </w:drawing>
      </w:r>
    </w:p>
    <w:p w14:paraId="784E32D7" w14:textId="77777777" w:rsidR="007C21D1" w:rsidRDefault="007C21D1"/>
    <w:p w14:paraId="6B0166BA" w14:textId="77777777" w:rsidR="00C3552F" w:rsidRDefault="00C3552F"/>
    <w:p w14:paraId="2FCEDAE4" w14:textId="77777777" w:rsidR="00C3552F" w:rsidRDefault="00C3552F"/>
    <w:p w14:paraId="2DB03745" w14:textId="77777777" w:rsidR="00C3552F" w:rsidRDefault="00C3552F"/>
    <w:p w14:paraId="5C450EC2" w14:textId="77777777" w:rsidR="00C3552F" w:rsidRDefault="00C3552F"/>
    <w:p w14:paraId="60540742" w14:textId="77777777" w:rsidR="00C3552F" w:rsidRDefault="008047F4">
      <w:r>
        <w:rPr>
          <w:noProof/>
          <w:lang w:bidi="ar-SA"/>
        </w:rPr>
        <w:pict w14:anchorId="7323B674">
          <v:shape id="Text Box 455" o:spid="_x0000_s1132" type="#_x0000_t202" style="position:absolute;margin-left:101.65pt;margin-top:22.45pt;width:341.2pt;height:38.45pt;z-index:251919360;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" filled="f" stroked="f">
            <v:textbox style="mso-fit-shape-to-text:t">
              <w:txbxContent>
                <w:p w14:paraId="65300800" w14:textId="77777777" w:rsidR="008047F4" w:rsidRDefault="008047F4" w:rsidP="00C3552F">
                  <w:pPr>
                    <w:pStyle w:val="Caption"/>
                    <w:jc w:val="center"/>
                  </w:pPr>
                  <w:bookmarkStart w:id="781" w:name="_Toc385422145"/>
                  <w:bookmarkStart w:id="782" w:name="_Toc385422823"/>
                  <w:bookmarkStart w:id="783" w:name="_Toc385422916"/>
                  <w:bookmarkStart w:id="784" w:name="_Toc385446943"/>
                  <w:r>
                    <w:t xml:space="preserve">Figure </w:t>
                  </w:r>
                  <w:fldSimple w:instr=" SEQ Figure \* ARABIC ">
                    <w:r>
                      <w:rPr>
                        <w:noProof/>
                      </w:rPr>
                      <w:t>28</w:t>
                    </w:r>
                  </w:fldSimple>
                  <w:r>
                    <w:t>: Wheels on rail system</w:t>
                  </w:r>
                  <w:bookmarkEnd w:id="781"/>
                  <w:bookmarkEnd w:id="782"/>
                  <w:bookmarkEnd w:id="783"/>
                  <w:r>
                    <w:t xml:space="preserve"> (JC)</w:t>
                  </w:r>
                  <w:bookmarkEnd w:id="784"/>
                </w:p>
              </w:txbxContent>
            </v:textbox>
            <w10:wrap type="square" anchorx="margin"/>
          </v:shape>
        </w:pict>
      </w:r>
    </w:p>
    <w:p w14:paraId="12A76691" w14:textId="77777777" w:rsidR="00C3552F" w:rsidRDefault="00C3552F"/>
    <w:p w14:paraId="3B167842" w14:textId="77777777" w:rsidR="00C3552F" w:rsidRDefault="006B3518">
      <w:r w:rsidRPr="006B3518">
        <w:rPr>
          <w:noProof/>
          <w:lang w:bidi="ar-SA"/>
        </w:rPr>
        <w:drawing>
          <wp:anchor distT="0" distB="0" distL="114300" distR="114300" simplePos="0" relativeHeight="251920384" behindDoc="0" locked="0" layoutInCell="1" allowOverlap="1" wp14:anchorId="3C1B793A" wp14:editId="05066DEE">
            <wp:simplePos x="0" y="0"/>
            <wp:positionH relativeFrom="margin">
              <wp:align>center</wp:align>
            </wp:positionH>
            <wp:positionV relativeFrom="paragraph">
              <wp:posOffset>233045</wp:posOffset>
            </wp:positionV>
            <wp:extent cx="4572000" cy="1666875"/>
            <wp:effectExtent l="19050" t="0" r="0" b="0"/>
            <wp:wrapSquare wrapText="bothSides"/>
            <wp:docPr id="1655173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anchor>
        </w:drawing>
      </w:r>
    </w:p>
    <w:p w14:paraId="68103C90" w14:textId="77777777" w:rsidR="00C3552F" w:rsidRDefault="00C3552F"/>
    <w:p w14:paraId="51F0502E" w14:textId="77777777" w:rsidR="00C3552F" w:rsidRDefault="00C3552F"/>
    <w:p w14:paraId="0B40D5D2" w14:textId="77777777" w:rsidR="00C3552F" w:rsidRDefault="00C3552F"/>
    <w:p w14:paraId="51579C59" w14:textId="77777777" w:rsidR="00C3552F" w:rsidRDefault="00C3552F"/>
    <w:p w14:paraId="2915F1FA" w14:textId="77777777" w:rsidR="00C3552F" w:rsidRDefault="00C3552F"/>
    <w:p w14:paraId="49F0D006" w14:textId="77777777" w:rsidR="006B3518" w:rsidRDefault="008047F4">
      <w:r>
        <w:rPr>
          <w:noProof/>
          <w:lang w:bidi="ar-SA"/>
        </w:rPr>
        <w:pict w14:anchorId="62B3FE5A">
          <v:shape id="Text Box 456" o:spid="_x0000_s1133" type="#_x0000_t202" style="position:absolute;margin-left:116.65pt;margin-top:2.2pt;width:341.2pt;height:38.45pt;z-index:25192140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JzwA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" filled="f" stroked="f">
            <v:textbox style="mso-fit-shape-to-text:t">
              <w:txbxContent>
                <w:p w14:paraId="3907F721" w14:textId="77777777" w:rsidR="008047F4" w:rsidRDefault="008047F4" w:rsidP="006B3518">
                  <w:pPr>
                    <w:pStyle w:val="Caption"/>
                    <w:jc w:val="center"/>
                  </w:pPr>
                  <w:bookmarkStart w:id="785" w:name="_Toc385422146"/>
                  <w:bookmarkStart w:id="786" w:name="_Toc385422824"/>
                  <w:bookmarkStart w:id="787" w:name="_Toc385422917"/>
                  <w:bookmarkStart w:id="788" w:name="_Toc385446944"/>
                  <w:r>
                    <w:t xml:space="preserve">Figure </w:t>
                  </w:r>
                  <w:fldSimple w:instr=" SEQ Figure \* ARABIC ">
                    <w:r>
                      <w:rPr>
                        <w:noProof/>
                      </w:rPr>
                      <w:t>27</w:t>
                    </w:r>
                  </w:fldSimple>
                  <w:r>
                    <w:t>: Delrin V-wheel assembly diagram</w:t>
                  </w:r>
                  <w:bookmarkEnd w:id="785"/>
                  <w:bookmarkEnd w:id="786"/>
                  <w:bookmarkEnd w:id="787"/>
                  <w:r>
                    <w:t xml:space="preserve"> (JC)</w:t>
                  </w:r>
                  <w:bookmarkEnd w:id="788"/>
                </w:p>
              </w:txbxContent>
            </v:textbox>
            <w10:wrap type="square" anchorx="margin"/>
          </v:shape>
        </w:pict>
      </w:r>
    </w:p>
    <w:p w14:paraId="3669459B" w14:textId="77777777" w:rsidR="006B3518" w:rsidRDefault="006B3518" w:rsidP="006B3518"/>
    <w:p w14:paraId="7FA01376" w14:textId="77777777" w:rsidR="006B3518" w:rsidRDefault="006B3518" w:rsidP="006B3518">
      <w:r>
        <w:tab/>
        <w:t>Each delrin v-wheel was specially assembled in our design lab.  This image was taken from docs.shapeoko.com.</w:t>
      </w:r>
    </w:p>
    <w:p w14:paraId="3B179300" w14:textId="77777777" w:rsidR="006B3518" w:rsidRDefault="006B3518"/>
    <w:p w14:paraId="126F27AB" w14:textId="77777777" w:rsidR="006B3518" w:rsidRDefault="006B3518"/>
    <w:p w14:paraId="4D51753B" w14:textId="77777777" w:rsidR="00E92794" w:rsidRDefault="006B3518">
      <w:r>
        <w:lastRenderedPageBreak/>
        <w:tab/>
        <w:t>Although a very small part of the design, the eccentric nuts have proved extremely valuable to the project.  Slight modifications to the nut orientation reduce wobble in the carriages and create a much smoother rod.  Design drawing provided by buildlog.ne</w:t>
      </w:r>
      <w:r w:rsidR="00E92794">
        <w:t>t.</w:t>
      </w:r>
    </w:p>
    <w:p w14:paraId="490B356B" w14:textId="77777777" w:rsidR="006B3518" w:rsidRDefault="006B3518" w:rsidP="006B3518">
      <w:pPr>
        <w:pStyle w:val="Heading3"/>
      </w:pPr>
      <w:bookmarkStart w:id="789" w:name="_Toc385422292"/>
      <w:bookmarkStart w:id="790" w:name="_Toc385424878"/>
      <w:r>
        <w:t>Costs</w:t>
      </w:r>
      <w:bookmarkEnd w:id="789"/>
      <w:bookmarkEnd w:id="790"/>
    </w:p>
    <w:p w14:paraId="4E0D33AB" w14:textId="77777777" w:rsidR="006B3518" w:rsidRDefault="008047F4" w:rsidP="006B3518">
      <w:pPr>
        <w:rPr>
          <w:caps/>
          <w:spacing w:val="15"/>
          <w:sz w:val="22"/>
          <w:szCs w:val="22"/>
        </w:rPr>
      </w:pPr>
      <w:r>
        <w:rPr>
          <w:caps/>
          <w:noProof/>
          <w:spacing w:val="15"/>
          <w:sz w:val="22"/>
          <w:szCs w:val="22"/>
          <w:lang w:bidi="ar-SA"/>
        </w:rPr>
        <w:pict w14:anchorId="2E31BA0F">
          <v:shape id="Text Box 460" o:spid="_x0000_s1134" type="#_x0000_t202" style="position:absolute;margin-left:90.4pt;margin-top:5.95pt;width:341.2pt;height:38.45pt;z-index:251925504;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" filled="f" stroked="f">
            <v:textbox style="mso-fit-shape-to-text:t">
              <w:txbxContent>
                <w:p w14:paraId="0655C535" w14:textId="77777777" w:rsidR="008047F4" w:rsidRDefault="008047F4" w:rsidP="006B3518">
                  <w:pPr>
                    <w:pStyle w:val="Caption"/>
                    <w:jc w:val="center"/>
                  </w:pPr>
                  <w:bookmarkStart w:id="791" w:name="_Toc385422216"/>
                  <w:bookmarkStart w:id="792" w:name="_Toc385423817"/>
                  <w:r>
                    <w:t xml:space="preserve">Table </w:t>
                  </w:r>
                  <w:fldSimple w:instr=" SEQ Table \* ARABIC ">
                    <w:r>
                      <w:rPr>
                        <w:noProof/>
                      </w:rPr>
                      <w:t>6</w:t>
                    </w:r>
                  </w:fldSimple>
                  <w:r>
                    <w:t>: Prototype cost</w:t>
                  </w:r>
                  <w:bookmarkEnd w:id="791"/>
                  <w:r>
                    <w:t xml:space="preserve"> of X/Y translation subsystem (JC)</w:t>
                  </w:r>
                  <w:bookmarkEnd w:id="792"/>
                </w:p>
              </w:txbxContent>
            </v:textbox>
            <w10:wrap type="square" anchorx="margin"/>
          </v:shape>
        </w:pict>
      </w:r>
    </w:p>
    <w:p w14:paraId="6B84133E" w14:textId="77777777" w:rsidR="00DB0435" w:rsidRDefault="00DB0435" w:rsidP="006B3518">
      <w:pPr>
        <w:rPr>
          <w:caps/>
          <w:spacing w:val="15"/>
          <w:sz w:val="22"/>
          <w:szCs w:val="22"/>
        </w:rPr>
      </w:pPr>
    </w:p>
    <w:p w14:paraId="44E30F7C" w14:textId="77777777" w:rsidR="006B3518" w:rsidRDefault="006B3518" w:rsidP="006B3518">
      <w:pPr>
        <w:rPr>
          <w:caps/>
          <w:spacing w:val="15"/>
          <w:sz w:val="22"/>
          <w:szCs w:val="22"/>
        </w:rPr>
      </w:pPr>
    </w:p>
    <w:p w14:paraId="55D5D97E" w14:textId="77777777" w:rsidR="006B3518" w:rsidRDefault="006B3518" w:rsidP="006B3518">
      <w:pPr>
        <w:rPr>
          <w:caps/>
          <w:spacing w:val="15"/>
          <w:sz w:val="22"/>
          <w:szCs w:val="22"/>
        </w:rPr>
      </w:pPr>
    </w:p>
    <w:tbl>
      <w:tblPr>
        <w:tblStyle w:val="GridTable1Light-Accent11"/>
        <w:tblpPr w:leftFromText="180" w:rightFromText="180" w:vertAnchor="page" w:horzAnchor="margin" w:tblpXSpec="center" w:tblpY="3144"/>
        <w:tblW w:w="0" w:type="auto"/>
        <w:tblLook w:val="04A0" w:firstRow="1" w:lastRow="0" w:firstColumn="1" w:lastColumn="0" w:noHBand="0" w:noVBand="1"/>
      </w:tblPr>
      <w:tblGrid>
        <w:gridCol w:w="2340"/>
        <w:gridCol w:w="2340"/>
        <w:gridCol w:w="2340"/>
        <w:gridCol w:w="2340"/>
      </w:tblGrid>
      <w:tr w:rsidR="00182EFE" w14:paraId="64CD82B5" w14:textId="77777777" w:rsidTr="00E9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0805A1A0" w14:textId="77777777" w:rsidR="00182EFE" w:rsidRDefault="00182EFE" w:rsidP="00E92794">
            <w:r w:rsidRPr="66D09288">
              <w:t>Part</w:t>
            </w:r>
          </w:p>
        </w:tc>
        <w:tc>
          <w:tcPr>
            <w:tcW w:w="2340" w:type="dxa"/>
          </w:tcPr>
          <w:p w14:paraId="5B162B59" w14:textId="77777777" w:rsidR="00182EFE" w:rsidRDefault="00182EFE" w:rsidP="00E92794">
            <w:pPr>
              <w:cnfStyle w:val="100000000000" w:firstRow="1" w:lastRow="0" w:firstColumn="0" w:lastColumn="0" w:oddVBand="0" w:evenVBand="0" w:oddHBand="0" w:evenHBand="0" w:firstRowFirstColumn="0" w:firstRowLastColumn="0" w:lastRowFirstColumn="0" w:lastRowLastColumn="0"/>
            </w:pPr>
            <w:r w:rsidRPr="66D09288">
              <w:t>Quantity</w:t>
            </w:r>
          </w:p>
        </w:tc>
        <w:tc>
          <w:tcPr>
            <w:tcW w:w="2340" w:type="dxa"/>
          </w:tcPr>
          <w:p w14:paraId="7C89E652" w14:textId="77777777" w:rsidR="00182EFE" w:rsidRDefault="00182EFE" w:rsidP="00E92794">
            <w:pPr>
              <w:cnfStyle w:val="100000000000" w:firstRow="1" w:lastRow="0" w:firstColumn="0" w:lastColumn="0" w:oddVBand="0" w:evenVBand="0" w:oddHBand="0" w:evenHBand="0" w:firstRowFirstColumn="0" w:firstRowLastColumn="0" w:lastRowFirstColumn="0" w:lastRowLastColumn="0"/>
            </w:pPr>
            <w:r w:rsidRPr="66D09288">
              <w:t>Unit Price</w:t>
            </w:r>
          </w:p>
        </w:tc>
        <w:tc>
          <w:tcPr>
            <w:tcW w:w="2340" w:type="dxa"/>
          </w:tcPr>
          <w:p w14:paraId="5155D4B2" w14:textId="77777777" w:rsidR="00182EFE" w:rsidRDefault="00182EFE" w:rsidP="00E92794">
            <w:pPr>
              <w:cnfStyle w:val="100000000000" w:firstRow="1" w:lastRow="0" w:firstColumn="0" w:lastColumn="0" w:oddVBand="0" w:evenVBand="0" w:oddHBand="0" w:evenHBand="0" w:firstRowFirstColumn="0" w:firstRowLastColumn="0" w:lastRowFirstColumn="0" w:lastRowLastColumn="0"/>
            </w:pPr>
            <w:r w:rsidRPr="66D09288">
              <w:t>Subtotal</w:t>
            </w:r>
          </w:p>
        </w:tc>
      </w:tr>
      <w:tr w:rsidR="00182EFE" w14:paraId="1C7EBC2A" w14:textId="77777777" w:rsidTr="00E92794">
        <w:tc>
          <w:tcPr>
            <w:cnfStyle w:val="001000000000" w:firstRow="0" w:lastRow="0" w:firstColumn="1" w:lastColumn="0" w:oddVBand="0" w:evenVBand="0" w:oddHBand="0" w:evenHBand="0" w:firstRowFirstColumn="0" w:firstRowLastColumn="0" w:lastRowFirstColumn="0" w:lastRowLastColumn="0"/>
            <w:tcW w:w="2340" w:type="dxa"/>
          </w:tcPr>
          <w:p w14:paraId="3B1C55FC" w14:textId="77777777" w:rsidR="00182EFE" w:rsidRDefault="00182EFE" w:rsidP="00E92794">
            <w:r>
              <w:rPr>
                <w:b w:val="0"/>
                <w:bCs w:val="0"/>
              </w:rPr>
              <w:t>Makerslide 1800mm</w:t>
            </w:r>
          </w:p>
        </w:tc>
        <w:tc>
          <w:tcPr>
            <w:tcW w:w="2340" w:type="dxa"/>
          </w:tcPr>
          <w:p w14:paraId="491B8488"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1</w:t>
            </w:r>
          </w:p>
        </w:tc>
        <w:tc>
          <w:tcPr>
            <w:tcW w:w="2340" w:type="dxa"/>
          </w:tcPr>
          <w:p w14:paraId="3FB82308"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$32.84</w:t>
            </w:r>
          </w:p>
        </w:tc>
        <w:tc>
          <w:tcPr>
            <w:tcW w:w="2340" w:type="dxa"/>
          </w:tcPr>
          <w:p w14:paraId="1624CAA4"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$32.84</w:t>
            </w:r>
          </w:p>
        </w:tc>
      </w:tr>
      <w:tr w:rsidR="00182EFE" w14:paraId="562843FA" w14:textId="77777777" w:rsidTr="00E92794">
        <w:tc>
          <w:tcPr>
            <w:cnfStyle w:val="001000000000" w:firstRow="0" w:lastRow="0" w:firstColumn="1" w:lastColumn="0" w:oddVBand="0" w:evenVBand="0" w:oddHBand="0" w:evenHBand="0" w:firstRowFirstColumn="0" w:firstRowLastColumn="0" w:lastRowFirstColumn="0" w:lastRowLastColumn="0"/>
            <w:tcW w:w="0" w:type="auto"/>
          </w:tcPr>
          <w:p w14:paraId="45054EC8" w14:textId="77777777" w:rsidR="00182EFE" w:rsidRDefault="00182EFE" w:rsidP="00E92794">
            <w:r>
              <w:rPr>
                <w:b w:val="0"/>
                <w:bCs w:val="0"/>
              </w:rPr>
              <w:t>Belt Clips</w:t>
            </w:r>
          </w:p>
        </w:tc>
        <w:tc>
          <w:tcPr>
            <w:tcW w:w="0" w:type="auto"/>
          </w:tcPr>
          <w:p w14:paraId="77AC18FB"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20475C95"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$5.00</w:t>
            </w:r>
          </w:p>
        </w:tc>
        <w:tc>
          <w:tcPr>
            <w:tcW w:w="0" w:type="auto"/>
          </w:tcPr>
          <w:p w14:paraId="6CB77C4B"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$15.00</w:t>
            </w:r>
          </w:p>
        </w:tc>
      </w:tr>
      <w:tr w:rsidR="00182EFE" w14:paraId="3DDB030A" w14:textId="77777777" w:rsidTr="00E92794">
        <w:tc>
          <w:tcPr>
            <w:cnfStyle w:val="001000000000" w:firstRow="0" w:lastRow="0" w:firstColumn="1" w:lastColumn="0" w:oddVBand="0" w:evenVBand="0" w:oddHBand="0" w:evenHBand="0" w:firstRowFirstColumn="0" w:firstRowLastColumn="0" w:lastRowFirstColumn="0" w:lastRowLastColumn="0"/>
            <w:tcW w:w="0" w:type="auto"/>
          </w:tcPr>
          <w:p w14:paraId="61C4BC0A" w14:textId="77777777" w:rsidR="00182EFE" w:rsidRDefault="00182EFE" w:rsidP="00E92794">
            <w:r>
              <w:rPr>
                <w:b w:val="0"/>
                <w:bCs w:val="0"/>
              </w:rPr>
              <w:t>Insertion Nuts 25-pack</w:t>
            </w:r>
          </w:p>
        </w:tc>
        <w:tc>
          <w:tcPr>
            <w:tcW w:w="0" w:type="auto"/>
          </w:tcPr>
          <w:p w14:paraId="536EACE4"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57EB77D3"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$4.95</w:t>
            </w:r>
          </w:p>
        </w:tc>
        <w:tc>
          <w:tcPr>
            <w:tcW w:w="0" w:type="auto"/>
          </w:tcPr>
          <w:p w14:paraId="7F60C10D"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$4.95</w:t>
            </w:r>
          </w:p>
        </w:tc>
      </w:tr>
      <w:tr w:rsidR="00182EFE" w14:paraId="62DDA2E0" w14:textId="77777777" w:rsidTr="00E92794">
        <w:tc>
          <w:tcPr>
            <w:cnfStyle w:val="001000000000" w:firstRow="0" w:lastRow="0" w:firstColumn="1" w:lastColumn="0" w:oddVBand="0" w:evenVBand="0" w:oddHBand="0" w:evenHBand="0" w:firstRowFirstColumn="0" w:firstRowLastColumn="0" w:lastRowFirstColumn="0" w:lastRowLastColumn="0"/>
            <w:tcW w:w="0" w:type="auto"/>
          </w:tcPr>
          <w:p w14:paraId="16105F17" w14:textId="77777777" w:rsidR="00182EFE" w:rsidRDefault="00182EFE" w:rsidP="00E92794">
            <w:r>
              <w:rPr>
                <w:b w:val="0"/>
                <w:bCs w:val="0"/>
              </w:rPr>
              <w:t>Bolt M5x10</w:t>
            </w:r>
          </w:p>
        </w:tc>
        <w:tc>
          <w:tcPr>
            <w:tcW w:w="0" w:type="auto"/>
          </w:tcPr>
          <w:p w14:paraId="0D1CC1A3"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6</w:t>
            </w:r>
          </w:p>
        </w:tc>
        <w:tc>
          <w:tcPr>
            <w:tcW w:w="0" w:type="auto"/>
          </w:tcPr>
          <w:p w14:paraId="233D3A3F"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7EF046EB"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r>
              <w:t>$.66</w:t>
            </w:r>
          </w:p>
        </w:tc>
      </w:tr>
      <w:tr w:rsidR="00182EFE" w14:paraId="3BDF547C" w14:textId="77777777" w:rsidTr="00E92794">
        <w:tc>
          <w:tcPr>
            <w:cnfStyle w:val="001000000000" w:firstRow="0" w:lastRow="0" w:firstColumn="1" w:lastColumn="0" w:oddVBand="0" w:evenVBand="0" w:oddHBand="0" w:evenHBand="0" w:firstRowFirstColumn="0" w:firstRowLastColumn="0" w:lastRowFirstColumn="0" w:lastRowLastColumn="0"/>
            <w:tcW w:w="2340" w:type="dxa"/>
          </w:tcPr>
          <w:p w14:paraId="6BBE4ECD" w14:textId="77777777" w:rsidR="00182EFE" w:rsidRDefault="00182EFE" w:rsidP="00E92794">
            <w:r w:rsidRPr="6A89FAF5">
              <w:t>Total: $53.45</w:t>
            </w:r>
          </w:p>
        </w:tc>
        <w:tc>
          <w:tcPr>
            <w:tcW w:w="2340" w:type="dxa"/>
          </w:tcPr>
          <w:p w14:paraId="7EE21018"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p>
        </w:tc>
        <w:tc>
          <w:tcPr>
            <w:tcW w:w="2340" w:type="dxa"/>
          </w:tcPr>
          <w:p w14:paraId="41907236"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p>
        </w:tc>
        <w:tc>
          <w:tcPr>
            <w:tcW w:w="2340" w:type="dxa"/>
          </w:tcPr>
          <w:p w14:paraId="5D7A6771" w14:textId="77777777" w:rsidR="00182EFE" w:rsidRDefault="00182EFE" w:rsidP="00E92794">
            <w:pPr>
              <w:cnfStyle w:val="000000000000" w:firstRow="0" w:lastRow="0" w:firstColumn="0" w:lastColumn="0" w:oddVBand="0" w:evenVBand="0" w:oddHBand="0" w:evenHBand="0" w:firstRowFirstColumn="0" w:firstRowLastColumn="0" w:lastRowFirstColumn="0" w:lastRowLastColumn="0"/>
            </w:pPr>
          </w:p>
        </w:tc>
      </w:tr>
    </w:tbl>
    <w:p w14:paraId="01B8EB3F" w14:textId="77777777" w:rsidR="006B3518" w:rsidRDefault="008047F4" w:rsidP="006B3518">
      <w:pPr>
        <w:rPr>
          <w:caps/>
          <w:spacing w:val="15"/>
          <w:sz w:val="22"/>
          <w:szCs w:val="22"/>
        </w:rPr>
      </w:pPr>
      <w:r>
        <w:rPr>
          <w:caps/>
          <w:noProof/>
          <w:spacing w:val="15"/>
          <w:sz w:val="22"/>
          <w:szCs w:val="22"/>
          <w:lang w:bidi="ar-SA"/>
        </w:rPr>
        <w:pict w14:anchorId="44BB927D">
          <v:shape id="Text Box 461" o:spid="_x0000_s1135" type="#_x0000_t202" style="position:absolute;margin-left:99.4pt;margin-top:9.05pt;width:341.2pt;height:38.45pt;z-index:251926528;visibility:visible;mso-height-percent:200;mso-position-horizontal-relative:margin;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" filled="f" stroked="f">
            <v:textbox style="mso-fit-shape-to-text:t">
              <w:txbxContent>
                <w:p w14:paraId="4B30486D" w14:textId="77777777" w:rsidR="008047F4" w:rsidRDefault="008047F4" w:rsidP="006B3518">
                  <w:pPr>
                    <w:pStyle w:val="Caption"/>
                    <w:jc w:val="center"/>
                  </w:pPr>
                  <w:bookmarkStart w:id="793" w:name="_Toc385422217"/>
                  <w:bookmarkStart w:id="794" w:name="_Toc385423818"/>
                  <w:r>
                    <w:t xml:space="preserve">Table </w:t>
                  </w:r>
                  <w:fldSimple w:instr=" SEQ Table \* ARABIC ">
                    <w:r>
                      <w:rPr>
                        <w:noProof/>
                      </w:rPr>
                      <w:t>7</w:t>
                    </w:r>
                  </w:fldSimple>
                  <w:r>
                    <w:t>: Implementation cost</w:t>
                  </w:r>
                  <w:bookmarkEnd w:id="793"/>
                  <w:r>
                    <w:t xml:space="preserve"> of X/Y translation subsystem (JC)</w:t>
                  </w:r>
                  <w:bookmarkEnd w:id="794"/>
                </w:p>
              </w:txbxContent>
            </v:textbox>
            <w10:wrap type="square" anchorx="margin"/>
          </v:shape>
        </w:pict>
      </w:r>
    </w:p>
    <w:tbl>
      <w:tblPr>
        <w:tblStyle w:val="GridTable1Light-Accent11"/>
        <w:tblpPr w:leftFromText="180" w:rightFromText="180" w:vertAnchor="page" w:horzAnchor="margin" w:tblpXSpec="center" w:tblpY="5436"/>
        <w:tblW w:w="0" w:type="auto"/>
        <w:tblLook w:val="04A0" w:firstRow="1" w:lastRow="0" w:firstColumn="1" w:lastColumn="0" w:noHBand="0" w:noVBand="1"/>
      </w:tblPr>
      <w:tblGrid>
        <w:gridCol w:w="2340"/>
        <w:gridCol w:w="2340"/>
        <w:gridCol w:w="2340"/>
        <w:gridCol w:w="2340"/>
      </w:tblGrid>
      <w:tr w:rsidR="00E92794" w14:paraId="66F2B901" w14:textId="77777777" w:rsidTr="00E9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E258D54" w14:textId="77777777" w:rsidR="00E92794" w:rsidRDefault="00E92794" w:rsidP="00E92794">
            <w:r>
              <w:t>Part</w:t>
            </w:r>
          </w:p>
        </w:tc>
        <w:tc>
          <w:tcPr>
            <w:tcW w:w="2340" w:type="dxa"/>
          </w:tcPr>
          <w:p w14:paraId="71ABA742" w14:textId="77777777" w:rsidR="00E92794" w:rsidRDefault="00E92794" w:rsidP="00E92794">
            <w:pPr>
              <w:cnfStyle w:val="100000000000" w:firstRow="1" w:lastRow="0" w:firstColumn="0" w:lastColumn="0" w:oddVBand="0" w:evenVBand="0" w:oddHBand="0" w:evenHBand="0" w:firstRowFirstColumn="0" w:firstRowLastColumn="0" w:lastRowFirstColumn="0" w:lastRowLastColumn="0"/>
            </w:pPr>
            <w:r>
              <w:t>Quantity</w:t>
            </w:r>
          </w:p>
        </w:tc>
        <w:tc>
          <w:tcPr>
            <w:tcW w:w="2340" w:type="dxa"/>
          </w:tcPr>
          <w:p w14:paraId="613C745A" w14:textId="77777777" w:rsidR="00E92794" w:rsidRDefault="00E92794" w:rsidP="00E92794">
            <w:pPr>
              <w:cnfStyle w:val="100000000000" w:firstRow="1" w:lastRow="0" w:firstColumn="0" w:lastColumn="0" w:oddVBand="0" w:evenVBand="0" w:oddHBand="0" w:evenHBand="0" w:firstRowFirstColumn="0" w:firstRowLastColumn="0" w:lastRowFirstColumn="0" w:lastRowLastColumn="0"/>
            </w:pPr>
            <w:r>
              <w:t>Unit Price</w:t>
            </w:r>
          </w:p>
        </w:tc>
        <w:tc>
          <w:tcPr>
            <w:tcW w:w="2340" w:type="dxa"/>
          </w:tcPr>
          <w:p w14:paraId="674897C1" w14:textId="77777777" w:rsidR="00E92794" w:rsidRDefault="00E92794" w:rsidP="00E92794">
            <w:pPr>
              <w:cnfStyle w:val="100000000000" w:firstRow="1" w:lastRow="0" w:firstColumn="0" w:lastColumn="0" w:oddVBand="0" w:evenVBand="0" w:oddHBand="0" w:evenHBand="0" w:firstRowFirstColumn="0" w:firstRowLastColumn="0" w:lastRowFirstColumn="0" w:lastRowLastColumn="0"/>
            </w:pPr>
            <w:r>
              <w:t>Subtotal</w:t>
            </w:r>
          </w:p>
        </w:tc>
      </w:tr>
      <w:tr w:rsidR="00E92794" w14:paraId="7C42EBBB" w14:textId="77777777" w:rsidTr="00E92794">
        <w:tc>
          <w:tcPr>
            <w:cnfStyle w:val="001000000000" w:firstRow="0" w:lastRow="0" w:firstColumn="1" w:lastColumn="0" w:oddVBand="0" w:evenVBand="0" w:oddHBand="0" w:evenHBand="0" w:firstRowFirstColumn="0" w:firstRowLastColumn="0" w:lastRowFirstColumn="0" w:lastRowLastColumn="0"/>
            <w:tcW w:w="2340" w:type="dxa"/>
          </w:tcPr>
          <w:p w14:paraId="08B038CD" w14:textId="77777777" w:rsidR="00E92794" w:rsidRDefault="00E92794" w:rsidP="00E92794">
            <w:r>
              <w:rPr>
                <w:b w:val="0"/>
                <w:bCs w:val="0"/>
              </w:rPr>
              <w:t>Smooth Rod 1/4" x 18"</w:t>
            </w:r>
          </w:p>
        </w:tc>
        <w:tc>
          <w:tcPr>
            <w:tcW w:w="2340" w:type="dxa"/>
          </w:tcPr>
          <w:p w14:paraId="6B7FD75A"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3</w:t>
            </w:r>
          </w:p>
        </w:tc>
        <w:tc>
          <w:tcPr>
            <w:tcW w:w="2340" w:type="dxa"/>
          </w:tcPr>
          <w:p w14:paraId="22759175"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$5.45</w:t>
            </w:r>
          </w:p>
        </w:tc>
        <w:tc>
          <w:tcPr>
            <w:tcW w:w="2340" w:type="dxa"/>
          </w:tcPr>
          <w:p w14:paraId="1359EF6D"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$16.35</w:t>
            </w:r>
          </w:p>
        </w:tc>
      </w:tr>
      <w:tr w:rsidR="00E92794" w14:paraId="07929652" w14:textId="77777777" w:rsidTr="00E92794">
        <w:tc>
          <w:tcPr>
            <w:cnfStyle w:val="001000000000" w:firstRow="0" w:lastRow="0" w:firstColumn="1" w:lastColumn="0" w:oddVBand="0" w:evenVBand="0" w:oddHBand="0" w:evenHBand="0" w:firstRowFirstColumn="0" w:firstRowLastColumn="0" w:lastRowFirstColumn="0" w:lastRowLastColumn="0"/>
            <w:tcW w:w="2340" w:type="dxa"/>
          </w:tcPr>
          <w:p w14:paraId="2E5A5B8C" w14:textId="77777777" w:rsidR="00E92794" w:rsidRDefault="00E92794" w:rsidP="00E92794">
            <w:r>
              <w:rPr>
                <w:b w:val="0"/>
                <w:bCs w:val="0"/>
              </w:rPr>
              <w:t>Smooth Rod 1/4" x 12"</w:t>
            </w:r>
          </w:p>
        </w:tc>
        <w:tc>
          <w:tcPr>
            <w:tcW w:w="2340" w:type="dxa"/>
          </w:tcPr>
          <w:p w14:paraId="5B76D204"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3</w:t>
            </w:r>
          </w:p>
        </w:tc>
        <w:tc>
          <w:tcPr>
            <w:tcW w:w="2340" w:type="dxa"/>
          </w:tcPr>
          <w:p w14:paraId="7863BA38"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$6.65</w:t>
            </w:r>
          </w:p>
        </w:tc>
        <w:tc>
          <w:tcPr>
            <w:tcW w:w="2340" w:type="dxa"/>
          </w:tcPr>
          <w:p w14:paraId="24EBDD39"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$19.95</w:t>
            </w:r>
          </w:p>
        </w:tc>
      </w:tr>
      <w:tr w:rsidR="00E92794" w14:paraId="6CEC6A9D" w14:textId="77777777" w:rsidTr="00E92794">
        <w:tc>
          <w:tcPr>
            <w:cnfStyle w:val="001000000000" w:firstRow="0" w:lastRow="0" w:firstColumn="1" w:lastColumn="0" w:oddVBand="0" w:evenVBand="0" w:oddHBand="0" w:evenHBand="0" w:firstRowFirstColumn="0" w:firstRowLastColumn="0" w:lastRowFirstColumn="0" w:lastRowLastColumn="0"/>
            <w:tcW w:w="2340" w:type="dxa"/>
          </w:tcPr>
          <w:p w14:paraId="1D9D8DA0" w14:textId="77777777" w:rsidR="00E92794" w:rsidRDefault="00E92794" w:rsidP="00E92794">
            <w:r>
              <w:rPr>
                <w:b w:val="0"/>
                <w:bCs w:val="0"/>
              </w:rPr>
              <w:t>Makerslide 1800mm</w:t>
            </w:r>
          </w:p>
        </w:tc>
        <w:tc>
          <w:tcPr>
            <w:tcW w:w="2340" w:type="dxa"/>
          </w:tcPr>
          <w:p w14:paraId="404EF1B1"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1</w:t>
            </w:r>
          </w:p>
        </w:tc>
        <w:tc>
          <w:tcPr>
            <w:tcW w:w="2340" w:type="dxa"/>
          </w:tcPr>
          <w:p w14:paraId="2F9AE07A"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$32.84</w:t>
            </w:r>
          </w:p>
        </w:tc>
        <w:tc>
          <w:tcPr>
            <w:tcW w:w="2340" w:type="dxa"/>
          </w:tcPr>
          <w:p w14:paraId="63A2859B"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$32.84</w:t>
            </w:r>
          </w:p>
        </w:tc>
      </w:tr>
      <w:tr w:rsidR="00E92794" w14:paraId="5CC6E58E" w14:textId="77777777" w:rsidTr="00E92794">
        <w:tc>
          <w:tcPr>
            <w:cnfStyle w:val="001000000000" w:firstRow="0" w:lastRow="0" w:firstColumn="1" w:lastColumn="0" w:oddVBand="0" w:evenVBand="0" w:oddHBand="0" w:evenHBand="0" w:firstRowFirstColumn="0" w:firstRowLastColumn="0" w:lastRowFirstColumn="0" w:lastRowLastColumn="0"/>
            <w:tcW w:w="0" w:type="auto"/>
          </w:tcPr>
          <w:p w14:paraId="44C30B09" w14:textId="77777777" w:rsidR="00E92794" w:rsidRDefault="00E92794" w:rsidP="00E92794">
            <w:r>
              <w:rPr>
                <w:b w:val="0"/>
                <w:bCs w:val="0"/>
              </w:rPr>
              <w:t>Belt Clips</w:t>
            </w:r>
          </w:p>
        </w:tc>
        <w:tc>
          <w:tcPr>
            <w:tcW w:w="0" w:type="auto"/>
          </w:tcPr>
          <w:p w14:paraId="098B37CF"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3</w:t>
            </w:r>
          </w:p>
        </w:tc>
        <w:tc>
          <w:tcPr>
            <w:tcW w:w="0" w:type="auto"/>
          </w:tcPr>
          <w:p w14:paraId="3CE8A404"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$5.00</w:t>
            </w:r>
          </w:p>
        </w:tc>
        <w:tc>
          <w:tcPr>
            <w:tcW w:w="0" w:type="auto"/>
          </w:tcPr>
          <w:p w14:paraId="43E9008C"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$15.00</w:t>
            </w:r>
          </w:p>
        </w:tc>
      </w:tr>
      <w:tr w:rsidR="00E92794" w14:paraId="6C2D20AB" w14:textId="77777777" w:rsidTr="00E92794">
        <w:tc>
          <w:tcPr>
            <w:cnfStyle w:val="001000000000" w:firstRow="0" w:lastRow="0" w:firstColumn="1" w:lastColumn="0" w:oddVBand="0" w:evenVBand="0" w:oddHBand="0" w:evenHBand="0" w:firstRowFirstColumn="0" w:firstRowLastColumn="0" w:lastRowFirstColumn="0" w:lastRowLastColumn="0"/>
            <w:tcW w:w="0" w:type="auto"/>
          </w:tcPr>
          <w:p w14:paraId="55616B9A" w14:textId="77777777" w:rsidR="00E92794" w:rsidRDefault="00E92794" w:rsidP="00E92794">
            <w:r>
              <w:rPr>
                <w:b w:val="0"/>
                <w:bCs w:val="0"/>
              </w:rPr>
              <w:t>Insertion Nuts 25-pack</w:t>
            </w:r>
          </w:p>
        </w:tc>
        <w:tc>
          <w:tcPr>
            <w:tcW w:w="0" w:type="auto"/>
          </w:tcPr>
          <w:p w14:paraId="1569C5D2"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15D6B8B9"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$4.95</w:t>
            </w:r>
          </w:p>
        </w:tc>
        <w:tc>
          <w:tcPr>
            <w:tcW w:w="0" w:type="auto"/>
          </w:tcPr>
          <w:p w14:paraId="697943DB"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$4.95</w:t>
            </w:r>
          </w:p>
        </w:tc>
      </w:tr>
      <w:tr w:rsidR="00E92794" w14:paraId="60184C0A" w14:textId="77777777" w:rsidTr="00E92794">
        <w:tc>
          <w:tcPr>
            <w:cnfStyle w:val="001000000000" w:firstRow="0" w:lastRow="0" w:firstColumn="1" w:lastColumn="0" w:oddVBand="0" w:evenVBand="0" w:oddHBand="0" w:evenHBand="0" w:firstRowFirstColumn="0" w:firstRowLastColumn="0" w:lastRowFirstColumn="0" w:lastRowLastColumn="0"/>
            <w:tcW w:w="0" w:type="auto"/>
          </w:tcPr>
          <w:p w14:paraId="1A4B207B" w14:textId="77777777" w:rsidR="00E92794" w:rsidRDefault="00E92794" w:rsidP="00E92794">
            <w:r>
              <w:rPr>
                <w:b w:val="0"/>
                <w:bCs w:val="0"/>
              </w:rPr>
              <w:t>Bolt M5x10</w:t>
            </w:r>
          </w:p>
        </w:tc>
        <w:tc>
          <w:tcPr>
            <w:tcW w:w="0" w:type="auto"/>
          </w:tcPr>
          <w:p w14:paraId="4F29D8F0"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6</w:t>
            </w:r>
          </w:p>
        </w:tc>
        <w:tc>
          <w:tcPr>
            <w:tcW w:w="0" w:type="auto"/>
          </w:tcPr>
          <w:p w14:paraId="13744941"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6F2B02D3"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$.66</w:t>
            </w:r>
          </w:p>
        </w:tc>
      </w:tr>
      <w:tr w:rsidR="00E92794" w14:paraId="58B25AC0" w14:textId="77777777" w:rsidTr="00E92794">
        <w:tc>
          <w:tcPr>
            <w:cnfStyle w:val="001000000000" w:firstRow="0" w:lastRow="0" w:firstColumn="1" w:lastColumn="0" w:oddVBand="0" w:evenVBand="0" w:oddHBand="0" w:evenHBand="0" w:firstRowFirstColumn="0" w:firstRowLastColumn="0" w:lastRowFirstColumn="0" w:lastRowLastColumn="0"/>
            <w:tcW w:w="0" w:type="auto"/>
          </w:tcPr>
          <w:p w14:paraId="1F2A1159" w14:textId="77777777" w:rsidR="00E92794" w:rsidRDefault="00E92794" w:rsidP="00E92794">
            <w:r>
              <w:rPr>
                <w:b w:val="0"/>
                <w:bCs w:val="0"/>
              </w:rPr>
              <w:t>3D Part Order</w:t>
            </w:r>
          </w:p>
        </w:tc>
        <w:tc>
          <w:tcPr>
            <w:tcW w:w="0" w:type="auto"/>
          </w:tcPr>
          <w:p w14:paraId="2BE84485"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08997D35"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$4.50</w:t>
            </w:r>
          </w:p>
        </w:tc>
        <w:tc>
          <w:tcPr>
            <w:tcW w:w="0" w:type="auto"/>
          </w:tcPr>
          <w:p w14:paraId="03651A66"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r>
              <w:t>$4.50</w:t>
            </w:r>
          </w:p>
        </w:tc>
      </w:tr>
      <w:tr w:rsidR="00E92794" w14:paraId="02B3299D" w14:textId="77777777" w:rsidTr="00E92794">
        <w:tc>
          <w:tcPr>
            <w:cnfStyle w:val="001000000000" w:firstRow="0" w:lastRow="0" w:firstColumn="1" w:lastColumn="0" w:oddVBand="0" w:evenVBand="0" w:oddHBand="0" w:evenHBand="0" w:firstRowFirstColumn="0" w:firstRowLastColumn="0" w:lastRowFirstColumn="0" w:lastRowLastColumn="0"/>
            <w:tcW w:w="2340" w:type="dxa"/>
          </w:tcPr>
          <w:p w14:paraId="4D504B38" w14:textId="77777777" w:rsidR="00E92794" w:rsidRDefault="00E92794" w:rsidP="00E92794">
            <w:r w:rsidRPr="78B114A5">
              <w:t>Total: $94.25</w:t>
            </w:r>
          </w:p>
        </w:tc>
        <w:tc>
          <w:tcPr>
            <w:tcW w:w="2340" w:type="dxa"/>
          </w:tcPr>
          <w:p w14:paraId="1C628A86"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p>
        </w:tc>
        <w:tc>
          <w:tcPr>
            <w:tcW w:w="2340" w:type="dxa"/>
          </w:tcPr>
          <w:p w14:paraId="0B68EEBB"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p>
        </w:tc>
        <w:tc>
          <w:tcPr>
            <w:tcW w:w="2340" w:type="dxa"/>
          </w:tcPr>
          <w:p w14:paraId="539B2A50" w14:textId="77777777" w:rsidR="00E92794" w:rsidRDefault="00E92794" w:rsidP="00E92794">
            <w:pPr>
              <w:cnfStyle w:val="000000000000" w:firstRow="0" w:lastRow="0" w:firstColumn="0" w:lastColumn="0" w:oddVBand="0" w:evenVBand="0" w:oddHBand="0" w:evenHBand="0" w:firstRowFirstColumn="0" w:firstRowLastColumn="0" w:lastRowFirstColumn="0" w:lastRowLastColumn="0"/>
            </w:pPr>
          </w:p>
        </w:tc>
      </w:tr>
    </w:tbl>
    <w:p w14:paraId="2E502AC0" w14:textId="77777777" w:rsidR="00D556E3" w:rsidRDefault="00D556E3" w:rsidP="006B3518">
      <w:pPr>
        <w:rPr>
          <w:caps/>
          <w:spacing w:val="15"/>
          <w:sz w:val="22"/>
          <w:szCs w:val="22"/>
        </w:rPr>
      </w:pPr>
    </w:p>
    <w:p w14:paraId="5484E2DD" w14:textId="77777777" w:rsidR="00D556E3" w:rsidRDefault="00D556E3" w:rsidP="006B3518">
      <w:pPr>
        <w:rPr>
          <w:caps/>
          <w:spacing w:val="15"/>
          <w:sz w:val="22"/>
          <w:szCs w:val="22"/>
        </w:rPr>
      </w:pPr>
    </w:p>
    <w:p w14:paraId="09002456" w14:textId="77777777" w:rsidR="00D556E3" w:rsidRDefault="00D556E3" w:rsidP="006B3518">
      <w:pPr>
        <w:rPr>
          <w:caps/>
          <w:spacing w:val="15"/>
          <w:sz w:val="22"/>
          <w:szCs w:val="22"/>
        </w:rPr>
      </w:pPr>
    </w:p>
    <w:p w14:paraId="657EA7DE" w14:textId="77777777" w:rsidR="00D556E3" w:rsidRDefault="00D556E3" w:rsidP="006B3518">
      <w:pPr>
        <w:rPr>
          <w:caps/>
          <w:spacing w:val="15"/>
          <w:sz w:val="22"/>
          <w:szCs w:val="22"/>
        </w:rPr>
      </w:pPr>
    </w:p>
    <w:p w14:paraId="46FAEB6E" w14:textId="77777777" w:rsidR="00AD1A3C" w:rsidRDefault="00AD1A3C"/>
    <w:p w14:paraId="2326B780" w14:textId="77777777" w:rsidR="00AD1A3C" w:rsidRDefault="00AD1A3C" w:rsidP="00AD1A3C">
      <w:pPr>
        <w:pStyle w:val="Heading2"/>
      </w:pPr>
      <w:bookmarkStart w:id="795" w:name="_Toc385422293"/>
      <w:bookmarkStart w:id="796" w:name="_Toc385424879"/>
      <w:r>
        <w:t>Roller Mechanism (JC)</w:t>
      </w:r>
      <w:bookmarkEnd w:id="795"/>
      <w:bookmarkEnd w:id="796"/>
    </w:p>
    <w:p w14:paraId="1F5A697E" w14:textId="77777777" w:rsidR="00AD1A3C" w:rsidRDefault="00AD1A3C" w:rsidP="00AD1A3C">
      <w:r>
        <w:tab/>
        <w:t xml:space="preserve">The roller mechanism has been custom-designed and machined to fit the dimensions of the machine, available mounting options, and the purpose of powder-surface interaction.  The mechanism is fastened to the X-Axis Carriages and mounted below, permitting contact between the smooth stainless-steel rod and the wooden surface of the printer.  The smooth shaft is attached to a NEMA 17 motor and can either be held stationary to provide a sweeping motion across the surface, or rotated in synchronization with the movement of the X-Axis Carriages, compacting the powder surface much like a rolling pin.  The motor and rod are supported by two separate plastic plates, which were designed by Jory in </w:t>
      </w:r>
      <w:proofErr w:type="spellStart"/>
      <w:r>
        <w:t>Creo</w:t>
      </w:r>
      <w:proofErr w:type="spellEnd"/>
      <w:r>
        <w:t xml:space="preserve"> Parametric and printed by a </w:t>
      </w:r>
      <w:proofErr w:type="spellStart"/>
      <w:r>
        <w:t>Makerbot</w:t>
      </w:r>
      <w:proofErr w:type="spellEnd"/>
      <w:r>
        <w:t xml:space="preserve"> 2 3D printer at Morris Library.  One plate supports the NEMA 17 motor, while the other plate mounts a flanged bronze sleeve bearing, impregnated with polytetrafluoroethylene to hold the rod in place vertically while also permitting free rotational movement with minimal frictional resistance.  The stainless-steel shaft is secured to the motor by a flexible coupler.</w:t>
      </w:r>
    </w:p>
    <w:p w14:paraId="6A8DBEE4" w14:textId="77777777" w:rsidR="00AD1A3C" w:rsidRDefault="00AD1A3C" w:rsidP="00AD1A3C">
      <w:r>
        <w:rPr>
          <w:noProof/>
          <w:lang w:bidi="ar-SA"/>
        </w:rPr>
        <w:drawing>
          <wp:anchor distT="0" distB="0" distL="114300" distR="114300" simplePos="0" relativeHeight="251927552" behindDoc="0" locked="0" layoutInCell="1" allowOverlap="1" wp14:anchorId="6AEF925C" wp14:editId="03CEC22B">
            <wp:simplePos x="0" y="0"/>
            <wp:positionH relativeFrom="margin">
              <wp:align>center</wp:align>
            </wp:positionH>
            <wp:positionV relativeFrom="paragraph">
              <wp:posOffset>48895</wp:posOffset>
            </wp:positionV>
            <wp:extent cx="1866900" cy="1788795"/>
            <wp:effectExtent l="19050" t="0" r="0" b="0"/>
            <wp:wrapSquare wrapText="bothSides"/>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llerplate1.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66900" cy="1788795"/>
                    </a:xfrm>
                    <a:prstGeom prst="rect">
                      <a:avLst/>
                    </a:prstGeom>
                  </pic:spPr>
                </pic:pic>
              </a:graphicData>
            </a:graphic>
          </wp:anchor>
        </w:drawing>
      </w:r>
    </w:p>
    <w:p w14:paraId="5AE132E7" w14:textId="77777777" w:rsidR="00AD1A3C" w:rsidRDefault="00AD1A3C" w:rsidP="00AD1A3C"/>
    <w:p w14:paraId="0C6AAE59" w14:textId="77777777" w:rsidR="00AD1A3C" w:rsidRPr="00AD1A3C" w:rsidRDefault="00AD1A3C" w:rsidP="00AD1A3C"/>
    <w:p w14:paraId="73AF4B6B" w14:textId="77777777" w:rsidR="00DB0435" w:rsidRDefault="00DB0435"/>
    <w:p w14:paraId="26ED45D4" w14:textId="77777777" w:rsidR="006B3518" w:rsidRDefault="006B3518"/>
    <w:p w14:paraId="779C9687" w14:textId="77777777" w:rsidR="006B3518" w:rsidRDefault="008047F4">
      <w:r>
        <w:rPr>
          <w:noProof/>
          <w:lang w:bidi="ar-SA"/>
        </w:rPr>
        <w:pict w14:anchorId="2DFBB115">
          <v:shape id="Text Box 462" o:spid="_x0000_s1136" type="#_x0000_t202" style="position:absolute;margin-left:103.45pt;margin-top:20.8pt;width:341.2pt;height:38.45pt;z-index:251928576;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Ka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" filled="f" stroked="f">
            <v:textbox style="mso-fit-shape-to-text:t">
              <w:txbxContent>
                <w:p w14:paraId="30CEF94E" w14:textId="77777777" w:rsidR="008047F4" w:rsidRDefault="008047F4" w:rsidP="00AD1A3C">
                  <w:pPr>
                    <w:pStyle w:val="Caption"/>
                    <w:jc w:val="center"/>
                  </w:pPr>
                  <w:bookmarkStart w:id="797" w:name="_Toc385422147"/>
                  <w:bookmarkStart w:id="798" w:name="_Toc385422825"/>
                  <w:bookmarkStart w:id="799" w:name="_Toc385422918"/>
                  <w:bookmarkStart w:id="800" w:name="_Toc385446945"/>
                  <w:r>
                    <w:t xml:space="preserve">Figure </w:t>
                  </w:r>
                  <w:fldSimple w:instr=" SEQ Figure \* ARABIC ">
                    <w:r>
                      <w:rPr>
                        <w:noProof/>
                      </w:rPr>
                      <w:t>30</w:t>
                    </w:r>
                  </w:fldSimple>
                  <w:r>
                    <w:t xml:space="preserve">: </w:t>
                  </w:r>
                  <w:proofErr w:type="spellStart"/>
                  <w:r>
                    <w:t>Creo</w:t>
                  </w:r>
                  <w:proofErr w:type="spellEnd"/>
                  <w:r>
                    <w:t xml:space="preserve"> parametric representation of custom motor plate</w:t>
                  </w:r>
                  <w:bookmarkEnd w:id="797"/>
                  <w:bookmarkEnd w:id="798"/>
                  <w:bookmarkEnd w:id="799"/>
                  <w:r>
                    <w:t xml:space="preserve"> (JC)</w:t>
                  </w:r>
                  <w:bookmarkEnd w:id="800"/>
                </w:p>
              </w:txbxContent>
            </v:textbox>
            <w10:wrap type="square" anchorx="margin"/>
          </v:shape>
        </w:pict>
      </w:r>
    </w:p>
    <w:p w14:paraId="4D47A1F1" w14:textId="77777777" w:rsidR="006B3518" w:rsidRDefault="006B3518"/>
    <w:p w14:paraId="501C7FC7" w14:textId="77777777" w:rsidR="006B3518" w:rsidRDefault="006B3518"/>
    <w:p w14:paraId="705EDE57" w14:textId="77777777" w:rsidR="00D556E3" w:rsidRDefault="00D556E3"/>
    <w:p w14:paraId="0284A2C6" w14:textId="77777777" w:rsidR="006B3518" w:rsidRDefault="006B3518"/>
    <w:p w14:paraId="35654073" w14:textId="77777777" w:rsidR="00AD1A3C" w:rsidRDefault="00AD1A3C" w:rsidP="00AD1A3C">
      <w:r>
        <w:tab/>
        <w:t>This plate mounts a NEMA 17 stepper motor.</w:t>
      </w:r>
    </w:p>
    <w:p w14:paraId="0866504D" w14:textId="77777777" w:rsidR="00AD1A3C" w:rsidRDefault="00AD1A3C" w:rsidP="00AD1A3C">
      <w:r w:rsidRPr="00AD1A3C">
        <w:rPr>
          <w:noProof/>
          <w:lang w:bidi="ar-SA"/>
        </w:rPr>
        <w:drawing>
          <wp:anchor distT="0" distB="0" distL="114300" distR="114300" simplePos="0" relativeHeight="251929600" behindDoc="0" locked="0" layoutInCell="1" allowOverlap="1" wp14:anchorId="2BC534B8" wp14:editId="47843243">
            <wp:simplePos x="0" y="0"/>
            <wp:positionH relativeFrom="margin">
              <wp:align>center</wp:align>
            </wp:positionH>
            <wp:positionV relativeFrom="paragraph">
              <wp:posOffset>62865</wp:posOffset>
            </wp:positionV>
            <wp:extent cx="2949575" cy="2781300"/>
            <wp:effectExtent l="19050" t="0" r="3175" b="0"/>
            <wp:wrapSquare wrapText="bothSides"/>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llerplate2.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49575" cy="2781300"/>
                    </a:xfrm>
                    <a:prstGeom prst="rect">
                      <a:avLst/>
                    </a:prstGeom>
                  </pic:spPr>
                </pic:pic>
              </a:graphicData>
            </a:graphic>
          </wp:anchor>
        </w:drawing>
      </w:r>
    </w:p>
    <w:p w14:paraId="58236041" w14:textId="77777777" w:rsidR="006B3518" w:rsidRDefault="006B3518"/>
    <w:p w14:paraId="603085FD" w14:textId="77777777" w:rsidR="006B3518" w:rsidRDefault="006B3518"/>
    <w:p w14:paraId="409115B9" w14:textId="77777777" w:rsidR="006B3518" w:rsidRDefault="006B3518"/>
    <w:p w14:paraId="18FB39BE" w14:textId="77777777" w:rsidR="006B3518" w:rsidRDefault="006B3518"/>
    <w:p w14:paraId="78E2F833" w14:textId="77777777" w:rsidR="006B3518" w:rsidRDefault="006B3518"/>
    <w:p w14:paraId="3658B5FD" w14:textId="77777777" w:rsidR="006B3518" w:rsidRDefault="006B3518"/>
    <w:p w14:paraId="044A6F53" w14:textId="77777777" w:rsidR="006B3518" w:rsidRDefault="006B3518"/>
    <w:p w14:paraId="369D7069" w14:textId="77777777" w:rsidR="006B3518" w:rsidRDefault="006B3518"/>
    <w:p w14:paraId="50EE3AE5" w14:textId="77777777" w:rsidR="00D556E3" w:rsidRDefault="008047F4">
      <w:r>
        <w:rPr>
          <w:noProof/>
          <w:lang w:bidi="ar-SA"/>
        </w:rPr>
        <w:pict w14:anchorId="35890FC1">
          <v:shape id="Text Box 463" o:spid="_x0000_s1137" type="#_x0000_t202" style="position:absolute;margin-left:100.55pt;margin-top:5.7pt;width:341.2pt;height:38.45pt;z-index:251930624;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t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" filled="f" stroked="f">
            <v:textbox style="mso-fit-shape-to-text:t">
              <w:txbxContent>
                <w:p w14:paraId="7F03F0B0" w14:textId="77777777" w:rsidR="008047F4" w:rsidRDefault="008047F4" w:rsidP="00AD1A3C">
                  <w:pPr>
                    <w:pStyle w:val="Caption"/>
                    <w:jc w:val="center"/>
                  </w:pPr>
                  <w:bookmarkStart w:id="801" w:name="_Toc385422148"/>
                  <w:bookmarkStart w:id="802" w:name="_Toc385422826"/>
                  <w:bookmarkStart w:id="803" w:name="_Toc385422919"/>
                  <w:bookmarkStart w:id="804" w:name="_Toc385446946"/>
                  <w:r>
                    <w:t xml:space="preserve">Figure </w:t>
                  </w:r>
                  <w:fldSimple w:instr=" SEQ Figure \* ARABIC ">
                    <w:r>
                      <w:rPr>
                        <w:noProof/>
                      </w:rPr>
                      <w:t>31</w:t>
                    </w:r>
                  </w:fldSimple>
                  <w:r>
                    <w:t xml:space="preserve">: </w:t>
                  </w:r>
                  <w:proofErr w:type="spellStart"/>
                  <w:r>
                    <w:t>Creo</w:t>
                  </w:r>
                  <w:proofErr w:type="spellEnd"/>
                  <w:r>
                    <w:t xml:space="preserve"> parametric representation of the rolling mechanism plate</w:t>
                  </w:r>
                  <w:bookmarkEnd w:id="801"/>
                  <w:bookmarkEnd w:id="802"/>
                  <w:bookmarkEnd w:id="803"/>
                  <w:r>
                    <w:t xml:space="preserve"> (JC)</w:t>
                  </w:r>
                  <w:bookmarkEnd w:id="804"/>
                </w:p>
              </w:txbxContent>
            </v:textbox>
            <w10:wrap type="square" anchorx="margin"/>
          </v:shape>
        </w:pict>
      </w:r>
    </w:p>
    <w:p w14:paraId="5E56395B" w14:textId="77777777" w:rsidR="00B22C0B" w:rsidRDefault="00B22C0B"/>
    <w:p w14:paraId="2CE353EB" w14:textId="77777777" w:rsidR="00AD1A3C" w:rsidRDefault="00B22C0B">
      <w:r>
        <w:tab/>
        <w:t>This mounts a flanged roller bearing.</w:t>
      </w:r>
    </w:p>
    <w:p w14:paraId="28171B84" w14:textId="77777777" w:rsidR="00AD1A3C" w:rsidRDefault="00AD1A3C"/>
    <w:p w14:paraId="198752D3" w14:textId="77777777" w:rsidR="006B3518" w:rsidRDefault="00D556E3">
      <w:r>
        <w:rPr>
          <w:noProof/>
          <w:lang w:bidi="ar-SA"/>
        </w:rPr>
        <w:drawing>
          <wp:anchor distT="0" distB="0" distL="114300" distR="114300" simplePos="0" relativeHeight="251931648" behindDoc="0" locked="0" layoutInCell="1" allowOverlap="1" wp14:anchorId="662E29AA" wp14:editId="140154B3">
            <wp:simplePos x="0" y="0"/>
            <wp:positionH relativeFrom="margin">
              <wp:posOffset>1366520</wp:posOffset>
            </wp:positionH>
            <wp:positionV relativeFrom="paragraph">
              <wp:posOffset>99060</wp:posOffset>
            </wp:positionV>
            <wp:extent cx="4370070" cy="3267710"/>
            <wp:effectExtent l="19050" t="0" r="0" b="0"/>
            <wp:wrapSquare wrapText="bothSides"/>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057.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370070" cy="3267710"/>
                    </a:xfrm>
                    <a:prstGeom prst="rect">
                      <a:avLst/>
                    </a:prstGeom>
                  </pic:spPr>
                </pic:pic>
              </a:graphicData>
            </a:graphic>
          </wp:anchor>
        </w:drawing>
      </w:r>
    </w:p>
    <w:p w14:paraId="77812125" w14:textId="77777777" w:rsidR="006B3518" w:rsidRDefault="006B3518"/>
    <w:p w14:paraId="2FE186FF" w14:textId="77777777" w:rsidR="006B3518" w:rsidRDefault="006B3518"/>
    <w:p w14:paraId="7A04B688" w14:textId="77777777" w:rsidR="006B3518" w:rsidRDefault="006B3518"/>
    <w:p w14:paraId="21DB6DB4" w14:textId="77777777" w:rsidR="006B3518" w:rsidRDefault="006B3518"/>
    <w:p w14:paraId="7A0C5440" w14:textId="77777777" w:rsidR="006B3518" w:rsidRDefault="006B3518"/>
    <w:p w14:paraId="46090E7D" w14:textId="77777777" w:rsidR="006B3518" w:rsidRDefault="006B3518"/>
    <w:p w14:paraId="647DB955" w14:textId="77777777" w:rsidR="00D556E3" w:rsidRDefault="00D556E3"/>
    <w:p w14:paraId="463BEF9C" w14:textId="77777777" w:rsidR="00D556E3" w:rsidRDefault="00D556E3"/>
    <w:p w14:paraId="04640593" w14:textId="77777777" w:rsidR="00D556E3" w:rsidRDefault="00D556E3"/>
    <w:p w14:paraId="0C3679F9" w14:textId="77777777" w:rsidR="00D556E3" w:rsidRDefault="00D556E3"/>
    <w:p w14:paraId="20F20752" w14:textId="77777777" w:rsidR="006B3518" w:rsidRDefault="008047F4">
      <w:r>
        <w:rPr>
          <w:noProof/>
          <w:lang w:bidi="ar-SA"/>
        </w:rPr>
        <w:pict w14:anchorId="121B06C3">
          <v:shape id="Text Box 464" o:spid="_x0000_s1138" type="#_x0000_t202" style="position:absolute;margin-left:110.05pt;margin-top:1.35pt;width:341.2pt;height:38.45pt;z-index:251932672;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n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" filled="f" stroked="f">
            <v:textbox style="mso-fit-shape-to-text:t">
              <w:txbxContent>
                <w:p w14:paraId="03380335" w14:textId="77777777" w:rsidR="008047F4" w:rsidRDefault="008047F4" w:rsidP="00B22C0B">
                  <w:pPr>
                    <w:pStyle w:val="Caption"/>
                    <w:jc w:val="center"/>
                  </w:pPr>
                  <w:bookmarkStart w:id="805" w:name="_Toc385422149"/>
                  <w:bookmarkStart w:id="806" w:name="_Toc385422827"/>
                  <w:bookmarkStart w:id="807" w:name="_Toc385422920"/>
                  <w:bookmarkStart w:id="808" w:name="_Toc385446947"/>
                  <w:r>
                    <w:t xml:space="preserve">Figure </w:t>
                  </w:r>
                  <w:fldSimple w:instr=" SEQ Figure \* ARABIC ">
                    <w:r>
                      <w:rPr>
                        <w:noProof/>
                      </w:rPr>
                      <w:t>32</w:t>
                    </w:r>
                  </w:fldSimple>
                  <w:r>
                    <w:t>: Rolling mechanism plate, mounted</w:t>
                  </w:r>
                  <w:bookmarkEnd w:id="805"/>
                  <w:bookmarkEnd w:id="806"/>
                  <w:bookmarkEnd w:id="807"/>
                  <w:r>
                    <w:t xml:space="preserve"> (JC)</w:t>
                  </w:r>
                  <w:bookmarkEnd w:id="808"/>
                </w:p>
              </w:txbxContent>
            </v:textbox>
            <w10:wrap type="square" anchorx="margin"/>
          </v:shape>
        </w:pict>
      </w:r>
    </w:p>
    <w:p w14:paraId="000FA1AB" w14:textId="77777777" w:rsidR="006B3518" w:rsidRDefault="006B3518"/>
    <w:p w14:paraId="72B9DE88" w14:textId="77777777" w:rsidR="006B3518" w:rsidRDefault="00D556E3">
      <w:r>
        <w:rPr>
          <w:noProof/>
          <w:lang w:bidi="ar-SA"/>
        </w:rPr>
        <w:lastRenderedPageBreak/>
        <w:drawing>
          <wp:anchor distT="0" distB="0" distL="114300" distR="114300" simplePos="0" relativeHeight="251933696" behindDoc="0" locked="0" layoutInCell="1" allowOverlap="1" wp14:anchorId="31DF0F01" wp14:editId="554F5AA0">
            <wp:simplePos x="0" y="0"/>
            <wp:positionH relativeFrom="margin">
              <wp:posOffset>1228725</wp:posOffset>
            </wp:positionH>
            <wp:positionV relativeFrom="paragraph">
              <wp:posOffset>295910</wp:posOffset>
            </wp:positionV>
            <wp:extent cx="4373880" cy="3267075"/>
            <wp:effectExtent l="19050" t="0" r="7620" b="0"/>
            <wp:wrapSquare wrapText="bothSides"/>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63.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73880" cy="3267075"/>
                    </a:xfrm>
                    <a:prstGeom prst="rect">
                      <a:avLst/>
                    </a:prstGeom>
                  </pic:spPr>
                </pic:pic>
              </a:graphicData>
            </a:graphic>
          </wp:anchor>
        </w:drawing>
      </w:r>
    </w:p>
    <w:p w14:paraId="5F9AF733" w14:textId="77777777" w:rsidR="006B3518" w:rsidRDefault="006B3518"/>
    <w:p w14:paraId="570A4774" w14:textId="77777777" w:rsidR="006B3518" w:rsidRDefault="006B3518"/>
    <w:p w14:paraId="40640482" w14:textId="77777777" w:rsidR="006B3518" w:rsidRDefault="006B3518"/>
    <w:p w14:paraId="580DC11F" w14:textId="77777777" w:rsidR="006B3518" w:rsidRDefault="006B3518"/>
    <w:p w14:paraId="22B6B08F" w14:textId="77777777" w:rsidR="006B3518" w:rsidRDefault="006B3518"/>
    <w:p w14:paraId="55A01FCF" w14:textId="77777777" w:rsidR="006B3518" w:rsidRDefault="006B3518"/>
    <w:p w14:paraId="7AF13B70" w14:textId="77777777" w:rsidR="006B3518" w:rsidRDefault="006B3518"/>
    <w:p w14:paraId="13821F77" w14:textId="77777777" w:rsidR="00C3552F" w:rsidRDefault="00C3552F"/>
    <w:p w14:paraId="01FDE1BD" w14:textId="77777777" w:rsidR="00C3552F" w:rsidRDefault="00C3552F"/>
    <w:p w14:paraId="03C9CA68" w14:textId="77777777" w:rsidR="00C3552F" w:rsidRDefault="00C3552F"/>
    <w:p w14:paraId="6F66BAD8" w14:textId="77777777" w:rsidR="00C3552F" w:rsidRDefault="008047F4">
      <w:r>
        <w:rPr>
          <w:noProof/>
          <w:lang w:bidi="ar-SA"/>
        </w:rPr>
        <w:pict w14:anchorId="60548DFB">
          <v:shape id="Text Box 465" o:spid="_x0000_s1139" type="#_x0000_t202" style="position:absolute;margin-left:98.65pt;margin-top:3.25pt;width:341.2pt;height:38.45pt;z-index:251934720;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" filled="f" stroked="f">
            <v:textbox style="mso-fit-shape-to-text:t">
              <w:txbxContent>
                <w:p w14:paraId="21205BE0" w14:textId="77777777" w:rsidR="008047F4" w:rsidRDefault="008047F4" w:rsidP="00B22C0B">
                  <w:pPr>
                    <w:pStyle w:val="Caption"/>
                    <w:jc w:val="center"/>
                  </w:pPr>
                  <w:bookmarkStart w:id="809" w:name="_Toc385422150"/>
                  <w:bookmarkStart w:id="810" w:name="_Toc385422828"/>
                  <w:bookmarkStart w:id="811" w:name="_Toc385422921"/>
                  <w:bookmarkStart w:id="812" w:name="_Toc385446948"/>
                  <w:r>
                    <w:t xml:space="preserve">Figure </w:t>
                  </w:r>
                  <w:fldSimple w:instr=" SEQ Figure \* ARABIC ">
                    <w:r>
                      <w:rPr>
                        <w:noProof/>
                      </w:rPr>
                      <w:t>33</w:t>
                    </w:r>
                  </w:fldSimple>
                  <w:r>
                    <w:t>: Rolling mechanism coupled with the stepper motor</w:t>
                  </w:r>
                  <w:bookmarkEnd w:id="809"/>
                  <w:bookmarkEnd w:id="810"/>
                  <w:bookmarkEnd w:id="811"/>
                  <w:r>
                    <w:t xml:space="preserve"> (JC)</w:t>
                  </w:r>
                  <w:bookmarkEnd w:id="812"/>
                </w:p>
              </w:txbxContent>
            </v:textbox>
            <w10:wrap type="square" anchorx="margin"/>
          </v:shape>
        </w:pict>
      </w:r>
    </w:p>
    <w:p w14:paraId="531AD0BE" w14:textId="77777777" w:rsidR="00B22C0B" w:rsidRDefault="00B22C0B"/>
    <w:p w14:paraId="46C6E350" w14:textId="77777777" w:rsidR="00B22C0B" w:rsidRDefault="00E92794">
      <w:r>
        <w:rPr>
          <w:noProof/>
          <w:lang w:bidi="ar-SA"/>
        </w:rPr>
        <w:drawing>
          <wp:anchor distT="0" distB="0" distL="114300" distR="114300" simplePos="0" relativeHeight="251935744" behindDoc="0" locked="0" layoutInCell="1" allowOverlap="1" wp14:anchorId="26D7B891" wp14:editId="3CD0591C">
            <wp:simplePos x="0" y="0"/>
            <wp:positionH relativeFrom="margin">
              <wp:posOffset>1231265</wp:posOffset>
            </wp:positionH>
            <wp:positionV relativeFrom="paragraph">
              <wp:posOffset>250190</wp:posOffset>
            </wp:positionV>
            <wp:extent cx="4703445" cy="3514090"/>
            <wp:effectExtent l="19050" t="0" r="1905" b="0"/>
            <wp:wrapSquare wrapText="bothSides"/>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067.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703445" cy="3514090"/>
                    </a:xfrm>
                    <a:prstGeom prst="rect">
                      <a:avLst/>
                    </a:prstGeom>
                  </pic:spPr>
                </pic:pic>
              </a:graphicData>
            </a:graphic>
          </wp:anchor>
        </w:drawing>
      </w:r>
    </w:p>
    <w:p w14:paraId="570B492E" w14:textId="77777777" w:rsidR="00B22C0B" w:rsidRDefault="00B22C0B"/>
    <w:p w14:paraId="670350BC" w14:textId="77777777" w:rsidR="00B22C0B" w:rsidRDefault="00B22C0B"/>
    <w:p w14:paraId="053D3323" w14:textId="77777777" w:rsidR="00B22C0B" w:rsidRDefault="00B22C0B"/>
    <w:p w14:paraId="17DF7C57" w14:textId="77777777" w:rsidR="00B22C0B" w:rsidRDefault="00B22C0B"/>
    <w:p w14:paraId="73B1D90A" w14:textId="77777777" w:rsidR="00B22C0B" w:rsidRDefault="00B22C0B"/>
    <w:p w14:paraId="08E040C2" w14:textId="77777777" w:rsidR="00B22C0B" w:rsidRDefault="00B22C0B"/>
    <w:p w14:paraId="1E210A27" w14:textId="77777777" w:rsidR="00B22C0B" w:rsidRDefault="00B22C0B"/>
    <w:p w14:paraId="748F2C11" w14:textId="77777777" w:rsidR="00B22C0B" w:rsidRDefault="00B22C0B"/>
    <w:p w14:paraId="339A8755" w14:textId="77777777" w:rsidR="00B22C0B" w:rsidRDefault="00B22C0B"/>
    <w:p w14:paraId="4A4684CC" w14:textId="77777777" w:rsidR="00B22C0B" w:rsidRDefault="00B22C0B"/>
    <w:p w14:paraId="0E615370" w14:textId="77777777" w:rsidR="00B22C0B" w:rsidRDefault="00B22C0B"/>
    <w:p w14:paraId="46CAB48C" w14:textId="77777777" w:rsidR="00B22C0B" w:rsidRDefault="008047F4">
      <w:r>
        <w:rPr>
          <w:noProof/>
          <w:lang w:bidi="ar-SA"/>
        </w:rPr>
        <w:pict w14:anchorId="1FF7571F">
          <v:shape id="Text Box 466" o:spid="_x0000_s1140" type="#_x0000_t202" style="position:absolute;margin-left:105.7pt;margin-top:4.25pt;width:341.2pt;height:38.45pt;z-index:25193676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UQwA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" filled="f" stroked="f">
            <v:textbox style="mso-fit-shape-to-text:t">
              <w:txbxContent>
                <w:p w14:paraId="27877762" w14:textId="77777777" w:rsidR="008047F4" w:rsidRDefault="008047F4" w:rsidP="00B22C0B">
                  <w:pPr>
                    <w:pStyle w:val="Caption"/>
                    <w:jc w:val="center"/>
                  </w:pPr>
                  <w:bookmarkStart w:id="813" w:name="_Toc385422151"/>
                  <w:bookmarkStart w:id="814" w:name="_Toc385422829"/>
                  <w:bookmarkStart w:id="815" w:name="_Toc385422922"/>
                  <w:bookmarkStart w:id="816" w:name="_Toc385446949"/>
                  <w:r>
                    <w:t xml:space="preserve">Figure </w:t>
                  </w:r>
                  <w:fldSimple w:instr=" SEQ Figure \* ARABIC ">
                    <w:r>
                      <w:rPr>
                        <w:noProof/>
                      </w:rPr>
                      <w:t>34</w:t>
                    </w:r>
                  </w:fldSimple>
                  <w:r>
                    <w:t>: Rolling mechanism stepper motor</w:t>
                  </w:r>
                  <w:bookmarkEnd w:id="813"/>
                  <w:bookmarkEnd w:id="814"/>
                  <w:bookmarkEnd w:id="815"/>
                  <w:r>
                    <w:t xml:space="preserve"> (JC)</w:t>
                  </w:r>
                  <w:bookmarkEnd w:id="816"/>
                </w:p>
              </w:txbxContent>
            </v:textbox>
            <w10:wrap type="square" anchorx="margin"/>
          </v:shape>
        </w:pict>
      </w:r>
    </w:p>
    <w:p w14:paraId="697D35ED" w14:textId="77777777" w:rsidR="00B22C0B" w:rsidRDefault="00B22C0B"/>
    <w:p w14:paraId="038AA17D" w14:textId="77777777" w:rsidR="00B22C0B" w:rsidRDefault="00B22C0B"/>
    <w:p w14:paraId="7861EA76" w14:textId="77777777" w:rsidR="0065288D" w:rsidRDefault="0065288D"/>
    <w:p w14:paraId="5F6C9798" w14:textId="77777777" w:rsidR="0065288D" w:rsidRDefault="0065288D"/>
    <w:p w14:paraId="64007D41" w14:textId="77777777" w:rsidR="0065288D" w:rsidRDefault="00CA3142">
      <w:r>
        <w:rPr>
          <w:noProof/>
          <w:lang w:bidi="ar-SA"/>
        </w:rPr>
        <w:lastRenderedPageBreak/>
        <w:drawing>
          <wp:anchor distT="0" distB="0" distL="114300" distR="114300" simplePos="0" relativeHeight="251937792" behindDoc="0" locked="0" layoutInCell="1" allowOverlap="1" wp14:anchorId="6ED612D5" wp14:editId="259D55AA">
            <wp:simplePos x="0" y="0"/>
            <wp:positionH relativeFrom="margin">
              <wp:posOffset>1605280</wp:posOffset>
            </wp:positionH>
            <wp:positionV relativeFrom="paragraph">
              <wp:posOffset>226060</wp:posOffset>
            </wp:positionV>
            <wp:extent cx="3908425" cy="2901950"/>
            <wp:effectExtent l="19050" t="0" r="0" b="0"/>
            <wp:wrapSquare wrapText="bothSides"/>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068.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08425" cy="2901950"/>
                    </a:xfrm>
                    <a:prstGeom prst="rect">
                      <a:avLst/>
                    </a:prstGeom>
                  </pic:spPr>
                </pic:pic>
              </a:graphicData>
            </a:graphic>
          </wp:anchor>
        </w:drawing>
      </w:r>
    </w:p>
    <w:p w14:paraId="01D21B0E" w14:textId="77777777" w:rsidR="00CA3142" w:rsidRDefault="00CA3142"/>
    <w:p w14:paraId="7464A5E6" w14:textId="77777777" w:rsidR="00CA3142" w:rsidRDefault="00CA3142"/>
    <w:p w14:paraId="543D6324" w14:textId="77777777" w:rsidR="00CA3142" w:rsidRDefault="00CA3142"/>
    <w:p w14:paraId="52112CED" w14:textId="77777777" w:rsidR="00CA3142" w:rsidRDefault="00CA3142"/>
    <w:p w14:paraId="77F5598F" w14:textId="77777777" w:rsidR="00CA3142" w:rsidRDefault="00CA3142"/>
    <w:p w14:paraId="1A79BE82" w14:textId="77777777" w:rsidR="00CA3142" w:rsidRDefault="00CA3142"/>
    <w:p w14:paraId="4B8E48EF" w14:textId="77777777" w:rsidR="00CA3142" w:rsidRDefault="00CA3142"/>
    <w:p w14:paraId="2C90CC25" w14:textId="77777777" w:rsidR="00CA3142" w:rsidRDefault="00CA3142"/>
    <w:p w14:paraId="49F480AE" w14:textId="77777777" w:rsidR="00CA3142" w:rsidRDefault="00CA3142"/>
    <w:p w14:paraId="43F979DD" w14:textId="77777777" w:rsidR="0065288D" w:rsidRDefault="008047F4">
      <w:r>
        <w:rPr>
          <w:noProof/>
          <w:lang w:bidi="ar-SA"/>
        </w:rPr>
        <w:pict w14:anchorId="1FEC1DF9">
          <v:shape id="Text Box 467" o:spid="_x0000_s1141" type="#_x0000_t202" style="position:absolute;margin-left:109.1pt;margin-top:3.45pt;width:341.2pt;height:38.45pt;z-index:251938816;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dn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" filled="f" stroked="f">
            <v:textbox style="mso-fit-shape-to-text:t">
              <w:txbxContent>
                <w:p w14:paraId="5A25B45A" w14:textId="77777777" w:rsidR="008047F4" w:rsidRDefault="008047F4" w:rsidP="0065288D">
                  <w:pPr>
                    <w:pStyle w:val="Caption"/>
                    <w:jc w:val="center"/>
                  </w:pPr>
                  <w:bookmarkStart w:id="817" w:name="_Toc385422152"/>
                  <w:bookmarkStart w:id="818" w:name="_Toc385422830"/>
                  <w:bookmarkStart w:id="819" w:name="_Toc385422923"/>
                  <w:bookmarkStart w:id="820" w:name="_Toc385446950"/>
                  <w:r>
                    <w:t xml:space="preserve">Figure </w:t>
                  </w:r>
                  <w:fldSimple w:instr=" SEQ Figure \* ARABIC ">
                    <w:r>
                      <w:rPr>
                        <w:noProof/>
                      </w:rPr>
                      <w:t>35</w:t>
                    </w:r>
                  </w:fldSimple>
                  <w:r>
                    <w:t>: Rolling mechanism mounted to X/Y translation assembly</w:t>
                  </w:r>
                  <w:bookmarkEnd w:id="817"/>
                  <w:bookmarkEnd w:id="818"/>
                  <w:bookmarkEnd w:id="819"/>
                  <w:r>
                    <w:t xml:space="preserve"> (JC)</w:t>
                  </w:r>
                  <w:bookmarkEnd w:id="820"/>
                </w:p>
              </w:txbxContent>
            </v:textbox>
            <w10:wrap type="square" anchorx="margin"/>
          </v:shape>
        </w:pict>
      </w:r>
    </w:p>
    <w:p w14:paraId="54C4E747" w14:textId="77777777" w:rsidR="0065288D" w:rsidRDefault="0065288D"/>
    <w:p w14:paraId="20E98063" w14:textId="77777777" w:rsidR="0065288D" w:rsidRDefault="0065288D" w:rsidP="0065288D">
      <w:pPr>
        <w:pStyle w:val="Heading3"/>
      </w:pPr>
      <w:bookmarkStart w:id="821" w:name="_Toc385422294"/>
      <w:bookmarkStart w:id="822" w:name="_Toc385424880"/>
      <w:r>
        <w:t>Costs</w:t>
      </w:r>
      <w:bookmarkEnd w:id="821"/>
      <w:bookmarkEnd w:id="822"/>
    </w:p>
    <w:p w14:paraId="38EF1787" w14:textId="77777777" w:rsidR="0065288D" w:rsidRPr="0065288D" w:rsidRDefault="008047F4" w:rsidP="0065288D">
      <w:r>
        <w:rPr>
          <w:noProof/>
          <w:lang w:bidi="ar-SA"/>
        </w:rPr>
        <w:pict w14:anchorId="40468A50">
          <v:shape id="Text Box 469" o:spid="_x0000_s1142" type="#_x0000_t202" style="position:absolute;margin-left:88.1pt;margin-top:8.55pt;width:341.2pt;height:38.45pt;z-index:25194188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uAwA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" filled="f" stroked="f">
            <v:textbox style="mso-fit-shape-to-text:t">
              <w:txbxContent>
                <w:p w14:paraId="4509360C" w14:textId="77777777" w:rsidR="008047F4" w:rsidRDefault="008047F4" w:rsidP="0065288D">
                  <w:pPr>
                    <w:pStyle w:val="Caption"/>
                    <w:jc w:val="center"/>
                  </w:pPr>
                  <w:bookmarkStart w:id="823" w:name="_Toc385422218"/>
                  <w:bookmarkStart w:id="824" w:name="_Toc385423819"/>
                  <w:r>
                    <w:t xml:space="preserve">Table </w:t>
                  </w:r>
                  <w:fldSimple w:instr=" SEQ Table \* ARABIC ">
                    <w:r>
                      <w:rPr>
                        <w:noProof/>
                      </w:rPr>
                      <w:t>8</w:t>
                    </w:r>
                  </w:fldSimple>
                  <w:r>
                    <w:t>: Production cost</w:t>
                  </w:r>
                  <w:bookmarkEnd w:id="823"/>
                  <w:r>
                    <w:t xml:space="preserve"> of roller mechanism subsystem (JC)</w:t>
                  </w:r>
                  <w:bookmarkEnd w:id="824"/>
                </w:p>
              </w:txbxContent>
            </v:textbox>
            <w10:wrap type="square" anchorx="margin"/>
          </v:shape>
        </w:pict>
      </w:r>
    </w:p>
    <w:tbl>
      <w:tblPr>
        <w:tblStyle w:val="GridTable1Light1"/>
        <w:tblpPr w:leftFromText="180" w:rightFromText="180" w:vertAnchor="page" w:horzAnchor="margin" w:tblpXSpec="center" w:tblpY="7902"/>
        <w:tblW w:w="0" w:type="auto"/>
        <w:tblLook w:val="04A0" w:firstRow="1" w:lastRow="0" w:firstColumn="1" w:lastColumn="0" w:noHBand="0" w:noVBand="1"/>
      </w:tblPr>
      <w:tblGrid>
        <w:gridCol w:w="2337"/>
        <w:gridCol w:w="2337"/>
        <w:gridCol w:w="2338"/>
        <w:gridCol w:w="2338"/>
      </w:tblGrid>
      <w:tr w:rsidR="00CA3142" w14:paraId="647DD107" w14:textId="77777777" w:rsidTr="00CA31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7666D69" w14:textId="77777777" w:rsidR="00CA3142" w:rsidRDefault="00CA3142" w:rsidP="00CA3142">
            <w:r>
              <w:t>Part</w:t>
            </w:r>
          </w:p>
        </w:tc>
        <w:tc>
          <w:tcPr>
            <w:tcW w:w="2337" w:type="dxa"/>
          </w:tcPr>
          <w:p w14:paraId="3F80270B" w14:textId="77777777" w:rsidR="00CA3142" w:rsidRDefault="00CA3142" w:rsidP="00CA3142">
            <w:pPr>
              <w:cnfStyle w:val="100000000000" w:firstRow="1" w:lastRow="0" w:firstColumn="0" w:lastColumn="0" w:oddVBand="0" w:evenVBand="0" w:oddHBand="0" w:evenHBand="0" w:firstRowFirstColumn="0" w:firstRowLastColumn="0" w:lastRowFirstColumn="0" w:lastRowLastColumn="0"/>
            </w:pPr>
            <w:r>
              <w:t>Quantity</w:t>
            </w:r>
          </w:p>
        </w:tc>
        <w:tc>
          <w:tcPr>
            <w:tcW w:w="2338" w:type="dxa"/>
          </w:tcPr>
          <w:p w14:paraId="326698EE" w14:textId="77777777" w:rsidR="00CA3142" w:rsidRDefault="00CA3142" w:rsidP="00CA3142">
            <w:pPr>
              <w:cnfStyle w:val="100000000000" w:firstRow="1" w:lastRow="0" w:firstColumn="0" w:lastColumn="0" w:oddVBand="0" w:evenVBand="0" w:oddHBand="0" w:evenHBand="0" w:firstRowFirstColumn="0" w:firstRowLastColumn="0" w:lastRowFirstColumn="0" w:lastRowLastColumn="0"/>
            </w:pPr>
            <w:r>
              <w:t>Unit Price</w:t>
            </w:r>
          </w:p>
        </w:tc>
        <w:tc>
          <w:tcPr>
            <w:tcW w:w="2338" w:type="dxa"/>
          </w:tcPr>
          <w:p w14:paraId="2505A453" w14:textId="77777777" w:rsidR="00CA3142" w:rsidRDefault="00CA3142" w:rsidP="00CA3142">
            <w:pPr>
              <w:cnfStyle w:val="100000000000" w:firstRow="1" w:lastRow="0" w:firstColumn="0" w:lastColumn="0" w:oddVBand="0" w:evenVBand="0" w:oddHBand="0" w:evenHBand="0" w:firstRowFirstColumn="0" w:firstRowLastColumn="0" w:lastRowFirstColumn="0" w:lastRowLastColumn="0"/>
            </w:pPr>
            <w:r>
              <w:t>Subtotal</w:t>
            </w:r>
          </w:p>
        </w:tc>
      </w:tr>
      <w:tr w:rsidR="00CA3142" w14:paraId="4871CA57" w14:textId="77777777" w:rsidTr="00CA3142">
        <w:tc>
          <w:tcPr>
            <w:cnfStyle w:val="001000000000" w:firstRow="0" w:lastRow="0" w:firstColumn="1" w:lastColumn="0" w:oddVBand="0" w:evenVBand="0" w:oddHBand="0" w:evenHBand="0" w:firstRowFirstColumn="0" w:firstRowLastColumn="0" w:lastRowFirstColumn="0" w:lastRowLastColumn="0"/>
            <w:tcW w:w="2337" w:type="dxa"/>
          </w:tcPr>
          <w:p w14:paraId="49C8E152" w14:textId="77777777" w:rsidR="00CA3142" w:rsidRPr="004B508A" w:rsidRDefault="00CA3142" w:rsidP="00CA3142">
            <w:pPr>
              <w:rPr>
                <w:b w:val="0"/>
              </w:rPr>
            </w:pPr>
            <w:r>
              <w:rPr>
                <w:b w:val="0"/>
              </w:rPr>
              <w:t>Stainless Steel Shaft</w:t>
            </w:r>
          </w:p>
        </w:tc>
        <w:tc>
          <w:tcPr>
            <w:tcW w:w="2337" w:type="dxa"/>
          </w:tcPr>
          <w:p w14:paraId="3A78D038"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47D8CE7B"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$8.06</w:t>
            </w:r>
          </w:p>
        </w:tc>
        <w:tc>
          <w:tcPr>
            <w:tcW w:w="2338" w:type="dxa"/>
          </w:tcPr>
          <w:p w14:paraId="6376323A"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$8.06</w:t>
            </w:r>
          </w:p>
        </w:tc>
      </w:tr>
      <w:tr w:rsidR="00CA3142" w14:paraId="71184BF3" w14:textId="77777777" w:rsidTr="00CA3142">
        <w:tc>
          <w:tcPr>
            <w:cnfStyle w:val="001000000000" w:firstRow="0" w:lastRow="0" w:firstColumn="1" w:lastColumn="0" w:oddVBand="0" w:evenVBand="0" w:oddHBand="0" w:evenHBand="0" w:firstRowFirstColumn="0" w:firstRowLastColumn="0" w:lastRowFirstColumn="0" w:lastRowLastColumn="0"/>
            <w:tcW w:w="2337" w:type="dxa"/>
          </w:tcPr>
          <w:p w14:paraId="506C3B54" w14:textId="77777777" w:rsidR="00CA3142" w:rsidRPr="004B508A" w:rsidRDefault="00CA3142" w:rsidP="00CA3142">
            <w:pPr>
              <w:rPr>
                <w:b w:val="0"/>
              </w:rPr>
            </w:pPr>
            <w:r>
              <w:rPr>
                <w:b w:val="0"/>
              </w:rPr>
              <w:t>Flexible Coupler</w:t>
            </w:r>
          </w:p>
        </w:tc>
        <w:tc>
          <w:tcPr>
            <w:tcW w:w="2337" w:type="dxa"/>
          </w:tcPr>
          <w:p w14:paraId="632CE98B"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4D086624"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$6.95</w:t>
            </w:r>
          </w:p>
        </w:tc>
        <w:tc>
          <w:tcPr>
            <w:tcW w:w="2338" w:type="dxa"/>
          </w:tcPr>
          <w:p w14:paraId="56435B74"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$6.85</w:t>
            </w:r>
          </w:p>
        </w:tc>
      </w:tr>
      <w:tr w:rsidR="00CA3142" w14:paraId="4A01805D" w14:textId="77777777" w:rsidTr="00CA3142">
        <w:tc>
          <w:tcPr>
            <w:cnfStyle w:val="001000000000" w:firstRow="0" w:lastRow="0" w:firstColumn="1" w:lastColumn="0" w:oddVBand="0" w:evenVBand="0" w:oddHBand="0" w:evenHBand="0" w:firstRowFirstColumn="0" w:firstRowLastColumn="0" w:lastRowFirstColumn="0" w:lastRowLastColumn="0"/>
            <w:tcW w:w="2337" w:type="dxa"/>
          </w:tcPr>
          <w:p w14:paraId="4C26AF2C" w14:textId="77777777" w:rsidR="00CA3142" w:rsidRPr="004B508A" w:rsidRDefault="00CA3142" w:rsidP="00CA3142">
            <w:pPr>
              <w:rPr>
                <w:b w:val="0"/>
              </w:rPr>
            </w:pPr>
            <w:r>
              <w:rPr>
                <w:b w:val="0"/>
              </w:rPr>
              <w:t>Flanged Bearing</w:t>
            </w:r>
          </w:p>
        </w:tc>
        <w:tc>
          <w:tcPr>
            <w:tcW w:w="2337" w:type="dxa"/>
          </w:tcPr>
          <w:p w14:paraId="031B1B9B"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41FEBD02"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$6.20</w:t>
            </w:r>
          </w:p>
        </w:tc>
        <w:tc>
          <w:tcPr>
            <w:tcW w:w="2338" w:type="dxa"/>
          </w:tcPr>
          <w:p w14:paraId="64A5DC4E"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$6.20</w:t>
            </w:r>
          </w:p>
        </w:tc>
      </w:tr>
      <w:tr w:rsidR="00CA3142" w14:paraId="2968F3F1" w14:textId="77777777" w:rsidTr="00CA3142">
        <w:tc>
          <w:tcPr>
            <w:cnfStyle w:val="001000000000" w:firstRow="0" w:lastRow="0" w:firstColumn="1" w:lastColumn="0" w:oddVBand="0" w:evenVBand="0" w:oddHBand="0" w:evenHBand="0" w:firstRowFirstColumn="0" w:firstRowLastColumn="0" w:lastRowFirstColumn="0" w:lastRowLastColumn="0"/>
            <w:tcW w:w="2337" w:type="dxa"/>
          </w:tcPr>
          <w:p w14:paraId="36A65C6F" w14:textId="77777777" w:rsidR="00CA3142" w:rsidRPr="004B508A" w:rsidRDefault="00CA3142" w:rsidP="00CA3142">
            <w:pPr>
              <w:rPr>
                <w:b w:val="0"/>
              </w:rPr>
            </w:pPr>
            <w:r>
              <w:rPr>
                <w:b w:val="0"/>
              </w:rPr>
              <w:t>3D Printing</w:t>
            </w:r>
          </w:p>
        </w:tc>
        <w:tc>
          <w:tcPr>
            <w:tcW w:w="2337" w:type="dxa"/>
          </w:tcPr>
          <w:p w14:paraId="2734D056"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30294E0E"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$6.00</w:t>
            </w:r>
          </w:p>
        </w:tc>
        <w:tc>
          <w:tcPr>
            <w:tcW w:w="2338" w:type="dxa"/>
          </w:tcPr>
          <w:p w14:paraId="3BA44E9F" w14:textId="77777777" w:rsidR="00CA3142" w:rsidRDefault="00CA3142" w:rsidP="00CA3142">
            <w:pPr>
              <w:cnfStyle w:val="000000000000" w:firstRow="0" w:lastRow="0" w:firstColumn="0" w:lastColumn="0" w:oddVBand="0" w:evenVBand="0" w:oddHBand="0" w:evenHBand="0" w:firstRowFirstColumn="0" w:firstRowLastColumn="0" w:lastRowFirstColumn="0" w:lastRowLastColumn="0"/>
            </w:pPr>
            <w:r>
              <w:t>$6.00</w:t>
            </w:r>
          </w:p>
        </w:tc>
      </w:tr>
    </w:tbl>
    <w:p w14:paraId="3A6337A6" w14:textId="77777777" w:rsidR="0065288D" w:rsidRDefault="0065288D"/>
    <w:p w14:paraId="0B5A9FA5" w14:textId="77777777" w:rsidR="0065288D" w:rsidRDefault="0065288D"/>
    <w:p w14:paraId="2EAB233B" w14:textId="77777777" w:rsidR="00CA3142" w:rsidRDefault="00CA3142"/>
    <w:p w14:paraId="7673614D" w14:textId="77777777" w:rsidR="00CA3142" w:rsidRDefault="00CA3142"/>
    <w:p w14:paraId="4368C321" w14:textId="77777777" w:rsidR="00CA3142" w:rsidRDefault="00CA3142"/>
    <w:p w14:paraId="2512A214" w14:textId="77777777" w:rsidR="00CA3142" w:rsidRDefault="00CA3142"/>
    <w:p w14:paraId="56E0B1FB" w14:textId="77777777" w:rsidR="00CA3142" w:rsidRDefault="00CA3142"/>
    <w:p w14:paraId="0518C66D" w14:textId="77777777" w:rsidR="00CA3142" w:rsidRDefault="00CA3142"/>
    <w:p w14:paraId="2280E7B7" w14:textId="77777777" w:rsidR="00CA3142" w:rsidRDefault="00CA3142"/>
    <w:p w14:paraId="46462016" w14:textId="77777777" w:rsidR="00CA3142" w:rsidRDefault="00CA3142"/>
    <w:p w14:paraId="0B49C636" w14:textId="77777777" w:rsidR="00CA3142" w:rsidRDefault="00CA3142"/>
    <w:p w14:paraId="2845AD68" w14:textId="77777777" w:rsidR="00CA3142" w:rsidRDefault="00CA3142"/>
    <w:p w14:paraId="141A3392" w14:textId="77777777" w:rsidR="00CA3142" w:rsidRDefault="00CA3142"/>
    <w:p w14:paraId="4C3911C6" w14:textId="77777777" w:rsidR="0065288D" w:rsidRDefault="0065288D"/>
    <w:p w14:paraId="446BB970" w14:textId="77777777" w:rsidR="0065288D" w:rsidRDefault="0065288D"/>
    <w:p w14:paraId="73B5D5BA" w14:textId="77777777" w:rsidR="00C77A5B" w:rsidRDefault="007A5391" w:rsidP="00C77A5B">
      <w:pPr>
        <w:pStyle w:val="Heading2"/>
      </w:pPr>
      <w:bookmarkStart w:id="825" w:name="_Toc385422295"/>
      <w:bookmarkStart w:id="826" w:name="_Toc385424881"/>
      <w:r>
        <w:lastRenderedPageBreak/>
        <w:t>P</w:t>
      </w:r>
      <w:r w:rsidR="00C77A5B">
        <w:t>owder Platforms (PZ)</w:t>
      </w:r>
      <w:bookmarkEnd w:id="825"/>
      <w:bookmarkEnd w:id="826"/>
    </w:p>
    <w:p w14:paraId="21D52AD2" w14:textId="77777777" w:rsidR="00C77A5B" w:rsidRDefault="00C77A5B" w:rsidP="00C77A5B">
      <w:r w:rsidRPr="00C77A5B">
        <w:rPr>
          <w:noProof/>
          <w:lang w:bidi="ar-SA"/>
        </w:rPr>
        <w:drawing>
          <wp:anchor distT="0" distB="0" distL="114300" distR="114300" simplePos="0" relativeHeight="251942912" behindDoc="0" locked="0" layoutInCell="1" allowOverlap="1" wp14:anchorId="6D34E305" wp14:editId="20F62D5B">
            <wp:simplePos x="0" y="0"/>
            <wp:positionH relativeFrom="margin">
              <wp:align>center</wp:align>
            </wp:positionH>
            <wp:positionV relativeFrom="paragraph">
              <wp:posOffset>238760</wp:posOffset>
            </wp:positionV>
            <wp:extent cx="3686175" cy="3524250"/>
            <wp:effectExtent l="19050" t="0" r="9525" b="0"/>
            <wp:wrapSquare wrapText="bothSides"/>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srcRect l="35577" t="15100" r="23557" b="15385"/>
                    <a:stretch/>
                  </pic:blipFill>
                  <pic:spPr bwMode="auto">
                    <a:xfrm>
                      <a:off x="0" y="0"/>
                      <a:ext cx="3686175" cy="3524250"/>
                    </a:xfrm>
                    <a:prstGeom prst="rect">
                      <a:avLst/>
                    </a:prstGeom>
                    <a:ln>
                      <a:noFill/>
                    </a:ln>
                    <a:extLst>
                      <a:ext uri="{53640926-AAD7-44D8-BBD7-CCE9431645EC}">
                        <a14:shadowObscured xmlns:a14="http://schemas.microsoft.com/office/drawing/2010/main"/>
                      </a:ext>
                    </a:extLst>
                  </pic:spPr>
                </pic:pic>
              </a:graphicData>
            </a:graphic>
          </wp:anchor>
        </w:drawing>
      </w:r>
    </w:p>
    <w:p w14:paraId="09D883A6" w14:textId="77777777" w:rsidR="00C77A5B" w:rsidRDefault="00C77A5B" w:rsidP="00C77A5B"/>
    <w:p w14:paraId="523F241C" w14:textId="77777777" w:rsidR="00C77A5B" w:rsidRDefault="00C77A5B" w:rsidP="00C77A5B"/>
    <w:p w14:paraId="5B5937D6" w14:textId="77777777" w:rsidR="00C77A5B" w:rsidRDefault="00C77A5B" w:rsidP="00C77A5B"/>
    <w:p w14:paraId="08BFFBA4" w14:textId="77777777" w:rsidR="00C77A5B" w:rsidRDefault="00C77A5B" w:rsidP="00C77A5B"/>
    <w:p w14:paraId="48256F76" w14:textId="77777777" w:rsidR="00C77A5B" w:rsidRDefault="00C77A5B" w:rsidP="00C77A5B"/>
    <w:p w14:paraId="5F31D423" w14:textId="77777777" w:rsidR="00C77A5B" w:rsidRDefault="00C77A5B" w:rsidP="00C77A5B"/>
    <w:p w14:paraId="15A42D7E" w14:textId="77777777" w:rsidR="00C77A5B" w:rsidRDefault="00C77A5B" w:rsidP="00C77A5B"/>
    <w:p w14:paraId="5671E807" w14:textId="77777777" w:rsidR="00C77A5B" w:rsidRDefault="00C77A5B" w:rsidP="00C77A5B"/>
    <w:p w14:paraId="6ADF49A7" w14:textId="77777777" w:rsidR="00C77A5B" w:rsidRDefault="00C77A5B" w:rsidP="00C77A5B"/>
    <w:p w14:paraId="13198834" w14:textId="77777777" w:rsidR="00C77A5B" w:rsidRDefault="00C77A5B" w:rsidP="00C77A5B"/>
    <w:p w14:paraId="558AE22B" w14:textId="77777777" w:rsidR="00C77A5B" w:rsidRDefault="008047F4" w:rsidP="00C77A5B">
      <w:r>
        <w:rPr>
          <w:noProof/>
          <w:lang w:bidi="ar-SA"/>
        </w:rPr>
        <w:pict w14:anchorId="1F36BD53">
          <v:shape id="Text Box 470" o:spid="_x0000_s1143" type="#_x0000_t202" style="position:absolute;margin-left:106.1pt;margin-top:14.1pt;width:341.2pt;height:38.45pt;z-index:251943936;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lAwQ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" filled="f" stroked="f">
            <v:textbox style="mso-fit-shape-to-text:t">
              <w:txbxContent>
                <w:p w14:paraId="65F937A6" w14:textId="77777777" w:rsidR="008047F4" w:rsidRDefault="008047F4" w:rsidP="00C77A5B">
                  <w:pPr>
                    <w:pStyle w:val="Caption"/>
                    <w:jc w:val="center"/>
                  </w:pPr>
                  <w:bookmarkStart w:id="827" w:name="_Ref385153922"/>
                  <w:bookmarkStart w:id="828" w:name="_Toc385422153"/>
                  <w:bookmarkStart w:id="829" w:name="_Toc385422831"/>
                  <w:bookmarkStart w:id="830" w:name="_Toc385422924"/>
                  <w:bookmarkStart w:id="831" w:name="_Toc385446951"/>
                  <w:r>
                    <w:t xml:space="preserve">Figure </w:t>
                  </w:r>
                  <w:fldSimple w:instr=" SEQ Figure \* ARABIC ">
                    <w:r>
                      <w:rPr>
                        <w:noProof/>
                      </w:rPr>
                      <w:t>36</w:t>
                    </w:r>
                  </w:fldSimple>
                  <w:bookmarkEnd w:id="827"/>
                  <w:r>
                    <w:t>: Powder Platforms Subsystem</w:t>
                  </w:r>
                  <w:bookmarkEnd w:id="828"/>
                  <w:bookmarkEnd w:id="829"/>
                  <w:bookmarkEnd w:id="830"/>
                  <w:r>
                    <w:t xml:space="preserve"> (PZ)</w:t>
                  </w:r>
                  <w:bookmarkEnd w:id="831"/>
                </w:p>
              </w:txbxContent>
            </v:textbox>
            <w10:wrap type="square" anchorx="margin"/>
          </v:shape>
        </w:pict>
      </w:r>
    </w:p>
    <w:p w14:paraId="4C137D10" w14:textId="77777777" w:rsidR="00C77A5B" w:rsidRDefault="00C77A5B" w:rsidP="00C77A5B"/>
    <w:p w14:paraId="22B1A8CE" w14:textId="77777777" w:rsidR="00C77A5B" w:rsidRDefault="00C77A5B" w:rsidP="00C77A5B">
      <w:pPr>
        <w:pStyle w:val="Heading3"/>
      </w:pPr>
      <w:bookmarkStart w:id="832" w:name="_Toc385422296"/>
      <w:bookmarkStart w:id="833" w:name="_Toc385424882"/>
      <w:r>
        <w:t>Description</w:t>
      </w:r>
      <w:bookmarkEnd w:id="832"/>
      <w:bookmarkEnd w:id="833"/>
    </w:p>
    <w:p w14:paraId="14A5A016" w14:textId="77777777" w:rsidR="00C77A5B" w:rsidRDefault="00C77A5B" w:rsidP="00C77A5B">
      <w:r>
        <w:tab/>
      </w:r>
      <w:r w:rsidRPr="00C77A5B">
        <w:t>The Powder Platforms subsystem consists of the Powder Source Platform, the Powder Print Platform, the Linear Positioning Systems, and the Powder Platform Chambers. During the print process, the job of the Powder Platforms Subsystem is to raise the Powder Source platform and lower the Powder Print Platform at the appropriate time intervals. A printed model will develop within the Print Chamber, on the Powder Print Platform. Once one of the model’s printed layers is complete, the Powder Print Platform is lowered the distance of one layer thickness. Then the Powder Source Platform is raised far enough to allow the Rolling Mechanism to adequately spread a new layer of powder over the entire surface of the Powder Print Platform. An excess powder chamber was included in the design of the printer to allow for a relatively clean and simple collection of the extra powder. It was significantly crucial to the project for this subsystem to be designed well. Without properly functioning platforms, the printer would only have a capability to print in two dimensions. The design process focused on achieving uniform motion for both platforms.</w:t>
      </w:r>
      <w:r w:rsidRPr="00C77A5B">
        <w:tab/>
        <w:t xml:space="preserve">The design was based on the </w:t>
      </w:r>
      <w:r w:rsidR="009631E1">
        <w:t>Pwdr.</w:t>
      </w:r>
      <w:r w:rsidRPr="00C77A5B">
        <w:t xml:space="preserve"> 3D pr</w:t>
      </w:r>
      <w:r w:rsidR="009631E1">
        <w:t xml:space="preserve">inter project, shown in </w:t>
      </w:r>
      <w:r w:rsidR="00805111">
        <w:fldChar w:fldCharType="begin"/>
      </w:r>
      <w:r w:rsidR="009631E1">
        <w:instrText xml:space="preserve"> REF _Ref385152939 \h </w:instrText>
      </w:r>
      <w:r w:rsidR="00805111">
        <w:fldChar w:fldCharType="separate"/>
      </w:r>
      <w:r w:rsidR="00933426">
        <w:t xml:space="preserve">Figure </w:t>
      </w:r>
      <w:r w:rsidR="00933426">
        <w:rPr>
          <w:noProof/>
        </w:rPr>
        <w:t>37</w:t>
      </w:r>
      <w:r w:rsidR="00805111">
        <w:fldChar w:fldCharType="end"/>
      </w:r>
      <w:r w:rsidRPr="00C77A5B">
        <w:t>.</w:t>
      </w:r>
    </w:p>
    <w:p w14:paraId="30FB16C7" w14:textId="77777777" w:rsidR="00C77A5B" w:rsidRDefault="00C77A5B" w:rsidP="00C77A5B"/>
    <w:p w14:paraId="2BA59F45" w14:textId="77777777" w:rsidR="00C77A5B" w:rsidRDefault="00C77A5B" w:rsidP="00C77A5B"/>
    <w:p w14:paraId="0BDBDEC7" w14:textId="77777777" w:rsidR="00C77A5B" w:rsidRPr="00C77A5B" w:rsidRDefault="00C77A5B" w:rsidP="00C77A5B"/>
    <w:p w14:paraId="0CFE416D" w14:textId="77777777" w:rsidR="00C77A5B" w:rsidRDefault="00C77A5B" w:rsidP="00C77A5B"/>
    <w:p w14:paraId="1120B0DE" w14:textId="77777777" w:rsidR="00C77A5B" w:rsidRDefault="00C77A5B" w:rsidP="00C77A5B"/>
    <w:p w14:paraId="2E2DE5F4" w14:textId="77777777" w:rsidR="00C77A5B" w:rsidRDefault="00C77A5B" w:rsidP="00C77A5B"/>
    <w:p w14:paraId="31DB890C" w14:textId="77777777" w:rsidR="00C77A5B" w:rsidRDefault="00C77A5B" w:rsidP="00C77A5B"/>
    <w:p w14:paraId="4E256F2B" w14:textId="77777777" w:rsidR="00C77A5B" w:rsidRDefault="00CA3142" w:rsidP="00C77A5B">
      <w:r>
        <w:rPr>
          <w:noProof/>
          <w:lang w:bidi="ar-SA"/>
        </w:rPr>
        <w:lastRenderedPageBreak/>
        <w:drawing>
          <wp:anchor distT="0" distB="0" distL="114300" distR="114300" simplePos="0" relativeHeight="251944960" behindDoc="0" locked="0" layoutInCell="1" allowOverlap="1" wp14:anchorId="1209D4A6" wp14:editId="1E2FA053">
            <wp:simplePos x="0" y="0"/>
            <wp:positionH relativeFrom="margin">
              <wp:posOffset>1493520</wp:posOffset>
            </wp:positionH>
            <wp:positionV relativeFrom="paragraph">
              <wp:posOffset>3810</wp:posOffset>
            </wp:positionV>
            <wp:extent cx="3799840" cy="3124835"/>
            <wp:effectExtent l="19050" t="0" r="0" b="0"/>
            <wp:wrapSquare wrapText="bothSides"/>
            <wp:docPr id="51" name="Picture 3" descr="P411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411876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799840" cy="3124835"/>
                    </a:xfrm>
                    <a:prstGeom prst="rect">
                      <a:avLst/>
                    </a:prstGeom>
                    <a:noFill/>
                    <a:ln>
                      <a:noFill/>
                    </a:ln>
                  </pic:spPr>
                </pic:pic>
              </a:graphicData>
            </a:graphic>
          </wp:anchor>
        </w:drawing>
      </w:r>
    </w:p>
    <w:p w14:paraId="0D26AE59" w14:textId="77777777" w:rsidR="00C77A5B" w:rsidRDefault="00C77A5B" w:rsidP="00C77A5B"/>
    <w:p w14:paraId="1FFB4B20" w14:textId="77777777" w:rsidR="00CA3142" w:rsidRDefault="00CA3142" w:rsidP="00C77A5B"/>
    <w:p w14:paraId="067DC659" w14:textId="77777777" w:rsidR="00CA3142" w:rsidRDefault="00CA3142" w:rsidP="00C77A5B"/>
    <w:p w14:paraId="222EEEE5" w14:textId="77777777" w:rsidR="00CA3142" w:rsidRDefault="00CA3142" w:rsidP="00C77A5B"/>
    <w:p w14:paraId="7D8F8142" w14:textId="77777777" w:rsidR="00CA3142" w:rsidRDefault="00CA3142" w:rsidP="00C77A5B"/>
    <w:p w14:paraId="055EB86B" w14:textId="77777777" w:rsidR="00C77A5B" w:rsidRDefault="00C77A5B" w:rsidP="00C77A5B"/>
    <w:p w14:paraId="1DD582AB" w14:textId="77777777" w:rsidR="00C77A5B" w:rsidRDefault="00C77A5B" w:rsidP="00C77A5B"/>
    <w:p w14:paraId="23028A87" w14:textId="77777777" w:rsidR="00C77A5B" w:rsidRDefault="00C77A5B" w:rsidP="00C77A5B"/>
    <w:p w14:paraId="33891D8F" w14:textId="77777777" w:rsidR="00C77A5B" w:rsidRDefault="008047F4" w:rsidP="00C77A5B">
      <w:r>
        <w:rPr>
          <w:noProof/>
          <w:lang w:bidi="ar-SA"/>
        </w:rPr>
        <w:pict w14:anchorId="24265696">
          <v:shape id="Text Box 471" o:spid="_x0000_s1144" type="#_x0000_t202" style="position:absolute;margin-left:99.35pt;margin-top:22.6pt;width:341.2pt;height:38.45pt;z-index:251945984;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" filled="f" stroked="f">
            <v:textbox style="mso-fit-shape-to-text:t">
              <w:txbxContent>
                <w:p w14:paraId="2995D383" w14:textId="77777777" w:rsidR="008047F4" w:rsidRDefault="008047F4" w:rsidP="00C77A5B">
                  <w:pPr>
                    <w:pStyle w:val="Caption"/>
                    <w:jc w:val="center"/>
                  </w:pPr>
                  <w:bookmarkStart w:id="834" w:name="_Ref385152939"/>
                  <w:bookmarkStart w:id="835" w:name="_Toc385422154"/>
                  <w:bookmarkStart w:id="836" w:name="_Toc385422832"/>
                  <w:bookmarkStart w:id="837" w:name="_Toc385422925"/>
                  <w:bookmarkStart w:id="838" w:name="_Toc385446952"/>
                  <w:r>
                    <w:t xml:space="preserve">Figure </w:t>
                  </w:r>
                  <w:fldSimple w:instr=" SEQ Figure \* ARABIC ">
                    <w:r>
                      <w:rPr>
                        <w:noProof/>
                      </w:rPr>
                      <w:t>37</w:t>
                    </w:r>
                  </w:fldSimple>
                  <w:bookmarkEnd w:id="834"/>
                  <w:r>
                    <w:t xml:space="preserve">: Pwdr. 3D Printer Project </w:t>
                  </w:r>
                  <w:sdt>
                    <w:sdtPr>
                      <w:id w:val="185602816"/>
                      <w:citation/>
                    </w:sdtPr>
                    <w:sdtContent>
                      <w:r>
                        <w:fldChar w:fldCharType="begin"/>
                      </w:r>
                      <w:r>
                        <w:instrText xml:space="preserve"> CITATION Pwd \l 1033 </w:instrText>
                      </w:r>
                      <w:r>
                        <w:fldChar w:fldCharType="separate"/>
                      </w:r>
                      <w:r w:rsidRPr="007411C6">
                        <w:rPr>
                          <w:noProof/>
                        </w:rPr>
                        <w:t>[10]</w:t>
                      </w:r>
                      <w:r>
                        <w:rPr>
                          <w:noProof/>
                        </w:rPr>
                        <w:fldChar w:fldCharType="end"/>
                      </w:r>
                    </w:sdtContent>
                  </w:sdt>
                  <w:bookmarkEnd w:id="835"/>
                  <w:bookmarkEnd w:id="836"/>
                  <w:bookmarkEnd w:id="837"/>
                  <w:r>
                    <w:t xml:space="preserve"> (PZ)</w:t>
                  </w:r>
                  <w:bookmarkEnd w:id="838"/>
                </w:p>
              </w:txbxContent>
            </v:textbox>
            <w10:wrap type="square" anchorx="margin"/>
          </v:shape>
        </w:pict>
      </w:r>
    </w:p>
    <w:p w14:paraId="2E3FB97D" w14:textId="77777777" w:rsidR="00C77A5B" w:rsidRDefault="00C77A5B" w:rsidP="00C77A5B"/>
    <w:p w14:paraId="5DBBAF46" w14:textId="77777777" w:rsidR="00C77A5B" w:rsidRDefault="00C77A5B" w:rsidP="00C77A5B"/>
    <w:p w14:paraId="043FF97C" w14:textId="77777777" w:rsidR="00C77A5B" w:rsidRDefault="009631E1" w:rsidP="00C77A5B">
      <w:r>
        <w:rPr>
          <w:noProof/>
          <w:lang w:bidi="ar-SA"/>
        </w:rPr>
        <w:drawing>
          <wp:anchor distT="0" distB="0" distL="114300" distR="114300" simplePos="0" relativeHeight="251948032" behindDoc="0" locked="0" layoutInCell="1" allowOverlap="1" wp14:anchorId="6DD48870" wp14:editId="0D8329A0">
            <wp:simplePos x="0" y="0"/>
            <wp:positionH relativeFrom="margin">
              <wp:align>center</wp:align>
            </wp:positionH>
            <wp:positionV relativeFrom="paragraph">
              <wp:posOffset>485775</wp:posOffset>
            </wp:positionV>
            <wp:extent cx="5534025" cy="3943350"/>
            <wp:effectExtent l="19050" t="0" r="9525" b="0"/>
            <wp:wrapSquare wrapText="bothSides"/>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srcRect l="24840" t="14815" r="14904" b="8832"/>
                    <a:stretch/>
                  </pic:blipFill>
                  <pic:spPr bwMode="auto">
                    <a:xfrm>
                      <a:off x="0" y="0"/>
                      <a:ext cx="5534025" cy="3943350"/>
                    </a:xfrm>
                    <a:prstGeom prst="rect">
                      <a:avLst/>
                    </a:prstGeom>
                    <a:ln>
                      <a:noFill/>
                    </a:ln>
                    <a:extLst>
                      <a:ext uri="{53640926-AAD7-44D8-BBD7-CCE9431645EC}">
                        <a14:shadowObscured xmlns:a14="http://schemas.microsoft.com/office/drawing/2010/main"/>
                      </a:ext>
                    </a:extLst>
                  </pic:spPr>
                </pic:pic>
              </a:graphicData>
            </a:graphic>
          </wp:anchor>
        </w:drawing>
      </w:r>
      <w:r>
        <w:tab/>
        <w:t xml:space="preserve">The vertical motion of the platforms is generated via the linear positioning system seen in </w:t>
      </w:r>
      <w:r w:rsidR="00805111">
        <w:fldChar w:fldCharType="begin"/>
      </w:r>
      <w:r>
        <w:instrText xml:space="preserve"> REF _Ref385153055 \h </w:instrText>
      </w:r>
      <w:r w:rsidR="00805111">
        <w:fldChar w:fldCharType="separate"/>
      </w:r>
      <w:r w:rsidR="00933426">
        <w:t xml:space="preserve">Figure </w:t>
      </w:r>
      <w:r w:rsidR="00933426">
        <w:rPr>
          <w:noProof/>
        </w:rPr>
        <w:t>38</w:t>
      </w:r>
      <w:r w:rsidR="00805111">
        <w:fldChar w:fldCharType="end"/>
      </w:r>
      <w:r>
        <w:t>. It is made up of a stepper motor, lead screw, coupler, and lead nut.</w:t>
      </w:r>
    </w:p>
    <w:p w14:paraId="2552B07D" w14:textId="77777777" w:rsidR="009631E1" w:rsidRDefault="009631E1" w:rsidP="00C77A5B"/>
    <w:p w14:paraId="704965DA" w14:textId="77777777" w:rsidR="00C77A5B" w:rsidRDefault="00C77A5B" w:rsidP="00C77A5B"/>
    <w:p w14:paraId="4AD5501C" w14:textId="77777777" w:rsidR="00C77A5B" w:rsidRDefault="00C77A5B" w:rsidP="00C77A5B"/>
    <w:p w14:paraId="746F1C02" w14:textId="77777777" w:rsidR="00C77A5B" w:rsidRDefault="00C77A5B" w:rsidP="00C77A5B"/>
    <w:p w14:paraId="659270C2" w14:textId="77777777" w:rsidR="009631E1" w:rsidRDefault="009631E1" w:rsidP="00C77A5B"/>
    <w:p w14:paraId="3DFCC261" w14:textId="77777777" w:rsidR="009631E1" w:rsidRDefault="009631E1" w:rsidP="00C77A5B"/>
    <w:p w14:paraId="24B9DF67" w14:textId="77777777" w:rsidR="009631E1" w:rsidRDefault="009631E1" w:rsidP="00C77A5B"/>
    <w:p w14:paraId="09BC35EF" w14:textId="77777777" w:rsidR="009631E1" w:rsidRDefault="009631E1" w:rsidP="00C77A5B"/>
    <w:p w14:paraId="146DB831" w14:textId="77777777" w:rsidR="009631E1" w:rsidRDefault="009631E1" w:rsidP="00C77A5B"/>
    <w:p w14:paraId="503FE347" w14:textId="77777777" w:rsidR="009631E1" w:rsidRDefault="009631E1" w:rsidP="00C77A5B"/>
    <w:p w14:paraId="3DFEEC77" w14:textId="77777777" w:rsidR="009631E1" w:rsidRDefault="009631E1" w:rsidP="00C77A5B"/>
    <w:p w14:paraId="77C26A9E" w14:textId="77777777" w:rsidR="009631E1" w:rsidRDefault="009631E1" w:rsidP="00C77A5B"/>
    <w:p w14:paraId="788123FC" w14:textId="77777777" w:rsidR="009631E1" w:rsidRDefault="008047F4" w:rsidP="00C77A5B">
      <w:r>
        <w:rPr>
          <w:noProof/>
          <w:lang w:bidi="ar-SA"/>
        </w:rPr>
        <w:pict w14:anchorId="7BE09931">
          <v:shape id="Text Box 472" o:spid="_x0000_s1145" type="#_x0000_t202" style="position:absolute;margin-left:108.35pt;margin-top:22.2pt;width:341.2pt;height:38.45pt;z-index:25194700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v0i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" filled="f" stroked="f">
            <v:textbox style="mso-fit-shape-to-text:t">
              <w:txbxContent>
                <w:p w14:paraId="73DE5DF2" w14:textId="77777777" w:rsidR="008047F4" w:rsidRDefault="008047F4" w:rsidP="009631E1">
                  <w:pPr>
                    <w:pStyle w:val="Caption"/>
                    <w:jc w:val="center"/>
                  </w:pPr>
                  <w:bookmarkStart w:id="839" w:name="_Ref385153055"/>
                  <w:bookmarkStart w:id="840" w:name="_Toc385422155"/>
                  <w:bookmarkStart w:id="841" w:name="_Toc385422833"/>
                  <w:bookmarkStart w:id="842" w:name="_Toc385422926"/>
                  <w:bookmarkStart w:id="843" w:name="_Toc385446953"/>
                  <w:r>
                    <w:t xml:space="preserve">Figure </w:t>
                  </w:r>
                  <w:fldSimple w:instr=" SEQ Figure \* ARABIC ">
                    <w:r>
                      <w:rPr>
                        <w:noProof/>
                      </w:rPr>
                      <w:t>38</w:t>
                    </w:r>
                  </w:fldSimple>
                  <w:bookmarkEnd w:id="839"/>
                  <w:r>
                    <w:t>: Linear positioning system</w:t>
                  </w:r>
                  <w:bookmarkEnd w:id="840"/>
                  <w:bookmarkEnd w:id="841"/>
                  <w:bookmarkEnd w:id="842"/>
                  <w:r>
                    <w:t xml:space="preserve"> (PZ)</w:t>
                  </w:r>
                  <w:bookmarkEnd w:id="843"/>
                </w:p>
              </w:txbxContent>
            </v:textbox>
            <w10:wrap type="square" anchorx="margin"/>
          </v:shape>
        </w:pict>
      </w:r>
    </w:p>
    <w:p w14:paraId="0D4E6CAB" w14:textId="77777777" w:rsidR="009631E1" w:rsidRDefault="009631E1" w:rsidP="00C77A5B"/>
    <w:p w14:paraId="14AB81D0" w14:textId="77777777" w:rsidR="009631E1" w:rsidRDefault="009631E1" w:rsidP="009631E1">
      <w:pPr>
        <w:ind w:firstLine="720"/>
      </w:pPr>
    </w:p>
    <w:p w14:paraId="129FCA0E" w14:textId="77777777" w:rsidR="009631E1" w:rsidRDefault="009631E1" w:rsidP="009631E1">
      <w:pPr>
        <w:ind w:firstLine="720"/>
      </w:pPr>
      <w:r>
        <w:lastRenderedPageBreak/>
        <w:t xml:space="preserve">The motor is bolted to the base of the printer, the shaft of the motor is fixed to the coupler, and the coupler is fixed to the lead screw via set screws. The lead nut rides along the threads of the lead screw, and is bolted to the base of the platform. </w:t>
      </w:r>
      <w:r w:rsidR="00805111">
        <w:fldChar w:fldCharType="begin"/>
      </w:r>
      <w:r>
        <w:instrText xml:space="preserve"> REF _Ref385153178 \h </w:instrText>
      </w:r>
      <w:r w:rsidR="00805111">
        <w:fldChar w:fldCharType="separate"/>
      </w:r>
      <w:r w:rsidR="00933426">
        <w:t xml:space="preserve">Figure </w:t>
      </w:r>
      <w:r w:rsidR="00933426">
        <w:rPr>
          <w:noProof/>
        </w:rPr>
        <w:t>39</w:t>
      </w:r>
      <w:r w:rsidR="00805111">
        <w:fldChar w:fldCharType="end"/>
      </w:r>
      <w:r>
        <w:t xml:space="preserve"> shows the configuration of the Powder Print Platform.</w:t>
      </w:r>
    </w:p>
    <w:p w14:paraId="17172520" w14:textId="77777777" w:rsidR="009631E1" w:rsidRDefault="009631E1" w:rsidP="00C77A5B">
      <w:r w:rsidRPr="009631E1">
        <w:rPr>
          <w:noProof/>
          <w:lang w:bidi="ar-SA"/>
        </w:rPr>
        <w:drawing>
          <wp:anchor distT="0" distB="0" distL="114300" distR="114300" simplePos="0" relativeHeight="251949056" behindDoc="0" locked="0" layoutInCell="1" allowOverlap="1" wp14:anchorId="7261E43C" wp14:editId="307DC051">
            <wp:simplePos x="0" y="0"/>
            <wp:positionH relativeFrom="margin">
              <wp:align>center</wp:align>
            </wp:positionH>
            <wp:positionV relativeFrom="paragraph">
              <wp:posOffset>1270</wp:posOffset>
            </wp:positionV>
            <wp:extent cx="4321175" cy="2867025"/>
            <wp:effectExtent l="19050" t="0" r="3175" b="0"/>
            <wp:wrapSquare wrapText="bothSides"/>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srcRect l="21154" t="14530" r="13140" b="7977"/>
                    <a:stretch/>
                  </pic:blipFill>
                  <pic:spPr bwMode="auto">
                    <a:xfrm>
                      <a:off x="0" y="0"/>
                      <a:ext cx="4321175" cy="2867025"/>
                    </a:xfrm>
                    <a:prstGeom prst="rect">
                      <a:avLst/>
                    </a:prstGeom>
                    <a:ln>
                      <a:noFill/>
                    </a:ln>
                    <a:extLst>
                      <a:ext uri="{53640926-AAD7-44D8-BBD7-CCE9431645EC}">
                        <a14:shadowObscured xmlns:a14="http://schemas.microsoft.com/office/drawing/2010/main"/>
                      </a:ext>
                    </a:extLst>
                  </pic:spPr>
                </pic:pic>
              </a:graphicData>
            </a:graphic>
          </wp:anchor>
        </w:drawing>
      </w:r>
    </w:p>
    <w:p w14:paraId="6DF7EC47" w14:textId="77777777" w:rsidR="009631E1" w:rsidRDefault="009631E1" w:rsidP="00C77A5B"/>
    <w:p w14:paraId="5B304DB6" w14:textId="77777777" w:rsidR="009631E1" w:rsidRDefault="009631E1" w:rsidP="00C77A5B"/>
    <w:p w14:paraId="67222AF0" w14:textId="77777777" w:rsidR="009631E1" w:rsidRDefault="009631E1" w:rsidP="00C77A5B"/>
    <w:p w14:paraId="24D621A4" w14:textId="77777777" w:rsidR="009631E1" w:rsidRDefault="009631E1" w:rsidP="00C77A5B"/>
    <w:p w14:paraId="45D54BFF" w14:textId="77777777" w:rsidR="009631E1" w:rsidRDefault="009631E1" w:rsidP="00C77A5B"/>
    <w:p w14:paraId="22D1510D" w14:textId="77777777" w:rsidR="009631E1" w:rsidRDefault="009631E1" w:rsidP="00C77A5B"/>
    <w:p w14:paraId="531F2A47" w14:textId="77777777" w:rsidR="009631E1" w:rsidRDefault="009631E1" w:rsidP="00C77A5B"/>
    <w:p w14:paraId="6DA5B55D" w14:textId="77777777" w:rsidR="009631E1" w:rsidRDefault="009631E1" w:rsidP="00C77A5B"/>
    <w:p w14:paraId="092BAD3F" w14:textId="77777777" w:rsidR="009631E1" w:rsidRDefault="008047F4" w:rsidP="00C77A5B">
      <w:r>
        <w:rPr>
          <w:noProof/>
          <w:lang w:bidi="ar-SA"/>
        </w:rPr>
        <w:pict w14:anchorId="6347BA44">
          <v:shape id="Text Box 473" o:spid="_x0000_s1146" type="#_x0000_t202" style="position:absolute;margin-left:100.85pt;margin-top:7.25pt;width:341.2pt;height:38.45pt;z-index:251950080;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a7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" filled="f" stroked="f">
            <v:textbox style="mso-fit-shape-to-text:t">
              <w:txbxContent>
                <w:p w14:paraId="53F00267" w14:textId="77777777" w:rsidR="008047F4" w:rsidRDefault="008047F4" w:rsidP="009631E1">
                  <w:pPr>
                    <w:pStyle w:val="Caption"/>
                    <w:jc w:val="center"/>
                  </w:pPr>
                  <w:bookmarkStart w:id="844" w:name="_Ref385153178"/>
                  <w:bookmarkStart w:id="845" w:name="_Toc385422156"/>
                  <w:bookmarkStart w:id="846" w:name="_Toc385422834"/>
                  <w:bookmarkStart w:id="847" w:name="_Toc385422927"/>
                  <w:bookmarkStart w:id="848" w:name="_Toc385446954"/>
                  <w:r>
                    <w:t xml:space="preserve">Figure </w:t>
                  </w:r>
                  <w:fldSimple w:instr=" SEQ Figure \* ARABIC ">
                    <w:r>
                      <w:rPr>
                        <w:noProof/>
                      </w:rPr>
                      <w:t>39</w:t>
                    </w:r>
                  </w:fldSimple>
                  <w:bookmarkEnd w:id="844"/>
                  <w:r>
                    <w:t>: Powder Print Platform</w:t>
                  </w:r>
                  <w:bookmarkEnd w:id="845"/>
                  <w:bookmarkEnd w:id="846"/>
                  <w:bookmarkEnd w:id="847"/>
                  <w:r>
                    <w:t xml:space="preserve"> (PZ)</w:t>
                  </w:r>
                  <w:bookmarkEnd w:id="848"/>
                </w:p>
              </w:txbxContent>
            </v:textbox>
            <w10:wrap type="square" anchorx="margin"/>
          </v:shape>
        </w:pict>
      </w:r>
    </w:p>
    <w:p w14:paraId="6BA1F21F" w14:textId="77777777" w:rsidR="009631E1" w:rsidRDefault="009631E1" w:rsidP="00C77A5B"/>
    <w:p w14:paraId="3ED27DDB" w14:textId="5052290A" w:rsidR="009631E1" w:rsidRDefault="009631E1" w:rsidP="00C77A5B">
      <w:r>
        <w:tab/>
      </w:r>
      <w:r w:rsidRPr="009631E1">
        <w:t xml:space="preserve">The Host Software will instruct the motor to rotate a specific distance, or step. Since the printer prototype </w:t>
      </w:r>
      <w:del w:id="849" w:author="Peter J Zamiska" w:date="2014-04-17T11:25:00Z">
        <w:r w:rsidRPr="009631E1" w:rsidDel="008047F4">
          <w:delText>is not functional</w:delText>
        </w:r>
      </w:del>
      <w:ins w:id="850" w:author="Peter J Zamiska" w:date="2014-04-17T11:25:00Z">
        <w:r w:rsidR="008047F4">
          <w:t xml:space="preserve">has just </w:t>
        </w:r>
      </w:ins>
      <w:ins w:id="851" w:author="Peter J Zamiska" w:date="2014-04-17T11:26:00Z">
        <w:r w:rsidR="008047F4">
          <w:t xml:space="preserve">recently </w:t>
        </w:r>
      </w:ins>
      <w:ins w:id="852" w:author="Peter J Zamiska" w:date="2014-04-17T11:25:00Z">
        <w:r w:rsidR="008047F4">
          <w:t>been deemed operational</w:t>
        </w:r>
      </w:ins>
      <w:r w:rsidRPr="009631E1">
        <w:t xml:space="preserve">, performance data, such as the optimum step distance for each motor, as well as the maximum and average speeds of the platforms, are still </w:t>
      </w:r>
      <w:del w:id="853" w:author="Peter J Zamiska" w:date="2014-04-17T11:26:00Z">
        <w:r w:rsidRPr="009631E1" w:rsidDel="008047F4">
          <w:delText>unknown</w:delText>
        </w:r>
      </w:del>
      <w:ins w:id="854" w:author="Peter J Zamiska" w:date="2014-04-17T11:26:00Z">
        <w:r w:rsidR="008047F4">
          <w:t>being determined</w:t>
        </w:r>
      </w:ins>
      <w:r w:rsidRPr="009631E1">
        <w:t xml:space="preserve">. However, during </w:t>
      </w:r>
      <w:ins w:id="855" w:author="Peter J Zamiska" w:date="2014-04-17T11:26:00Z">
        <w:r w:rsidR="008047F4">
          <w:t xml:space="preserve">the </w:t>
        </w:r>
      </w:ins>
      <w:r w:rsidRPr="009631E1">
        <w:t xml:space="preserve">initial testing the step size will be based on the step size of similar 3D powder printers. </w:t>
      </w:r>
      <w:ins w:id="856" w:author="Peter J Zamiska" w:date="2014-04-17T11:26:00Z">
        <w:r w:rsidR="008047F4">
          <w:t>The Host Software the team has developed allows the user to specify micro</w:t>
        </w:r>
      </w:ins>
      <w:ins w:id="857" w:author="Peter J Zamiska" w:date="2014-04-17T11:28:00Z">
        <w:r w:rsidR="008047F4">
          <w:t>-</w:t>
        </w:r>
      </w:ins>
      <w:ins w:id="858" w:author="Peter J Zamiska" w:date="2014-04-17T11:26:00Z">
        <w:r w:rsidR="008047F4">
          <w:t>step</w:t>
        </w:r>
      </w:ins>
      <w:ins w:id="859" w:author="Peter J Zamiska" w:date="2014-04-17T11:28:00Z">
        <w:r w:rsidR="008047F4">
          <w:t>p</w:t>
        </w:r>
      </w:ins>
      <w:ins w:id="860" w:author="Peter J Zamiska" w:date="2014-04-17T11:26:00Z">
        <w:r w:rsidR="008047F4">
          <w:t>ing specifications, giving the user much freedom to determine the desire</w:t>
        </w:r>
      </w:ins>
      <w:ins w:id="861" w:author="Peter J Zamiska" w:date="2014-04-17T11:28:00Z">
        <w:r w:rsidR="008047F4">
          <w:t>d</w:t>
        </w:r>
      </w:ins>
      <w:ins w:id="862" w:author="Peter J Zamiska" w:date="2014-04-17T11:26:00Z">
        <w:r w:rsidR="008047F4">
          <w:t xml:space="preserve"> </w:t>
        </w:r>
      </w:ins>
      <w:ins w:id="863" w:author="Peter J Zamiska" w:date="2014-04-17T11:28:00Z">
        <w:r w:rsidR="008047F4">
          <w:t xml:space="preserve">print </w:t>
        </w:r>
      </w:ins>
      <w:ins w:id="864" w:author="Peter J Zamiska" w:date="2014-04-17T11:26:00Z">
        <w:r w:rsidR="008047F4">
          <w:t xml:space="preserve">layer thickness. </w:t>
        </w:r>
      </w:ins>
      <w:r w:rsidRPr="009631E1">
        <w:t>The rotation of the motor shaft is translated to the lead screw via the coupler. The rotational motion of the lead screw is translated into the vertical motion of the platform via the lead nut. If the platforms are not constrained by the chambers they and the lead nut would rotate uniformly with the motor shaft and the lead screw. However, once the platforms are constrained by the powder chambers, they are restricted from rotational motion. Therefore, rather than rotating along with the lead screw and motor shaft, the lead nut will ride along the threads of the lead screw. This results in the vertical motion of the lead nut, resulting in vertical motion of the platforms.</w:t>
      </w:r>
    </w:p>
    <w:p w14:paraId="2C33184C" w14:textId="77777777" w:rsidR="009631E1" w:rsidRDefault="009631E1" w:rsidP="009631E1">
      <w:pPr>
        <w:pStyle w:val="Heading3"/>
      </w:pPr>
      <w:bookmarkStart w:id="865" w:name="_Toc385422297"/>
      <w:bookmarkStart w:id="866" w:name="_Toc385424883"/>
      <w:r>
        <w:t>Design</w:t>
      </w:r>
      <w:bookmarkEnd w:id="865"/>
      <w:bookmarkEnd w:id="866"/>
    </w:p>
    <w:p w14:paraId="3F37D801" w14:textId="77777777" w:rsidR="009631E1" w:rsidRDefault="009631E1" w:rsidP="009631E1">
      <w:r>
        <w:tab/>
        <w:t xml:space="preserve">The largest and most challenging design milestone for this subsystem was the relationship between the edges of the platforms and the powder chambers. If the platforms were to be designed to fit tightly within the chamber, then the friction and reaction forces between the sides of the platforms and the walls of the chamber would be too great. This would restrict the motion of the platforms, potentially damaging the motors in the process. On the other hand, the subsystem would also not function properly if the platforms were designed to fit loosely within the powder chambers. With this design, there would be a noticeable gap between the edges of the platforms and the walls of the powder chambers. This gap would allow the platform to rotate slightly, which would have devastating effects on the quality of the printed model. In addition, the gap would allow clearance for the powder on the platform to fall underneath to the base of the printer, where the Z-axis stepper motors are bolted. The loose falling powder would have the ability to potentially interfere with or damage the motor. For these reasons, it was crucial to come up with a design that would restrict powder from falling below the platforms, as well as resulting in minimum friction between the edges to the platform and the walls of the powder chambers. The initial design allowed for clearance between the powder chamber walls and the edges of the platform. However, the design focused on obtaining a minimum clearance for print quality and functionality, about 1 or 2 millimeters. </w:t>
      </w:r>
    </w:p>
    <w:p w14:paraId="5C666146" w14:textId="77777777" w:rsidR="009631E1" w:rsidRDefault="009631E1" w:rsidP="009631E1">
      <w:r>
        <w:tab/>
        <w:t xml:space="preserve">Besides this milestone, the design and assembly of the Powder Platforms subsystem seemed relatively straightforward and easy. However, in reality it was extremely strenuous and time consuming. </w:t>
      </w:r>
    </w:p>
    <w:p w14:paraId="5EAE9C22" w14:textId="77777777" w:rsidR="009631E1" w:rsidRPr="009631E1" w:rsidRDefault="009631E1" w:rsidP="009631E1">
      <w:r>
        <w:lastRenderedPageBreak/>
        <w:tab/>
        <w:t>The initial process of assembling this subsystem focused on obtaining the linear positioning system and bolting it to the assembled frame of the printer. The initial drive system that was purchased for the platform movement is shown in</w:t>
      </w:r>
      <w:del w:id="867" w:author="Peter J Zamiska" w:date="2014-04-17T11:30:00Z">
        <w:r w:rsidDel="008047F4">
          <w:delText xml:space="preserve"> </w:delText>
        </w:r>
      </w:del>
      <w:r>
        <w:t xml:space="preserve"> below.</w:t>
      </w:r>
    </w:p>
    <w:p w14:paraId="6BA8BF28" w14:textId="77777777" w:rsidR="009631E1" w:rsidRDefault="009631E1" w:rsidP="00C77A5B"/>
    <w:p w14:paraId="43BA5692" w14:textId="77777777" w:rsidR="009631E1" w:rsidRDefault="009631E1" w:rsidP="00C77A5B">
      <w:r w:rsidRPr="009631E1">
        <w:rPr>
          <w:noProof/>
          <w:lang w:bidi="ar-SA"/>
        </w:rPr>
        <w:drawing>
          <wp:anchor distT="0" distB="0" distL="114300" distR="114300" simplePos="0" relativeHeight="251951104" behindDoc="0" locked="0" layoutInCell="1" allowOverlap="1" wp14:anchorId="51C1B08C" wp14:editId="0E9ECFA4">
            <wp:simplePos x="0" y="0"/>
            <wp:positionH relativeFrom="margin">
              <wp:align>center</wp:align>
            </wp:positionH>
            <wp:positionV relativeFrom="paragraph">
              <wp:posOffset>635</wp:posOffset>
            </wp:positionV>
            <wp:extent cx="2488565" cy="2488565"/>
            <wp:effectExtent l="19050" t="0" r="6985" b="0"/>
            <wp:wrapSquare wrapText="bothSides"/>
            <wp:docPr id="55" name="Picture 2" descr="Nanotec LS4118S1404-T6x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notec LS4118S1404-T6x2-15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88565" cy="2488565"/>
                    </a:xfrm>
                    <a:prstGeom prst="rect">
                      <a:avLst/>
                    </a:prstGeom>
                    <a:noFill/>
                    <a:ln>
                      <a:noFill/>
                    </a:ln>
                  </pic:spPr>
                </pic:pic>
              </a:graphicData>
            </a:graphic>
          </wp:anchor>
        </w:drawing>
      </w:r>
    </w:p>
    <w:p w14:paraId="5E97EE63" w14:textId="77777777" w:rsidR="009631E1" w:rsidRDefault="009631E1" w:rsidP="00C77A5B"/>
    <w:p w14:paraId="05A13385" w14:textId="77777777" w:rsidR="009631E1" w:rsidRDefault="009631E1" w:rsidP="00C77A5B"/>
    <w:p w14:paraId="144229D8" w14:textId="77777777" w:rsidR="00C77A5B" w:rsidRDefault="00C77A5B" w:rsidP="00C77A5B"/>
    <w:p w14:paraId="494C039B" w14:textId="77777777" w:rsidR="00C77A5B" w:rsidRDefault="00C77A5B" w:rsidP="00C77A5B"/>
    <w:p w14:paraId="04333DBC" w14:textId="77777777" w:rsidR="00C77A5B" w:rsidRDefault="00C77A5B" w:rsidP="00C77A5B"/>
    <w:p w14:paraId="3CD40267" w14:textId="77777777" w:rsidR="00C77A5B" w:rsidRDefault="008047F4" w:rsidP="00C77A5B">
      <w:r>
        <w:rPr>
          <w:noProof/>
          <w:lang w:bidi="ar-SA"/>
        </w:rPr>
        <w:pict w14:anchorId="7D9085D0">
          <v:shape id="Text Box 474" o:spid="_x0000_s1147" type="#_x0000_t202" style="position:absolute;margin-left:97.1pt;margin-top:20.8pt;width:341.2pt;height:38.45pt;z-index:25195212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sOvg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" filled="f" stroked="f">
            <v:textbox style="mso-fit-shape-to-text:t">
              <w:txbxContent>
                <w:p w14:paraId="3F01E26F" w14:textId="77777777" w:rsidR="008047F4" w:rsidRDefault="008047F4" w:rsidP="009631E1">
                  <w:pPr>
                    <w:pStyle w:val="Caption"/>
                    <w:jc w:val="center"/>
                  </w:pPr>
                  <w:bookmarkStart w:id="868" w:name="_Toc385422157"/>
                  <w:bookmarkStart w:id="869" w:name="_Toc385422835"/>
                  <w:bookmarkStart w:id="870" w:name="_Toc385422928"/>
                  <w:bookmarkStart w:id="871" w:name="_Toc385446955"/>
                  <w:r>
                    <w:t xml:space="preserve">Figure </w:t>
                  </w:r>
                  <w:fldSimple w:instr=" SEQ Figure \* ARABIC ">
                    <w:r>
                      <w:rPr>
                        <w:noProof/>
                      </w:rPr>
                      <w:t>40</w:t>
                    </w:r>
                  </w:fldSimple>
                  <w:r>
                    <w:t>: Nanotec Linear Positioning System</w:t>
                  </w:r>
                  <w:r w:rsidRPr="009631E1">
                    <w:t xml:space="preserve"> </w:t>
                  </w:r>
                  <w:sdt>
                    <w:sdtPr>
                      <w:id w:val="185602817"/>
                      <w:citation/>
                    </w:sdtPr>
                    <w:sdtContent>
                      <w:r>
                        <w:fldChar w:fldCharType="begin"/>
                      </w:r>
                      <w:r>
                        <w:instrText xml:space="preserve">CITATION Lin13 \l 1033 </w:instrText>
                      </w:r>
                      <w:r>
                        <w:fldChar w:fldCharType="separate"/>
                      </w:r>
                      <w:r w:rsidRPr="007411C6">
                        <w:rPr>
                          <w:noProof/>
                        </w:rPr>
                        <w:t>[11]</w:t>
                      </w:r>
                      <w:r>
                        <w:rPr>
                          <w:noProof/>
                        </w:rPr>
                        <w:fldChar w:fldCharType="end"/>
                      </w:r>
                    </w:sdtContent>
                  </w:sdt>
                  <w:bookmarkEnd w:id="868"/>
                  <w:bookmarkEnd w:id="869"/>
                  <w:bookmarkEnd w:id="870"/>
                  <w:r>
                    <w:t xml:space="preserve"> (PZ)</w:t>
                  </w:r>
                  <w:bookmarkEnd w:id="871"/>
                </w:p>
              </w:txbxContent>
            </v:textbox>
            <w10:wrap type="square" anchorx="margin"/>
          </v:shape>
        </w:pict>
      </w:r>
    </w:p>
    <w:p w14:paraId="2C6D1099" w14:textId="77777777" w:rsidR="00C77A5B" w:rsidRDefault="00C77A5B" w:rsidP="00C77A5B"/>
    <w:p w14:paraId="6F2275A0" w14:textId="77777777" w:rsidR="009631E1" w:rsidRDefault="009631E1" w:rsidP="009631E1">
      <w:pPr>
        <w:ind w:firstLine="720"/>
        <w:rPr>
          <w:noProof/>
        </w:rPr>
      </w:pPr>
    </w:p>
    <w:p w14:paraId="1807763C" w14:textId="77777777" w:rsidR="009631E1" w:rsidRDefault="009631E1" w:rsidP="009631E1">
      <w:pPr>
        <w:ind w:firstLine="720"/>
        <w:rPr>
          <w:noProof/>
        </w:rPr>
      </w:pPr>
      <w:r>
        <w:rPr>
          <w:noProof/>
        </w:rPr>
        <w:t xml:space="preserve">The motor involved in this system is one of a higher power than the common Nema17 motors being used for the X and Y translation of the Ink Assembly and Print Carriage. More powerful stepper motors were chosen in order to provide sufficient torque to allow for platform movement. </w:t>
      </w:r>
    </w:p>
    <w:p w14:paraId="714FA00E" w14:textId="77777777" w:rsidR="009631E1" w:rsidRDefault="009631E1" w:rsidP="009631E1">
      <w:pPr>
        <w:ind w:firstLine="720"/>
        <w:rPr>
          <w:noProof/>
        </w:rPr>
      </w:pPr>
      <w:r>
        <w:rPr>
          <w:noProof/>
        </w:rPr>
        <w:t xml:space="preserve">Prioir to purchase, It was unknown that the system did not include the lead nut that is in the product’s picture and discription. In addition, it was unknown that the lead screw was welded to the motor shaft. These two facts caused for subtantial delay of the project. Management had assured that assistance would be provided during the assemly process to easily and quickly tap a lead nut for the linear positioning system. Therefore, little time and effort was initially focused on this design concern. </w:t>
      </w:r>
    </w:p>
    <w:p w14:paraId="16BC2523" w14:textId="77777777" w:rsidR="009631E1" w:rsidRDefault="009631E1" w:rsidP="009631E1">
      <w:pPr>
        <w:ind w:firstLine="720"/>
        <w:rPr>
          <w:noProof/>
        </w:rPr>
      </w:pPr>
      <w:r>
        <w:rPr>
          <w:noProof/>
        </w:rPr>
        <w:t xml:space="preserve">Unfortunately, it was descovered substantially late in the project that the threaded rod (lead screw) encorporated a unique proprietary metric thread patter, T6x2, which involves a dual trapezoidal thread profile. Dies and taps for this thread pattern do not exist outside of the compny that provided the linear positioning system. Several companys were inquired regarding the fashioning of a tap that would be able to replicate the pattern within a lead nut. These companys denied the requests for the die. The next activities involved contacting the company that supplied the lead screw to see if any lead nuts were available for purchse. It was discovered that the company only had one available lead nut with the T6x2 thread pattern; the printer needs 2 lead nuts, not just one. Further discovery found that the parts needed to be shipped from Germany; it would take either a subtantial amount of money (about $125.00) for a one week delivery, or an adequate amount of money (about $25.00) for a three to four week delivery. Neither of these options were accceptable for the team. The machine shop put much effort into adjusting the lathe’s gear set up in order to be able to machine custom lead nuts for the linear posistioning system. The shop did produced two plexiglass nuts, but the thread quality was unacceptable for the printer. </w:t>
      </w:r>
    </w:p>
    <w:p w14:paraId="4AE9607E" w14:textId="77777777" w:rsidR="009631E1" w:rsidRDefault="009631E1" w:rsidP="009631E1">
      <w:pPr>
        <w:ind w:firstLine="720"/>
        <w:rPr>
          <w:noProof/>
        </w:rPr>
      </w:pPr>
      <w:r>
        <w:rPr>
          <w:noProof/>
        </w:rPr>
        <w:t xml:space="preserve">Since custom lead nuts were no longer an option, the next activity focused on a new linear positioning system. This meant finding new motors and finding a lead screw and nut combination that encorporated a common replicable thread pattern. Luckily, all of these materials were obtained through resources within the engineering department. Two slightly larger Nema23 motors were found that were suitable for the printer. More than enough ¼-28 threaded rod was located in the machine shop for the lead screw. This new linear positioning system would required a coupler to translate the rotation of the motor shaft to the lead screw. Instead of purchasing two couplers for around $50.00, two couplers were fabricated in the machine shop from steel stock; two 1x1/16” set screws were provided by the machine shop for the coupler. </w:t>
      </w:r>
    </w:p>
    <w:p w14:paraId="7627A520" w14:textId="77777777" w:rsidR="009631E1" w:rsidRDefault="009631E1" w:rsidP="009631E1">
      <w:pPr>
        <w:rPr>
          <w:noProof/>
        </w:rPr>
      </w:pPr>
      <w:r>
        <w:rPr>
          <w:noProof/>
        </w:rPr>
        <w:tab/>
        <w:t xml:space="preserve">The CAD assembly model that was developed using </w:t>
      </w:r>
      <w:r>
        <w:rPr>
          <w:i/>
          <w:noProof/>
        </w:rPr>
        <w:t>Autodesk Inventor Professional 2014</w:t>
      </w:r>
      <w:r>
        <w:rPr>
          <w:noProof/>
        </w:rPr>
        <w:t xml:space="preserve"> was extremely helpful while determining the appropriate dimensions for the lead screw, in realtion to the appropriate height of the platforms that allowed for the maximum print volume. The model alowed for visual analysis and assurance for the dimensions; the greater distance that the </w:t>
      </w:r>
      <w:r>
        <w:rPr>
          <w:noProof/>
        </w:rPr>
        <w:lastRenderedPageBreak/>
        <w:t xml:space="preserve">platform is able to travel, the larger the print volume. Final calculations determined that 7” lead screws would allow for maximum print volume. </w:t>
      </w:r>
    </w:p>
    <w:p w14:paraId="69F6B748" w14:textId="77777777" w:rsidR="009631E1" w:rsidRDefault="009631E1" w:rsidP="009631E1">
      <w:pPr>
        <w:rPr>
          <w:noProof/>
        </w:rPr>
      </w:pPr>
      <w:r>
        <w:rPr>
          <w:noProof/>
        </w:rPr>
        <w:tab/>
        <w:t xml:space="preserve">The lead nuts were machined in the machine lab using delrin stock that was donated by the department. Initial design plans for the lead nut were to make it an anti-backlash nut, shown in </w:t>
      </w:r>
      <w:r w:rsidR="00805111">
        <w:rPr>
          <w:noProof/>
        </w:rPr>
        <w:fldChar w:fldCharType="begin"/>
      </w:r>
      <w:r>
        <w:rPr>
          <w:noProof/>
        </w:rPr>
        <w:instrText xml:space="preserve"> REF _Ref385153417 \h </w:instrText>
      </w:r>
      <w:r w:rsidR="00805111">
        <w:rPr>
          <w:noProof/>
        </w:rPr>
      </w:r>
      <w:r w:rsidR="00805111">
        <w:rPr>
          <w:noProof/>
        </w:rPr>
        <w:fldChar w:fldCharType="separate"/>
      </w:r>
      <w:r w:rsidR="00933426">
        <w:t xml:space="preserve">Figure </w:t>
      </w:r>
      <w:r w:rsidR="00933426">
        <w:rPr>
          <w:noProof/>
        </w:rPr>
        <w:t>41</w:t>
      </w:r>
      <w:r w:rsidR="00805111">
        <w:rPr>
          <w:noProof/>
        </w:rPr>
        <w:fldChar w:fldCharType="end"/>
      </w:r>
      <w:r>
        <w:rPr>
          <w:noProof/>
        </w:rPr>
        <w:t>. The male piece of the nut (on the left of Figure 6) would be inserted into the female piece of the nut (on the right in</w:t>
      </w:r>
      <w:r w:rsidR="002607F1">
        <w:rPr>
          <w:noProof/>
        </w:rPr>
        <w:t xml:space="preserve"> </w:t>
      </w:r>
      <w:r w:rsidR="00805111">
        <w:rPr>
          <w:noProof/>
        </w:rPr>
        <w:fldChar w:fldCharType="begin"/>
      </w:r>
      <w:r w:rsidR="002607F1">
        <w:rPr>
          <w:noProof/>
        </w:rPr>
        <w:instrText xml:space="preserve"> REF _Ref385153417 \h </w:instrText>
      </w:r>
      <w:r w:rsidR="00805111">
        <w:rPr>
          <w:noProof/>
        </w:rPr>
      </w:r>
      <w:r w:rsidR="00805111">
        <w:rPr>
          <w:noProof/>
        </w:rPr>
        <w:fldChar w:fldCharType="separate"/>
      </w:r>
      <w:r w:rsidR="00933426">
        <w:t xml:space="preserve">Figure </w:t>
      </w:r>
      <w:r w:rsidR="00933426">
        <w:rPr>
          <w:noProof/>
        </w:rPr>
        <w:t>41</w:t>
      </w:r>
      <w:r w:rsidR="00805111">
        <w:rPr>
          <w:noProof/>
        </w:rPr>
        <w:fldChar w:fldCharType="end"/>
      </w:r>
      <w:r>
        <w:rPr>
          <w:noProof/>
        </w:rPr>
        <w:t>), and the spring would be positioned around the central shaft of the assembly; a set screw would be used to “pin” the ends of the nut together. Due to time contraints, it was decided to simply have lead nuts. In addition, it was agreed that the anti-backlash would not have a significant impact on the quality of the print; anti-backlash is most suitable for mechanisms that involve a back-and-forth type of motion. During the printing process, the powder platforms only move in one direction, up or down (+Z or –Z). Decideing to use lead nuts instead of anti-backlash nuts resultes in a cheaper, easier, and quicker fabrication and assembly.</w:t>
      </w:r>
    </w:p>
    <w:p w14:paraId="38E22C55" w14:textId="77777777" w:rsidR="009631E1" w:rsidRDefault="009631E1" w:rsidP="009631E1">
      <w:pPr>
        <w:rPr>
          <w:noProof/>
        </w:rPr>
      </w:pPr>
      <w:r>
        <w:rPr>
          <w:noProof/>
          <w:lang w:bidi="ar-SA"/>
        </w:rPr>
        <w:drawing>
          <wp:anchor distT="0" distB="0" distL="114300" distR="114300" simplePos="0" relativeHeight="251953152" behindDoc="0" locked="0" layoutInCell="1" allowOverlap="1" wp14:anchorId="2C6A8875" wp14:editId="0E01A8C7">
            <wp:simplePos x="0" y="0"/>
            <wp:positionH relativeFrom="margin">
              <wp:align>center</wp:align>
            </wp:positionH>
            <wp:positionV relativeFrom="paragraph">
              <wp:posOffset>149225</wp:posOffset>
            </wp:positionV>
            <wp:extent cx="4191000" cy="1914525"/>
            <wp:effectExtent l="19050" t="0" r="0" b="0"/>
            <wp:wrapSquare wrapText="bothSides"/>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srcRect l="28765" t="26639" r="22390" b="33630"/>
                    <a:stretch/>
                  </pic:blipFill>
                  <pic:spPr bwMode="auto">
                    <a:xfrm>
                      <a:off x="0" y="0"/>
                      <a:ext cx="4191000" cy="1914525"/>
                    </a:xfrm>
                    <a:prstGeom prst="rect">
                      <a:avLst/>
                    </a:prstGeom>
                    <a:ln>
                      <a:noFill/>
                    </a:ln>
                    <a:extLst>
                      <a:ext uri="{53640926-AAD7-44D8-BBD7-CCE9431645EC}">
                        <a14:shadowObscured xmlns:a14="http://schemas.microsoft.com/office/drawing/2010/main"/>
                      </a:ext>
                    </a:extLst>
                  </pic:spPr>
                </pic:pic>
              </a:graphicData>
            </a:graphic>
          </wp:anchor>
        </w:drawing>
      </w:r>
    </w:p>
    <w:p w14:paraId="57CB974A" w14:textId="77777777" w:rsidR="009631E1" w:rsidRDefault="009631E1" w:rsidP="00C77A5B"/>
    <w:p w14:paraId="3877C6A1" w14:textId="77777777" w:rsidR="009631E1" w:rsidRDefault="009631E1" w:rsidP="00C77A5B"/>
    <w:p w14:paraId="660BD2AC" w14:textId="77777777" w:rsidR="009631E1" w:rsidRDefault="009631E1" w:rsidP="00C77A5B"/>
    <w:p w14:paraId="6E9DF58F" w14:textId="77777777" w:rsidR="009631E1" w:rsidRDefault="009631E1" w:rsidP="00C77A5B"/>
    <w:p w14:paraId="3CE2706D" w14:textId="77777777" w:rsidR="009631E1" w:rsidRDefault="009631E1" w:rsidP="00C77A5B"/>
    <w:p w14:paraId="55FFDAA4" w14:textId="77777777" w:rsidR="002607F1" w:rsidRDefault="008047F4" w:rsidP="00C77A5B">
      <w:r>
        <w:rPr>
          <w:noProof/>
          <w:lang w:bidi="ar-SA"/>
        </w:rPr>
        <w:pict w14:anchorId="70B49D93">
          <v:shape id="Text Box 475" o:spid="_x0000_s1148" type="#_x0000_t202" style="position:absolute;margin-left:96.35pt;margin-top:11.5pt;width:341.2pt;height:38.45pt;z-index:251954176;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" filled="f" stroked="f">
            <v:textbox style="mso-fit-shape-to-text:t">
              <w:txbxContent>
                <w:p w14:paraId="4CA89BE8" w14:textId="77777777" w:rsidR="008047F4" w:rsidRDefault="008047F4" w:rsidP="009631E1">
                  <w:pPr>
                    <w:pStyle w:val="Caption"/>
                    <w:jc w:val="center"/>
                  </w:pPr>
                  <w:bookmarkStart w:id="872" w:name="_Ref385153417"/>
                  <w:bookmarkStart w:id="873" w:name="_Toc385422158"/>
                  <w:bookmarkStart w:id="874" w:name="_Toc385422836"/>
                  <w:bookmarkStart w:id="875" w:name="_Toc385422929"/>
                  <w:bookmarkStart w:id="876" w:name="_Toc385446956"/>
                  <w:r>
                    <w:t xml:space="preserve">Figure </w:t>
                  </w:r>
                  <w:fldSimple w:instr=" SEQ Figure \* ARABIC ">
                    <w:r>
                      <w:rPr>
                        <w:noProof/>
                      </w:rPr>
                      <w:t>41</w:t>
                    </w:r>
                  </w:fldSimple>
                  <w:bookmarkEnd w:id="872"/>
                  <w:r>
                    <w:t>: Anti-backlash nut design</w:t>
                  </w:r>
                  <w:bookmarkEnd w:id="873"/>
                  <w:bookmarkEnd w:id="874"/>
                  <w:bookmarkEnd w:id="875"/>
                  <w:r>
                    <w:t xml:space="preserve"> (PZ)</w:t>
                  </w:r>
                  <w:bookmarkEnd w:id="876"/>
                </w:p>
              </w:txbxContent>
            </v:textbox>
            <w10:wrap type="square" anchorx="margin"/>
          </v:shape>
        </w:pict>
      </w:r>
    </w:p>
    <w:p w14:paraId="5373A5A3" w14:textId="77777777" w:rsidR="002607F1" w:rsidRDefault="002607F1" w:rsidP="00C77A5B"/>
    <w:p w14:paraId="16A632D0" w14:textId="77777777" w:rsidR="009631E1" w:rsidRDefault="002607F1" w:rsidP="00C77A5B">
      <w:r>
        <w:tab/>
        <w:t xml:space="preserve">Once the motors were tested, and the couplers, lead screws, and lead nuts were gathered, the linear positioning system was assembled and bolted onto the base of the frame. 4 M5x60 steel bolts were used for each motor, in addition to 4 anti-torque M4 nuts. These anti-torque nuts, seen in </w:t>
      </w:r>
      <w:r w:rsidR="00805111">
        <w:fldChar w:fldCharType="begin"/>
      </w:r>
      <w:r>
        <w:instrText xml:space="preserve"> REF _Ref385153631 \h </w:instrText>
      </w:r>
      <w:r w:rsidR="00805111">
        <w:fldChar w:fldCharType="separate"/>
      </w:r>
      <w:r w:rsidR="00933426">
        <w:t xml:space="preserve">Figure </w:t>
      </w:r>
      <w:r w:rsidR="00933426">
        <w:rPr>
          <w:noProof/>
        </w:rPr>
        <w:t>42</w:t>
      </w:r>
      <w:r w:rsidR="00805111">
        <w:fldChar w:fldCharType="end"/>
      </w:r>
      <w:r>
        <w:t>, incorporate a waxed nylon ring that restricts the hardware from becoming loose due to motion within the printer, such as vibrations, or temperature/pressure variations. This design allowed for the utmost assurance that the position of the linear positioning system would not change, assuring the print quality would not be affected by motor position.</w:t>
      </w:r>
    </w:p>
    <w:p w14:paraId="00F80BD1" w14:textId="77777777" w:rsidR="009631E1" w:rsidRDefault="002607F1" w:rsidP="00C77A5B">
      <w:r>
        <w:rPr>
          <w:noProof/>
          <w:lang w:bidi="ar-SA"/>
        </w:rPr>
        <w:drawing>
          <wp:anchor distT="0" distB="0" distL="114300" distR="114300" simplePos="0" relativeHeight="251955200" behindDoc="0" locked="0" layoutInCell="1" allowOverlap="1" wp14:anchorId="5C0E14F3" wp14:editId="2346948E">
            <wp:simplePos x="0" y="0"/>
            <wp:positionH relativeFrom="margin">
              <wp:posOffset>2533650</wp:posOffset>
            </wp:positionH>
            <wp:positionV relativeFrom="paragraph">
              <wp:posOffset>59690</wp:posOffset>
            </wp:positionV>
            <wp:extent cx="1685925" cy="1685925"/>
            <wp:effectExtent l="19050" t="0" r="9525" b="0"/>
            <wp:wrapSquare wrapText="bothSides"/>
            <wp:docPr id="59" name="Picture 9" descr="10-24 Coarse Nylon Insert Lock 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24 Coarse Nylon Insert Lock Nut"/>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anchor>
        </w:drawing>
      </w:r>
    </w:p>
    <w:p w14:paraId="46E9F185" w14:textId="77777777" w:rsidR="009631E1" w:rsidRDefault="009631E1" w:rsidP="00C77A5B"/>
    <w:p w14:paraId="17E355AF" w14:textId="77777777" w:rsidR="009631E1" w:rsidRDefault="009631E1" w:rsidP="00C77A5B"/>
    <w:p w14:paraId="075ADBC4" w14:textId="77777777" w:rsidR="009631E1" w:rsidRDefault="009631E1" w:rsidP="00C77A5B"/>
    <w:p w14:paraId="43ADA2BA" w14:textId="77777777" w:rsidR="009631E1" w:rsidRDefault="009631E1" w:rsidP="00C77A5B"/>
    <w:p w14:paraId="7748A012" w14:textId="77777777" w:rsidR="009631E1" w:rsidRDefault="008047F4" w:rsidP="00C77A5B">
      <w:r>
        <w:rPr>
          <w:noProof/>
          <w:lang w:bidi="ar-SA"/>
        </w:rPr>
        <w:pict w14:anchorId="65BDE31A">
          <v:shape id="Text Box 476" o:spid="_x0000_s1149" type="#_x0000_t202" style="position:absolute;margin-left:96.35pt;margin-top:5.8pt;width:341.2pt;height:38.45pt;z-index:251956224;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H9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" filled="f" stroked="f">
            <v:textbox style="mso-fit-shape-to-text:t">
              <w:txbxContent>
                <w:p w14:paraId="5ED316B7" w14:textId="77777777" w:rsidR="008047F4" w:rsidRDefault="008047F4" w:rsidP="002607F1">
                  <w:pPr>
                    <w:pStyle w:val="Caption"/>
                    <w:jc w:val="center"/>
                  </w:pPr>
                  <w:bookmarkStart w:id="877" w:name="_Ref385153631"/>
                  <w:bookmarkStart w:id="878" w:name="_Toc385422159"/>
                  <w:bookmarkStart w:id="879" w:name="_Toc385422837"/>
                  <w:bookmarkStart w:id="880" w:name="_Toc385422930"/>
                  <w:bookmarkStart w:id="881" w:name="_Toc385446957"/>
                  <w:r>
                    <w:t xml:space="preserve">Figure </w:t>
                  </w:r>
                  <w:fldSimple w:instr=" SEQ Figure \* ARABIC ">
                    <w:r>
                      <w:rPr>
                        <w:noProof/>
                      </w:rPr>
                      <w:t>42</w:t>
                    </w:r>
                  </w:fldSimple>
                  <w:bookmarkEnd w:id="877"/>
                  <w:r>
                    <w:t>: Nylon-insert nut</w:t>
                  </w:r>
                  <w:r w:rsidRPr="002607F1">
                    <w:t xml:space="preserve"> </w:t>
                  </w:r>
                  <w:sdt>
                    <w:sdtPr>
                      <w:id w:val="185602818"/>
                      <w:citation/>
                    </w:sdtPr>
                    <w:sdtContent>
                      <w:r>
                        <w:fldChar w:fldCharType="begin"/>
                      </w:r>
                      <w:r>
                        <w:instrText xml:space="preserve"> CITATION Mon14 \l 1033 </w:instrText>
                      </w:r>
                      <w:r>
                        <w:fldChar w:fldCharType="separate"/>
                      </w:r>
                      <w:r w:rsidRPr="007411C6">
                        <w:rPr>
                          <w:noProof/>
                        </w:rPr>
                        <w:t>[12]</w:t>
                      </w:r>
                      <w:r>
                        <w:rPr>
                          <w:noProof/>
                        </w:rPr>
                        <w:fldChar w:fldCharType="end"/>
                      </w:r>
                    </w:sdtContent>
                  </w:sdt>
                  <w:bookmarkEnd w:id="878"/>
                  <w:bookmarkEnd w:id="879"/>
                  <w:bookmarkEnd w:id="880"/>
                  <w:r>
                    <w:t xml:space="preserve"> (PZ)</w:t>
                  </w:r>
                  <w:bookmarkEnd w:id="881"/>
                </w:p>
              </w:txbxContent>
            </v:textbox>
            <w10:wrap type="square" anchorx="margin"/>
          </v:shape>
        </w:pict>
      </w:r>
    </w:p>
    <w:p w14:paraId="3831BEF6" w14:textId="77777777" w:rsidR="009631E1" w:rsidRDefault="009631E1" w:rsidP="00C77A5B"/>
    <w:p w14:paraId="6777B6E9" w14:textId="77777777" w:rsidR="009631E1" w:rsidRDefault="009631E1" w:rsidP="00C77A5B"/>
    <w:p w14:paraId="76B0F6C9" w14:textId="7AFD32A1" w:rsidR="00E82DC1" w:rsidRDefault="00E82DC1" w:rsidP="00E82DC1">
      <w:r>
        <w:tab/>
        <w:t xml:space="preserve">While the assembly and incorporation of the linear positioning system was taking place, other activities </w:t>
      </w:r>
      <w:ins w:id="882" w:author="Peter J Zamiska" w:date="2014-04-17T11:32:00Z">
        <w:r w:rsidR="008047F4">
          <w:t>focused on</w:t>
        </w:r>
      </w:ins>
      <w:del w:id="883" w:author="Peter J Zamiska" w:date="2014-04-17T11:32:00Z">
        <w:r w:rsidDel="008047F4">
          <w:delText>involved</w:delText>
        </w:r>
      </w:del>
      <w:r>
        <w:t xml:space="preserve"> the design of the relationship between the edges of the platforms and the walls of the powder chambers. Eventually it was decided to eliminate the gap, minimizing the amount of powder that would fall below the platforms. This design called for thin glass plates to </w:t>
      </w:r>
      <w:r>
        <w:lastRenderedPageBreak/>
        <w:t xml:space="preserve">be fastened to the inner walls of the powder chambers, as well as strips of Teflon that would be inserted into drilled slots within the sides of the tops of the platforms. The Teflon-glass relationship would result in minimum friction between the chamber walls and the platform, allowing the linear positioning system to function properly with the least amount of reaction torque against it. </w:t>
      </w:r>
    </w:p>
    <w:p w14:paraId="7DF87DAB" w14:textId="77777777" w:rsidR="00E82DC1" w:rsidRDefault="00E82DC1" w:rsidP="00E82DC1">
      <w:r>
        <w:tab/>
        <w:t xml:space="preserve">Although it seemed relatively easy to order and attach the glass to the powder chamber walls, it was not an easy task. A local glass specialist shop, Crispin Glass &amp; Auto Supply, was contacted to cut the plates. The thinnest flat glass available for purchase, 3/32nd inch, was chosen for purchase. The thinnest was chosen because the frame of the printer, including the powder chambers, was already assembled. Therefore, to allow for the maximum print area, the glass that was inserted within the chambers needed to be as thin as possible. It was crucial to the printer functionality that the glass was made to specific dimensions, with the least amount of error. Crispin only had the ability to cut glass to dimensions as small as 1/16th of an inch. This imposed a problem; the tolerance of the glass cutting was too great. The initial order for eight glass plates resulted in four that were usable, and four needed to be re-ordered. Luckily, the glass was extremely inexpensive, and the production time was less than one business day. </w:t>
      </w:r>
    </w:p>
    <w:p w14:paraId="40FA04AE" w14:textId="77777777" w:rsidR="00E82DC1" w:rsidRDefault="00E82DC1" w:rsidP="00E82DC1">
      <w:r>
        <w:tab/>
        <w:t xml:space="preserve">The initial design for attaching the glass to the powder chamber walls called for a glue gun. After some discussion, the design was changed to incorporate a better adhesive for the glass to wood bond. After looking around at what was available at local stores, the decision came down to either using epoxy or Gorilla Glue. After some research and discussion, the decision was made to use epoxy; it had slightly better results when gluing glass to wood. </w:t>
      </w:r>
    </w:p>
    <w:p w14:paraId="52924EEB" w14:textId="77777777" w:rsidR="00E82DC1" w:rsidRDefault="00E82DC1" w:rsidP="00E82DC1">
      <w:r>
        <w:tab/>
        <w:t xml:space="preserve">To ensure that the glass to wood bond was as strong as possibly, the decision was made to try and etch the surface of the glass that would be bonded to the chamber walls. The initial plan was to find chemicals available through the department to etch the glass. Once finding that hydrochloric acid, a very strong and dangerous chemical, was needed to etch glass, other options were considered. A local Hobby Lobby had a retail etching cream that was available, was able to purchase just enough for about $15.00. Etching the glass resulted in a slightly course surface, allowing for more surface area and better adhesion. A significant amount of sanding and filing was needed for the wooden chamber walls to allow for proper placement of the glass plates. This sanding was undertaken to avoid ordering more glass and spending more money. It was crucial to glue the glass plates so that the top edge was flush, or slightly below, the top surface of the frame so that there would be no interference with the motion of the Rolling Mechanism. </w:t>
      </w:r>
    </w:p>
    <w:p w14:paraId="51EA60B1" w14:textId="77777777" w:rsidR="00E82DC1" w:rsidRDefault="00E82DC1" w:rsidP="00E82DC1">
      <w:r>
        <w:tab/>
        <w:t xml:space="preserve">It was difficult to obtain Teflon wiper blades, let alone finding some that had appropriate profiles for the slots. Therefore, the design was changed to incorporate a short Teflon tray for the tops of the platforms, rather than Teflon blades being inserted in the sides of the top of the platform. There were two different thin sheets of Teflon that were donated from the department, each had a different thickness. This new design originally called for the Teflon to be bent and formed into a “box-like” shape to fit flush with the top of the platform and glass plates, as seen in </w:t>
      </w:r>
      <w:r w:rsidR="00805111">
        <w:fldChar w:fldCharType="begin"/>
      </w:r>
      <w:r>
        <w:instrText xml:space="preserve"> REF _Ref385153922 \h </w:instrText>
      </w:r>
      <w:r w:rsidR="00805111">
        <w:fldChar w:fldCharType="separate"/>
      </w:r>
      <w:r w:rsidR="00933426">
        <w:t xml:space="preserve">Figure </w:t>
      </w:r>
      <w:r w:rsidR="00933426">
        <w:rPr>
          <w:noProof/>
        </w:rPr>
        <w:t>36</w:t>
      </w:r>
      <w:r w:rsidR="00805111">
        <w:fldChar w:fldCharType="end"/>
      </w:r>
      <w:r>
        <w:t xml:space="preserve">. This was no easy task; it was extremely strenuous to form the Teflon to the desired tray shape. A ream paper cutter was available within the department; it was utilized to cut the Teflon so that the lengths of the cuts would be perfectly straight.  After some experimentation, a tabletop vice clamp, hammer, and wooden block were used to form the Teflon sheet into the desired shape. The Teflon would be clamped so that the edge that was to be “folded” was flush with the top surface of the clamp. Then, the Teflon sheet was “bent” by hand as much as possible. The hammer was then used to “bend” the Teflon along the desired crease; a wooden block was placed on top of the hand-formed crease, and then the block was struck semi-forcefully with the hammer. It took a significant amount of trial and error to obtain a Teflon shape that fit nice and snug against the glass walls of the powder chambers. This process was crude and strenuous, but the end results were acceptable. The Teflon compensated for any variation in the vertical cross section of the powder chambers, since it has the ability to slightly change its orientation while the platform is in motion, allowing it to constantly “hug” the glass walls. </w:t>
      </w:r>
    </w:p>
    <w:p w14:paraId="278C3F8B" w14:textId="77777777" w:rsidR="00E82DC1" w:rsidRDefault="00E82DC1" w:rsidP="00E82DC1">
      <w:r>
        <w:tab/>
        <w:t xml:space="preserve">Once the Teflon was appropriately shaped, silicon sealant was used as an adhesive to bind the walls of the Teflon tub together, at the same time sealing the corners of the tub. The Teflon is fashioned to the tops of the platforms using five to eight 5/8th inch long steel wood screws. As the platform moves up and down within the chamber the sides of the Teflon tray are in contact with the glass plates; the pressure from the powder on the Teflon ensures that the Teflon remains in contact with the glass, minimizing the amount of falling powder, while allowing for minimal friction between the platform and the glass plates. </w:t>
      </w:r>
    </w:p>
    <w:p w14:paraId="4A6E77C9" w14:textId="77777777" w:rsidR="00E82DC1" w:rsidRDefault="00E82DC1" w:rsidP="00E82DC1">
      <w:r>
        <w:tab/>
        <w:t xml:space="preserve">Assembly of the platform structure was carried out during the glass installation. To minimize cost, the first design plan was to utilize the extra acrylic that was ordered and not used for the project. After some research and discussion, the decision was made to use wood instead of acrylic; it was discovered that acrylic tends to fracture and crack easily during machining. Although a significant amount of ¾ inch thick Baltic birch hardwood leftover from the frame, the decision was made to purchase a small amount </w:t>
      </w:r>
      <w:r>
        <w:lastRenderedPageBreak/>
        <w:t xml:space="preserve">of wood that was thinner, ½ inch birch hardwood, resulting in lighter platforms and less stress on the linear positioning system. A table saw available within the engineering department was utilized for the wood cuts for the platform structures. The top and bottom panels were designed to allow for 3/8” clearance between them and the glass walls of the powder chambers. Due to time constraints, the decision was made to keep the structures’ design as simple and quick as possible. Simple right-angle steel brackets were found at a local hardware store to use for the structures. Due to assembly methods and physical limitations, the brackets were only able to be used to fasten the top or the bottom to the sides, not both. The decision was made to use the right angle brackets to fasten the top panel to the side panels; the bottom panel would be fastened to the sides using 1 ¾ </w:t>
      </w:r>
      <w:del w:id="884" w:author="Peter J Zamiska" w:date="2014-04-17T02:15:00Z">
        <w:r w:rsidDel="00DB0DD1">
          <w:delText xml:space="preserve"> </w:delText>
        </w:r>
      </w:del>
      <w:r>
        <w:t xml:space="preserve">inch brass wood screws. A drill press in the machine shop was utilized to drill the appropriate ½ inch hole in the center of the platform bases for the lead nuts, as well as the 4mm holes for the M4x25 bolts used to fasten a lead nut to the base of each platform. Nylon-insert M4 nuts were used for this assembly to ensure for minimum chance of the lead nuts becoming loose dude to vibration or temperature/pressure variations. </w:t>
      </w:r>
    </w:p>
    <w:p w14:paraId="0AF62E05" w14:textId="2EEE0557" w:rsidR="009631E1" w:rsidRDefault="00E82DC1" w:rsidP="00C77A5B">
      <w:r>
        <w:tab/>
      </w:r>
      <w:ins w:id="885" w:author="Peter J Zamiska" w:date="2014-04-17T11:33:00Z">
        <w:r w:rsidR="008047F4">
          <w:t xml:space="preserve">One setback for the team came from the </w:t>
        </w:r>
      </w:ins>
      <w:ins w:id="886" w:author="Peter J Zamiska" w:date="2014-04-17T11:34:00Z">
        <w:r w:rsidR="008047F4">
          <w:t xml:space="preserve">new stepper motors </w:t>
        </w:r>
      </w:ins>
      <w:del w:id="887" w:author="Peter J Zamiska" w:date="2014-04-17T11:34:00Z">
        <w:r w:rsidDel="008047F4">
          <w:delText xml:space="preserve">Currently, the Powder Platforms subsystem is not operational. The stepper motors are </w:delText>
        </w:r>
      </w:del>
      <w:r>
        <w:t xml:space="preserve">not functioning as they should. The decision to change the linear positioning system incorporated two new Nema23 stepper motors. One of the motors incorporates a 6-wire configuration, while the other incorporates an 8-wire configuration. The printer electronics were initially set up to accommodate for 4-wire configurations. Therefore, the wiring of the new motors needed to be altered to function with the 4-wire set up. It </w:t>
      </w:r>
      <w:ins w:id="888" w:author="Peter J Zamiska" w:date="2014-04-17T11:35:00Z">
        <w:r w:rsidR="008047F4">
          <w:t>was</w:t>
        </w:r>
      </w:ins>
      <w:del w:id="889" w:author="Peter J Zamiska" w:date="2014-04-17T11:35:00Z">
        <w:r w:rsidDel="008047F4">
          <w:delText>is</w:delText>
        </w:r>
      </w:del>
      <w:r>
        <w:t xml:space="preserve"> believed that the incorrect wiring of these motors </w:t>
      </w:r>
      <w:ins w:id="890" w:author="Peter J Zamiska" w:date="2014-04-17T11:35:00Z">
        <w:r w:rsidR="008047F4">
          <w:t>was</w:t>
        </w:r>
      </w:ins>
      <w:del w:id="891" w:author="Peter J Zamiska" w:date="2014-04-17T11:35:00Z">
        <w:r w:rsidDel="008047F4">
          <w:delText>is</w:delText>
        </w:r>
      </w:del>
      <w:r>
        <w:t xml:space="preserve"> the cause of malfunctioning. </w:t>
      </w:r>
      <w:del w:id="892" w:author="Peter J Zamiska" w:date="2014-04-17T11:35:00Z">
        <w:r w:rsidDel="008047F4">
          <w:delText>Current activities to make the subsystem operational include finding the right wire set-up to allow the motors to operate as they should.</w:delText>
        </w:r>
      </w:del>
      <w:ins w:id="893" w:author="Peter J Zamiska" w:date="2014-04-17T11:35:00Z">
        <w:r w:rsidR="004C2969">
          <w:t xml:space="preserve">Luckily the team found that it was a simple wiring error that was restricting the motors from operating properly. Thus, the Powder Platforms subsystem was finally operational, and the team was able to begin their initial full system tests. </w:t>
        </w:r>
      </w:ins>
    </w:p>
    <w:p w14:paraId="21501AAF" w14:textId="77777777" w:rsidR="00CE084F" w:rsidRDefault="00CE084F" w:rsidP="00CE084F">
      <w:pPr>
        <w:pStyle w:val="Heading3"/>
      </w:pPr>
      <w:bookmarkStart w:id="894" w:name="_Toc385422298"/>
      <w:bookmarkStart w:id="895" w:name="_Toc385424884"/>
      <w:r>
        <w:t>Costs</w:t>
      </w:r>
      <w:bookmarkEnd w:id="894"/>
      <w:bookmarkEnd w:id="895"/>
    </w:p>
    <w:p w14:paraId="191C6D24" w14:textId="77777777" w:rsidR="00CE084F" w:rsidRPr="00CE084F" w:rsidRDefault="008047F4" w:rsidP="00CE084F">
      <w:r>
        <w:rPr>
          <w:noProof/>
          <w:lang w:bidi="ar-SA"/>
        </w:rPr>
        <w:pict w14:anchorId="40BE3C47">
          <v:shape id="Text Box 477" o:spid="_x0000_s1150" type="#_x0000_t202" style="position:absolute;margin-left:94.1pt;margin-top:13.3pt;width:341.2pt;height:38.45pt;z-index:251958272;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oN8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" filled="f" stroked="f">
            <v:textbox style="mso-fit-shape-to-text:t">
              <w:txbxContent>
                <w:p w14:paraId="28580C9E" w14:textId="77777777" w:rsidR="008047F4" w:rsidRDefault="008047F4" w:rsidP="00CE084F">
                  <w:pPr>
                    <w:pStyle w:val="Caption"/>
                    <w:jc w:val="center"/>
                  </w:pPr>
                  <w:bookmarkStart w:id="896" w:name="_Ref385154413"/>
                  <w:bookmarkStart w:id="897" w:name="_Toc385422219"/>
                  <w:bookmarkStart w:id="898" w:name="_Toc385423820"/>
                  <w:r>
                    <w:t xml:space="preserve">Table </w:t>
                  </w:r>
                  <w:fldSimple w:instr=" SEQ Table \* ARABIC ">
                    <w:r>
                      <w:rPr>
                        <w:noProof/>
                      </w:rPr>
                      <w:t>9</w:t>
                    </w:r>
                  </w:fldSimple>
                  <w:bookmarkEnd w:id="896"/>
                  <w:r>
                    <w:t>: Prototype cost</w:t>
                  </w:r>
                  <w:bookmarkEnd w:id="897"/>
                  <w:r>
                    <w:t xml:space="preserve"> of powder platforms subsystem (PZ)</w:t>
                  </w:r>
                  <w:bookmarkEnd w:id="898"/>
                </w:p>
              </w:txbxContent>
            </v:textbox>
            <w10:wrap type="square" anchorx="margin"/>
          </v:shape>
        </w:pict>
      </w:r>
    </w:p>
    <w:p w14:paraId="7293AF14" w14:textId="77777777" w:rsidR="00CE084F" w:rsidRPr="00CE084F" w:rsidRDefault="00CE084F" w:rsidP="00CE084F">
      <w:r w:rsidRPr="00CE084F">
        <w:rPr>
          <w:noProof/>
          <w:lang w:bidi="ar-SA"/>
        </w:rPr>
        <w:drawing>
          <wp:anchor distT="0" distB="0" distL="114300" distR="114300" simplePos="0" relativeHeight="251957248" behindDoc="0" locked="0" layoutInCell="1" allowOverlap="1" wp14:anchorId="5D1B55D8" wp14:editId="7CB92871">
            <wp:simplePos x="0" y="0"/>
            <wp:positionH relativeFrom="margin">
              <wp:posOffset>790575</wp:posOffset>
            </wp:positionH>
            <wp:positionV relativeFrom="paragraph">
              <wp:posOffset>224790</wp:posOffset>
            </wp:positionV>
            <wp:extent cx="5162550" cy="3038475"/>
            <wp:effectExtent l="19050" t="0" r="0" b="0"/>
            <wp:wrapSquare wrapText="bothSides"/>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162550" cy="3038475"/>
                    </a:xfrm>
                    <a:prstGeom prst="rect">
                      <a:avLst/>
                    </a:prstGeom>
                    <a:noFill/>
                    <a:ln>
                      <a:noFill/>
                    </a:ln>
                  </pic:spPr>
                </pic:pic>
              </a:graphicData>
            </a:graphic>
          </wp:anchor>
        </w:drawing>
      </w:r>
    </w:p>
    <w:p w14:paraId="26B08A87" w14:textId="77777777" w:rsidR="00CE084F" w:rsidRDefault="00CE084F" w:rsidP="00C77A5B"/>
    <w:p w14:paraId="5DBF250C" w14:textId="77777777" w:rsidR="00CE084F" w:rsidRDefault="00CE084F" w:rsidP="00C77A5B"/>
    <w:p w14:paraId="08FD2C8F" w14:textId="77777777" w:rsidR="00CE084F" w:rsidRDefault="00CE084F" w:rsidP="00C77A5B"/>
    <w:p w14:paraId="73A30C57" w14:textId="77777777" w:rsidR="00CE084F" w:rsidRDefault="00CE084F" w:rsidP="00C77A5B"/>
    <w:p w14:paraId="511D4DC1" w14:textId="77777777" w:rsidR="00CE084F" w:rsidRDefault="00CE084F" w:rsidP="00C77A5B"/>
    <w:p w14:paraId="6C3CD188" w14:textId="77777777" w:rsidR="00CE084F" w:rsidRDefault="00CE084F" w:rsidP="00C77A5B"/>
    <w:p w14:paraId="743F483D" w14:textId="77777777" w:rsidR="00CE084F" w:rsidRDefault="00CE084F" w:rsidP="00C77A5B"/>
    <w:p w14:paraId="3AC3337D" w14:textId="77777777" w:rsidR="00CE084F" w:rsidRDefault="00CE084F" w:rsidP="00C77A5B"/>
    <w:p w14:paraId="6D9B0877" w14:textId="77777777" w:rsidR="00CE084F" w:rsidRDefault="00CE084F" w:rsidP="00C77A5B"/>
    <w:p w14:paraId="6FA0B710" w14:textId="77777777" w:rsidR="00CA3142" w:rsidRDefault="00CA3142" w:rsidP="00C77A5B"/>
    <w:p w14:paraId="039BC825" w14:textId="77777777" w:rsidR="00CA3142" w:rsidRDefault="00CA3142" w:rsidP="00C77A5B"/>
    <w:p w14:paraId="0A59D324" w14:textId="77777777" w:rsidR="00CA3142" w:rsidRDefault="00CA3142" w:rsidP="00C77A5B"/>
    <w:p w14:paraId="3305B930" w14:textId="77777777" w:rsidR="00CE084F" w:rsidRDefault="00CE084F" w:rsidP="00C77A5B"/>
    <w:p w14:paraId="7D9E273F" w14:textId="77777777" w:rsidR="00CE084F" w:rsidRDefault="00CE084F" w:rsidP="00C77A5B"/>
    <w:p w14:paraId="3754A0A9" w14:textId="77777777" w:rsidR="00CE084F" w:rsidRDefault="00CE084F" w:rsidP="00C77A5B"/>
    <w:p w14:paraId="44A44823" w14:textId="77777777" w:rsidR="00CE084F" w:rsidRDefault="008047F4" w:rsidP="00C77A5B">
      <w:r>
        <w:rPr>
          <w:noProof/>
          <w:lang w:bidi="ar-SA"/>
        </w:rPr>
        <w:pict w14:anchorId="6651633F">
          <v:shape id="Text Box 478" o:spid="_x0000_s1151" type="#_x0000_t202" style="position:absolute;margin-left:97.85pt;margin-top:-4.2pt;width:341.2pt;height:38.45pt;z-index:251960320;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UV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" filled="f" stroked="f">
            <v:textbox style="mso-fit-shape-to-text:t">
              <w:txbxContent>
                <w:p w14:paraId="033A85AB" w14:textId="77777777" w:rsidR="008047F4" w:rsidRDefault="008047F4" w:rsidP="00CE084F">
                  <w:pPr>
                    <w:pStyle w:val="Caption"/>
                    <w:jc w:val="center"/>
                  </w:pPr>
                  <w:bookmarkStart w:id="899" w:name="_Ref385154418"/>
                  <w:bookmarkStart w:id="900" w:name="_Toc385422220"/>
                  <w:bookmarkStart w:id="901" w:name="_Toc385423821"/>
                  <w:r>
                    <w:t xml:space="preserve">Table </w:t>
                  </w:r>
                  <w:fldSimple w:instr=" SEQ Table \* ARABIC ">
                    <w:r>
                      <w:rPr>
                        <w:noProof/>
                      </w:rPr>
                      <w:t>10</w:t>
                    </w:r>
                  </w:fldSimple>
                  <w:bookmarkEnd w:id="899"/>
                  <w:r>
                    <w:t>: Estimated implementation cost</w:t>
                  </w:r>
                  <w:bookmarkEnd w:id="900"/>
                  <w:r>
                    <w:t xml:space="preserve"> of powder platforms subsystem (PZ)</w:t>
                  </w:r>
                  <w:bookmarkEnd w:id="901"/>
                </w:p>
              </w:txbxContent>
            </v:textbox>
            <w10:wrap type="square" anchorx="margin"/>
          </v:shape>
        </w:pict>
      </w:r>
    </w:p>
    <w:p w14:paraId="6D705143" w14:textId="77777777" w:rsidR="00CE084F" w:rsidRDefault="00CE084F" w:rsidP="00C77A5B">
      <w:r>
        <w:rPr>
          <w:noProof/>
          <w:lang w:bidi="ar-SA"/>
        </w:rPr>
        <w:drawing>
          <wp:anchor distT="0" distB="0" distL="114300" distR="114300" simplePos="0" relativeHeight="251959296" behindDoc="0" locked="0" layoutInCell="1" allowOverlap="1" wp14:anchorId="5B594CD0" wp14:editId="0BE4BB1B">
            <wp:simplePos x="0" y="0"/>
            <wp:positionH relativeFrom="margin">
              <wp:align>center</wp:align>
            </wp:positionH>
            <wp:positionV relativeFrom="paragraph">
              <wp:posOffset>91440</wp:posOffset>
            </wp:positionV>
            <wp:extent cx="5943600" cy="2114550"/>
            <wp:effectExtent l="19050" t="0" r="0" b="0"/>
            <wp:wrapSquare wrapText="bothSides"/>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anchor>
        </w:drawing>
      </w:r>
    </w:p>
    <w:p w14:paraId="08EA5C6C" w14:textId="77777777" w:rsidR="00CE084F" w:rsidRDefault="00CE084F" w:rsidP="00C77A5B"/>
    <w:p w14:paraId="21E85010" w14:textId="77777777" w:rsidR="00CE084F" w:rsidRDefault="00CE084F" w:rsidP="00C77A5B"/>
    <w:p w14:paraId="68542B76" w14:textId="77777777" w:rsidR="00CE084F" w:rsidRDefault="00CE084F" w:rsidP="00C77A5B"/>
    <w:p w14:paraId="001429CF" w14:textId="77777777" w:rsidR="00CE084F" w:rsidRDefault="00CE084F" w:rsidP="00C77A5B"/>
    <w:p w14:paraId="209498CF" w14:textId="77777777" w:rsidR="00CE084F" w:rsidRDefault="00CE084F" w:rsidP="00C77A5B"/>
    <w:p w14:paraId="7FB6EFEC" w14:textId="77777777" w:rsidR="00CE084F" w:rsidRDefault="00CE084F" w:rsidP="00C77A5B"/>
    <w:p w14:paraId="281F3D74" w14:textId="77777777" w:rsidR="00CE084F" w:rsidRDefault="00CE084F" w:rsidP="00CE084F">
      <w:pPr>
        <w:pStyle w:val="Heading4"/>
      </w:pPr>
      <w:r>
        <w:t>Cost analysis</w:t>
      </w:r>
    </w:p>
    <w:p w14:paraId="51854369" w14:textId="77777777" w:rsidR="00CE084F" w:rsidRDefault="00CE084F" w:rsidP="00C77A5B">
      <w:r>
        <w:tab/>
      </w:r>
      <w:r w:rsidRPr="00CE084F">
        <w:t xml:space="preserve">When comparing </w:t>
      </w:r>
      <w:r w:rsidR="00805111">
        <w:fldChar w:fldCharType="begin"/>
      </w:r>
      <w:r>
        <w:instrText xml:space="preserve"> REF _Ref385154413 \h </w:instrText>
      </w:r>
      <w:r w:rsidR="00805111">
        <w:fldChar w:fldCharType="separate"/>
      </w:r>
      <w:r w:rsidR="00933426">
        <w:t xml:space="preserve">Table </w:t>
      </w:r>
      <w:r w:rsidR="00933426">
        <w:rPr>
          <w:noProof/>
        </w:rPr>
        <w:t>9</w:t>
      </w:r>
      <w:r w:rsidR="00805111">
        <w:fldChar w:fldCharType="end"/>
      </w:r>
      <w:r>
        <w:t xml:space="preserve"> </w:t>
      </w:r>
      <w:r w:rsidRPr="00CE084F">
        <w:t>and</w:t>
      </w:r>
      <w:r>
        <w:t xml:space="preserve"> </w:t>
      </w:r>
      <w:r w:rsidR="00805111">
        <w:fldChar w:fldCharType="begin"/>
      </w:r>
      <w:r>
        <w:instrText xml:space="preserve"> REF _Ref385154418 \h </w:instrText>
      </w:r>
      <w:r w:rsidR="00805111">
        <w:fldChar w:fldCharType="separate"/>
      </w:r>
      <w:r w:rsidR="00933426">
        <w:t xml:space="preserve">Table </w:t>
      </w:r>
      <w:r w:rsidR="00933426">
        <w:rPr>
          <w:noProof/>
        </w:rPr>
        <w:t>10</w:t>
      </w:r>
      <w:r w:rsidR="00805111">
        <w:fldChar w:fldCharType="end"/>
      </w:r>
      <w:r w:rsidRPr="00CE084F">
        <w:t>, it may be observed that the cost to implement the project is $18.43 more expensive than the prototype was. Although it is not a significant amount, it would be much more desirable if the implementation cost was lower than the prototype’s cost. However, the main reason that the prototype was cheaper was because some of the more expensive components were donated. If the lead nuts and the Teflon had not been donated, then the prototype’s cost would definitely have exceeded the cost to implement the project. Due mostly to time constraints, the components of the prototype’s Powder Platforms Subsystem were purchased quickly and locally, usually without a quality search for other vendors. Therefore, the cost to implement the project would easily be reducible by an in-depth search for the cheapest components and materials without compromising quality.</w:t>
      </w:r>
    </w:p>
    <w:p w14:paraId="0077FCCC" w14:textId="77777777" w:rsidR="00CE084F" w:rsidRDefault="00CE084F" w:rsidP="00CE084F">
      <w:pPr>
        <w:pStyle w:val="Heading3"/>
      </w:pPr>
      <w:bookmarkStart w:id="902" w:name="_Toc385422299"/>
      <w:bookmarkStart w:id="903" w:name="_Toc385424885"/>
      <w:r>
        <w:t>Implementation Schedule</w:t>
      </w:r>
      <w:bookmarkEnd w:id="902"/>
      <w:bookmarkEnd w:id="903"/>
    </w:p>
    <w:p w14:paraId="1629D5EF" w14:textId="77777777" w:rsidR="00CE084F" w:rsidRDefault="00CE084F" w:rsidP="00CE084F">
      <w:r>
        <w:tab/>
        <w:t>The following activities should be performed in this order; some slight variation in order is allowed, as well as simultaneous activities:</w:t>
      </w:r>
    </w:p>
    <w:p w14:paraId="5E00F1AA" w14:textId="77777777" w:rsidR="00CE084F" w:rsidRDefault="00CE084F" w:rsidP="00CE084F">
      <w:pPr>
        <w:pStyle w:val="ListParagraph"/>
        <w:numPr>
          <w:ilvl w:val="0"/>
          <w:numId w:val="25"/>
        </w:numPr>
        <w:spacing w:before="0" w:after="160" w:line="259" w:lineRule="auto"/>
      </w:pPr>
      <w:r>
        <w:t>Powder Chambers</w:t>
      </w:r>
    </w:p>
    <w:p w14:paraId="6543E2CE" w14:textId="77777777" w:rsidR="00CE084F" w:rsidRDefault="00CE084F" w:rsidP="00CE084F">
      <w:pPr>
        <w:pStyle w:val="ListParagraph"/>
        <w:numPr>
          <w:ilvl w:val="1"/>
          <w:numId w:val="25"/>
        </w:numPr>
        <w:spacing w:before="0" w:after="160" w:line="259" w:lineRule="auto"/>
      </w:pPr>
      <w:r>
        <w:t>For each of the eight glass panels, use etching cream to etch about 75% of the reverse side. Allow at least 30 minutes of etching time, clean off all etching cream afterwards. (1.5 hours)</w:t>
      </w:r>
    </w:p>
    <w:p w14:paraId="7860EB79" w14:textId="77777777" w:rsidR="00CE084F" w:rsidRDefault="00CE084F" w:rsidP="00CE084F">
      <w:pPr>
        <w:pStyle w:val="ListParagraph"/>
        <w:numPr>
          <w:ilvl w:val="1"/>
          <w:numId w:val="25"/>
        </w:numPr>
        <w:spacing w:before="0" w:after="160" w:line="259" w:lineRule="auto"/>
      </w:pPr>
      <w:r>
        <w:t xml:space="preserve">Use the epoxy gel syringe to glue </w:t>
      </w:r>
      <w:r w:rsidRPr="000E31E5">
        <w:t>each glass plate to its respected wall of the Powder Chambers</w:t>
      </w:r>
      <w:r>
        <w:t>, do not get gel on the top panel of the frame. (1.0 hours)</w:t>
      </w:r>
    </w:p>
    <w:p w14:paraId="39367DB7" w14:textId="77777777" w:rsidR="00CE084F" w:rsidRDefault="00CE084F" w:rsidP="00CE084F">
      <w:pPr>
        <w:pStyle w:val="ListParagraph"/>
        <w:numPr>
          <w:ilvl w:val="1"/>
          <w:numId w:val="25"/>
        </w:numPr>
        <w:spacing w:before="0" w:after="160" w:line="259" w:lineRule="auto"/>
      </w:pPr>
      <w:r>
        <w:t>Use silicon rubber sealant to seal any gap(s) in between each glass panel; scrape away any excess silicon with sharp razor blade. (0.75 hours)</w:t>
      </w:r>
    </w:p>
    <w:p w14:paraId="7A819996" w14:textId="77777777" w:rsidR="00CE084F" w:rsidRDefault="00CE084F" w:rsidP="00CE084F">
      <w:pPr>
        <w:pStyle w:val="ListParagraph"/>
        <w:numPr>
          <w:ilvl w:val="0"/>
          <w:numId w:val="25"/>
        </w:numPr>
        <w:spacing w:before="0" w:after="160" w:line="259" w:lineRule="auto"/>
      </w:pPr>
      <w:r>
        <w:t>Powder Platforms</w:t>
      </w:r>
    </w:p>
    <w:p w14:paraId="58EE13F7" w14:textId="77777777" w:rsidR="00CE084F" w:rsidRDefault="00CE084F" w:rsidP="00CE084F">
      <w:pPr>
        <w:pStyle w:val="ListParagraph"/>
        <w:numPr>
          <w:ilvl w:val="1"/>
          <w:numId w:val="25"/>
        </w:numPr>
        <w:spacing w:before="0" w:after="160" w:line="259" w:lineRule="auto"/>
      </w:pPr>
      <w:r>
        <w:t>Using a table or band saw, carefully cut the appropriate panels for each platform. Use a belt sander to ensure that each of the side panels are flat on the sawed surfaces, as well as ensuring that each pair of side panels are the same height. (0.5 hours)</w:t>
      </w:r>
    </w:p>
    <w:p w14:paraId="4080C9F7" w14:textId="77777777" w:rsidR="00CE084F" w:rsidRDefault="00CE084F" w:rsidP="00CE084F">
      <w:pPr>
        <w:pStyle w:val="ListParagraph"/>
        <w:numPr>
          <w:ilvl w:val="1"/>
          <w:numId w:val="25"/>
        </w:numPr>
        <w:spacing w:before="0" w:after="160" w:line="259" w:lineRule="auto"/>
      </w:pPr>
      <w:r>
        <w:t>Use a drill press to drill an insert hole and three bolt holes on the base panels for the lead screws. (0.25 hours)</w:t>
      </w:r>
    </w:p>
    <w:p w14:paraId="27D0DD67" w14:textId="77777777" w:rsidR="00CE084F" w:rsidRDefault="00CE084F" w:rsidP="00CE084F">
      <w:pPr>
        <w:pStyle w:val="ListParagraph"/>
        <w:numPr>
          <w:ilvl w:val="1"/>
          <w:numId w:val="25"/>
        </w:numPr>
        <w:spacing w:before="0" w:after="160" w:line="259" w:lineRule="auto"/>
      </w:pPr>
      <w:r>
        <w:t>Use the platform brackets and 5/8</w:t>
      </w:r>
      <w:r>
        <w:rPr>
          <w:vertAlign w:val="superscript"/>
        </w:rPr>
        <w:t>”</w:t>
      </w:r>
      <w:r>
        <w:t xml:space="preserve"> steel wood screws to fasten the sides of each platform to the top panel of the respected platform. (0.25 hours)</w:t>
      </w:r>
    </w:p>
    <w:p w14:paraId="12CA75A3" w14:textId="77777777" w:rsidR="00CE084F" w:rsidRDefault="00CE084F" w:rsidP="00CE084F">
      <w:pPr>
        <w:pStyle w:val="ListParagraph"/>
        <w:numPr>
          <w:ilvl w:val="1"/>
          <w:numId w:val="25"/>
        </w:numPr>
        <w:spacing w:before="0" w:after="160" w:line="259" w:lineRule="auto"/>
      </w:pPr>
      <w:r>
        <w:t>Use 2 ½ “ wood screws to fasten the base panel of each platform to its respected side panels, two screws for each side panel, pre-drill each hole. (0.25 hours)</w:t>
      </w:r>
    </w:p>
    <w:p w14:paraId="7C0FB10C" w14:textId="77777777" w:rsidR="00CE084F" w:rsidRDefault="00CE084F" w:rsidP="00CE084F">
      <w:pPr>
        <w:pStyle w:val="ListParagraph"/>
        <w:numPr>
          <w:ilvl w:val="0"/>
          <w:numId w:val="25"/>
        </w:numPr>
        <w:spacing w:before="0" w:after="160" w:line="259" w:lineRule="auto"/>
      </w:pPr>
      <w:r>
        <w:t>Teflon trays</w:t>
      </w:r>
    </w:p>
    <w:p w14:paraId="01081A77" w14:textId="77777777" w:rsidR="00CE084F" w:rsidRDefault="00CE084F" w:rsidP="00CE084F">
      <w:pPr>
        <w:pStyle w:val="ListParagraph"/>
        <w:numPr>
          <w:ilvl w:val="1"/>
          <w:numId w:val="25"/>
        </w:numPr>
        <w:spacing w:before="0" w:after="160" w:line="259" w:lineRule="auto"/>
      </w:pPr>
      <w:r>
        <w:t>Use a paper ream cutter to make the appropriate cuts in the large Teflon sheet for each of the Teflon trays; a sharp knife (</w:t>
      </w:r>
      <w:proofErr w:type="spellStart"/>
      <w:r>
        <w:t>exacto</w:t>
      </w:r>
      <w:proofErr w:type="spellEnd"/>
      <w:r>
        <w:t>-knife or razor blade) may be used for short cuts (0.25 hours)</w:t>
      </w:r>
    </w:p>
    <w:p w14:paraId="2EEBF982" w14:textId="77777777" w:rsidR="00CE084F" w:rsidRDefault="00CE084F" w:rsidP="00CE084F">
      <w:pPr>
        <w:pStyle w:val="ListParagraph"/>
        <w:numPr>
          <w:ilvl w:val="1"/>
          <w:numId w:val="25"/>
        </w:numPr>
        <w:spacing w:before="0" w:after="160" w:line="259" w:lineRule="auto"/>
      </w:pPr>
      <w:r>
        <w:t>Use a hammer and small wooden block to form each Teflon tray. (1.5 hours)</w:t>
      </w:r>
    </w:p>
    <w:p w14:paraId="2DCFC57F" w14:textId="77777777" w:rsidR="00CE084F" w:rsidRDefault="00CE084F" w:rsidP="00CE084F">
      <w:pPr>
        <w:pStyle w:val="ListParagraph"/>
        <w:numPr>
          <w:ilvl w:val="1"/>
          <w:numId w:val="25"/>
        </w:numPr>
        <w:spacing w:before="0" w:after="160" w:line="259" w:lineRule="auto"/>
      </w:pPr>
      <w:r>
        <w:lastRenderedPageBreak/>
        <w:t>Use silicon rubber sealant to seal the corners of each Teflon tray (allow time to dry) (0.25 hours)</w:t>
      </w:r>
    </w:p>
    <w:p w14:paraId="16D8733E" w14:textId="77777777" w:rsidR="00CE084F" w:rsidRDefault="00CE084F" w:rsidP="00CE084F">
      <w:pPr>
        <w:pStyle w:val="ListParagraph"/>
        <w:numPr>
          <w:ilvl w:val="1"/>
          <w:numId w:val="25"/>
        </w:numPr>
        <w:spacing w:before="0" w:after="160" w:line="259" w:lineRule="auto"/>
      </w:pPr>
      <w:r>
        <w:t>Use 5/8” wood screws to fasten the Teflon trays to the tops of their respected platforms (eight screws for the Powder Print Platform and five screws for the powder Source Platform). (0.5 hours)</w:t>
      </w:r>
    </w:p>
    <w:p w14:paraId="08C9C20B" w14:textId="77777777" w:rsidR="00CE084F" w:rsidRDefault="00CE084F" w:rsidP="00CE084F">
      <w:pPr>
        <w:pStyle w:val="ListParagraph"/>
        <w:numPr>
          <w:ilvl w:val="1"/>
          <w:numId w:val="25"/>
        </w:numPr>
        <w:spacing w:before="0" w:after="160" w:line="259" w:lineRule="auto"/>
      </w:pPr>
      <w:r>
        <w:t>Glue (via glue gun or other general adhesive, preferably strong) fine grade sandpaper to the base of each of the Teflon trays. (0.25 hours)</w:t>
      </w:r>
    </w:p>
    <w:p w14:paraId="3F25D7C8" w14:textId="77777777" w:rsidR="00CE084F" w:rsidRDefault="00CE084F" w:rsidP="00CE084F">
      <w:pPr>
        <w:pStyle w:val="ListParagraph"/>
        <w:numPr>
          <w:ilvl w:val="0"/>
          <w:numId w:val="25"/>
        </w:numPr>
        <w:spacing w:before="0" w:after="160" w:line="259" w:lineRule="auto"/>
      </w:pPr>
      <w:r>
        <w:t>Linear Positioning Systems</w:t>
      </w:r>
    </w:p>
    <w:p w14:paraId="29D3E332" w14:textId="77777777" w:rsidR="00CE084F" w:rsidRDefault="00CE084F" w:rsidP="00CE084F">
      <w:pPr>
        <w:pStyle w:val="ListParagraph"/>
        <w:numPr>
          <w:ilvl w:val="1"/>
          <w:numId w:val="25"/>
        </w:numPr>
        <w:spacing w:before="0" w:after="160" w:line="259" w:lineRule="auto"/>
      </w:pPr>
      <w:r>
        <w:t>Bolt each motor in their respected positions in the Powder Chambers. (0.5 hours)</w:t>
      </w:r>
    </w:p>
    <w:p w14:paraId="40BFB48E" w14:textId="77777777" w:rsidR="00CE084F" w:rsidRDefault="00CE084F" w:rsidP="00CE084F">
      <w:pPr>
        <w:pStyle w:val="ListParagraph"/>
        <w:numPr>
          <w:ilvl w:val="1"/>
          <w:numId w:val="25"/>
        </w:numPr>
        <w:spacing w:before="0" w:after="160" w:line="259" w:lineRule="auto"/>
      </w:pPr>
      <w:r>
        <w:t>Insert each lead nut into their respected holes on the base of each platform; bolt each lead nut to the platforms. (0.25 hours)</w:t>
      </w:r>
    </w:p>
    <w:p w14:paraId="157E78B1" w14:textId="77777777" w:rsidR="00CE084F" w:rsidRDefault="00CE084F" w:rsidP="00CE084F">
      <w:pPr>
        <w:pStyle w:val="ListParagraph"/>
        <w:numPr>
          <w:ilvl w:val="1"/>
          <w:numId w:val="25"/>
        </w:numPr>
        <w:spacing w:before="0" w:after="160" w:line="259" w:lineRule="auto"/>
      </w:pPr>
      <w:r>
        <w:t>Manually rotate each lead screw so that each platform is able to ride along said lead screws, until the top of each Teflon tray is beneath the top surface of the frame. (0.25 hours)</w:t>
      </w:r>
    </w:p>
    <w:p w14:paraId="2FE8CE42" w14:textId="77777777" w:rsidR="00CE084F" w:rsidRDefault="00CE084F" w:rsidP="00CE084F">
      <w:pPr>
        <w:spacing w:before="0" w:after="160" w:line="259" w:lineRule="auto"/>
      </w:pPr>
      <w:r>
        <w:tab/>
        <w:t>Total implementation time is around 7.75 hours.</w:t>
      </w:r>
    </w:p>
    <w:p w14:paraId="113D770C" w14:textId="77777777" w:rsidR="00CE084F" w:rsidRPr="00CE084F" w:rsidRDefault="00CE084F" w:rsidP="00CE084F"/>
    <w:p w14:paraId="7E0CBC41" w14:textId="77777777" w:rsidR="00CE084F" w:rsidRDefault="00CE084F" w:rsidP="00CE084F">
      <w:pPr>
        <w:pStyle w:val="Heading3"/>
      </w:pPr>
      <w:bookmarkStart w:id="904" w:name="_Toc385422300"/>
      <w:bookmarkStart w:id="905" w:name="_Toc385424886"/>
      <w:r>
        <w:t>Health and Safety Issues</w:t>
      </w:r>
      <w:bookmarkEnd w:id="904"/>
      <w:bookmarkEnd w:id="905"/>
    </w:p>
    <w:p w14:paraId="499F12F5" w14:textId="77777777" w:rsidR="00CE084F" w:rsidRDefault="00CE084F" w:rsidP="00CE084F">
      <w:pPr>
        <w:ind w:firstLine="720"/>
      </w:pPr>
      <w:r>
        <w:t xml:space="preserve">There are few health and safety issues involved with this subsystem, but it is still important to keep them in mind. While working with the motor wiring, it is important to have the power supply off to avoid any chance of electric shock. Be very careful when installing the glass plates, the edges are very sharp and have the ability to cut flesh. On that note, always be cautious of the sharp glass edges while working with the printer. Initially, through thermal imaging tests it was evident that there was an extremely small fire hazard concerning the motors getting too hot. The front panel of the printer was re-designed and cut to allow for sufficient ventilation of the powder chambers. </w:t>
      </w:r>
    </w:p>
    <w:p w14:paraId="76A718E4" w14:textId="77777777" w:rsidR="00CE084F" w:rsidRDefault="00CE084F" w:rsidP="00CE084F">
      <w:pPr>
        <w:pStyle w:val="Heading3"/>
      </w:pPr>
      <w:bookmarkStart w:id="906" w:name="_Toc385422301"/>
      <w:bookmarkStart w:id="907" w:name="_Toc385424887"/>
      <w:r>
        <w:t>Fault Analysis</w:t>
      </w:r>
      <w:bookmarkEnd w:id="906"/>
      <w:bookmarkEnd w:id="907"/>
    </w:p>
    <w:p w14:paraId="0372E582" w14:textId="77777777" w:rsidR="00CE084F" w:rsidRDefault="00CE084F" w:rsidP="00CE084F">
      <w:r>
        <w:tab/>
        <w:t>Fault analysis results are generally concerned with cleanliness within the powder chambers. Loose powder can potentially damage the motor, and may get caught in the threads of the lead screw, which would compromise the printing process. Post and prior to printing, it is crucial to keep the powder chambers free of any excess powder. Use a light brush or cloth to brush away and remove any unwanted excess powder from the powder chambers. Try and monitor the cleanliness of the powder chambers during the print process; brush away unwanted powder while the printer is printing (without interfering with the platforms). Modification(s) to eliminate possible fault could include an apparatus to help shield the stepper motors from the loose powder that falls beneath the platforms. To reduce excess powder mess during part removal, a vacuum mechanism could be implemented to replace the simple brush-off process.</w:t>
      </w:r>
    </w:p>
    <w:p w14:paraId="69DB574F" w14:textId="77777777" w:rsidR="00CE084F" w:rsidRDefault="00CE084F" w:rsidP="00CE084F">
      <w:pPr>
        <w:pStyle w:val="Heading3"/>
      </w:pPr>
      <w:bookmarkStart w:id="908" w:name="_Toc385422302"/>
      <w:bookmarkStart w:id="909" w:name="_Toc385424888"/>
      <w:r>
        <w:t>Conclusions and Recommendations</w:t>
      </w:r>
      <w:bookmarkEnd w:id="908"/>
      <w:bookmarkEnd w:id="909"/>
    </w:p>
    <w:p w14:paraId="1EB15C8D" w14:textId="77777777" w:rsidR="00CE084F" w:rsidRDefault="00CE084F" w:rsidP="00CE084F">
      <w:r>
        <w:tab/>
        <w:t xml:space="preserve">There are several recommendations that apply to this subsystem. First, there should be a better method of forming the Teflon into the appropriate tray shape. Although the results were adequate, the process that was used for the current prototype was significantly crude. It would save time and increase the quality of the subsystem to find a better means to do so. One plausible solution is somehow generating the Teflon trays via a mold process; or some other sophisticated production process. Another recommendation is to alter the design of the structure of the platforms. Redesigning the platform panels to interlock with each other, rather than simply mating them and screwing them together, would significantly improve the structural soundness of each platform. It is recommended to find a glass distributor who is capable of cutting the glass panels to specific dimensions with minimal tolerances. </w:t>
      </w:r>
    </w:p>
    <w:p w14:paraId="15384173" w14:textId="77777777" w:rsidR="00FD2436" w:rsidRDefault="00CE084F" w:rsidP="00CE084F">
      <w:pPr>
        <w:ind w:firstLine="720"/>
      </w:pPr>
      <w:r>
        <w:t xml:space="preserve">Last, it is highly recommended to purchase linear positioning systems that incorporate a lead screw and lead nut with common thread patterns. This would allow for much more freedom to alter or customize the components of said positioning system, while making it much easier to duplicate components if they happen to fail. Thoughts regarding the vendors of the initial linear positioning system are considerably negative. It is absurd and quite unprofessional for the vendor to sell a product that the consumer will have an extremely difficult and stressful time trying to upgrade or modify; in reference to this project is the sale of a </w:t>
      </w:r>
      <w:r>
        <w:lastRenderedPageBreak/>
        <w:t xml:space="preserve">linear positioning system that incorporates a lead screw with a proprietary thread pattern. It is recommended that the vendor offer to sell a tap and die for the thread pattern. In addition, it is recommended that the vendor remove the lead nut from the picture of the linear positioning product they sell, so that further potential customers do not get involved in the same situation. </w:t>
      </w:r>
    </w:p>
    <w:p w14:paraId="2A33A368" w14:textId="77777777" w:rsidR="00FD2436" w:rsidRDefault="00FD2436" w:rsidP="00FD2436">
      <w:pPr>
        <w:pStyle w:val="Heading2"/>
      </w:pPr>
      <w:bookmarkStart w:id="910" w:name="_Toc385422303"/>
      <w:bookmarkStart w:id="911" w:name="_Toc385424889"/>
      <w:r>
        <w:t>Powder and Binding Agents (HL)</w:t>
      </w:r>
      <w:bookmarkEnd w:id="910"/>
      <w:bookmarkEnd w:id="911"/>
    </w:p>
    <w:p w14:paraId="1A10A353" w14:textId="77777777" w:rsidR="00720B64" w:rsidRDefault="00720B64" w:rsidP="003946D5">
      <w:r>
        <w:tab/>
        <w:t xml:space="preserve">Both the powder and binding agent subsystems are </w:t>
      </w:r>
      <w:del w:id="912" w:author="Peter J Zamiska" w:date="2014-04-17T01:57:00Z">
        <w:r w:rsidDel="00470710">
          <w:delText>important in the</w:delText>
        </w:r>
      </w:del>
      <w:ins w:id="913" w:author="Peter J Zamiska" w:date="2014-04-17T01:57:00Z">
        <w:r w:rsidR="00470710">
          <w:t>significant to an</w:t>
        </w:r>
      </w:ins>
      <w:r>
        <w:t xml:space="preserve"> inkjet 3D printer</w:t>
      </w:r>
      <w:r w:rsidR="00DF0D08">
        <w:t xml:space="preserve">, and they </w:t>
      </w:r>
      <w:r w:rsidR="00705A12">
        <w:t xml:space="preserve">play </w:t>
      </w:r>
      <w:del w:id="914" w:author="Peter J Zamiska" w:date="2014-04-17T01:58:00Z">
        <w:r w:rsidR="00705A12" w:rsidDel="00470710">
          <w:delText>a significant</w:delText>
        </w:r>
      </w:del>
      <w:ins w:id="915" w:author="Peter J Zamiska" w:date="2014-04-17T01:58:00Z">
        <w:r w:rsidR="00470710">
          <w:t>an important</w:t>
        </w:r>
      </w:ins>
      <w:r w:rsidR="00705A12">
        <w:t xml:space="preserve"> role in</w:t>
      </w:r>
      <w:r w:rsidR="00DF0D08">
        <w:t xml:space="preserve"> the printing process.</w:t>
      </w:r>
      <w:r w:rsidR="00705A12">
        <w:t xml:space="preserve"> </w:t>
      </w:r>
    </w:p>
    <w:p w14:paraId="0B567921" w14:textId="77777777" w:rsidR="00FD2436" w:rsidRDefault="00720B64" w:rsidP="00891876">
      <w:r>
        <w:rPr>
          <w:noProof/>
          <w:lang w:bidi="ar-SA"/>
        </w:rPr>
        <w:drawing>
          <wp:anchor distT="0" distB="0" distL="114300" distR="114300" simplePos="0" relativeHeight="251661312" behindDoc="0" locked="0" layoutInCell="1" allowOverlap="1" wp14:anchorId="60EAB1BB" wp14:editId="26B1323F">
            <wp:simplePos x="0" y="0"/>
            <wp:positionH relativeFrom="margin">
              <wp:posOffset>1668780</wp:posOffset>
            </wp:positionH>
            <wp:positionV relativeFrom="paragraph">
              <wp:posOffset>1364615</wp:posOffset>
            </wp:positionV>
            <wp:extent cx="3320415" cy="3689350"/>
            <wp:effectExtent l="19050" t="0" r="0" b="0"/>
            <wp:wrapSquare wrapText="bothSides"/>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12.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20415" cy="3689350"/>
                    </a:xfrm>
                    <a:prstGeom prst="rect">
                      <a:avLst/>
                    </a:prstGeom>
                  </pic:spPr>
                </pic:pic>
              </a:graphicData>
            </a:graphic>
          </wp:anchor>
        </w:drawing>
      </w:r>
      <w:r>
        <w:tab/>
        <w:t xml:space="preserve">From the figure of the mechanics block diagram (shown in </w:t>
      </w:r>
      <w:r w:rsidR="00805111">
        <w:fldChar w:fldCharType="begin"/>
      </w:r>
      <w:r>
        <w:instrText xml:space="preserve"> REF _Ref385155089 \h </w:instrText>
      </w:r>
      <w:r w:rsidR="00805111">
        <w:fldChar w:fldCharType="separate"/>
      </w:r>
      <w:r w:rsidR="00933426" w:rsidRPr="005A50D6">
        <w:rPr>
          <w:sz w:val="18"/>
        </w:rPr>
        <w:t xml:space="preserve">Figure </w:t>
      </w:r>
      <w:r w:rsidR="00933426">
        <w:rPr>
          <w:noProof/>
          <w:sz w:val="18"/>
        </w:rPr>
        <w:t>1</w:t>
      </w:r>
      <w:r w:rsidR="00805111">
        <w:fldChar w:fldCharType="end"/>
      </w:r>
      <w:r>
        <w:t xml:space="preserve">), it is clear to understand that the printing powder is </w:t>
      </w:r>
      <w:r w:rsidR="00705A12">
        <w:t xml:space="preserve">placed </w:t>
      </w:r>
      <w:r>
        <w:t>on the powder source platform. Then</w:t>
      </w:r>
      <w:r w:rsidR="00705A12">
        <w:t xml:space="preserve"> </w:t>
      </w:r>
      <w:del w:id="916" w:author="Wheeler Weise" w:date="2014-04-16T21:50:00Z">
        <w:r w:rsidR="00705A12" w:rsidDel="00351EF3">
          <w:delText>the data entered to the computer</w:delText>
        </w:r>
      </w:del>
      <w:ins w:id="917" w:author="Wheeler Weise" w:date="2014-04-16T21:50:00Z">
        <w:r w:rsidR="00351EF3">
          <w:t>printer electronics</w:t>
        </w:r>
      </w:ins>
      <w:r>
        <w:t xml:space="preserve"> </w:t>
      </w:r>
      <w:r w:rsidR="00705A12">
        <w:t xml:space="preserve">will cause </w:t>
      </w:r>
      <w:r>
        <w:t>the powder source platform and powder bed platform</w:t>
      </w:r>
      <w:r w:rsidR="00705A12">
        <w:t xml:space="preserve"> to move</w:t>
      </w:r>
      <w:r>
        <w:t xml:space="preserve"> </w:t>
      </w:r>
      <w:r w:rsidR="00705A12">
        <w:t xml:space="preserve">in </w:t>
      </w:r>
      <w:r>
        <w:t>the Z direction</w:t>
      </w:r>
      <w:r w:rsidR="00705A12">
        <w:t>.</w:t>
      </w:r>
      <w:r>
        <w:t xml:space="preserve"> </w:t>
      </w:r>
      <w:r w:rsidR="00705A12">
        <w:t>After that</w:t>
      </w:r>
      <w:r w:rsidR="00AC70EC">
        <w:t>, the</w:t>
      </w:r>
      <w:r w:rsidR="00705A12">
        <w:t xml:space="preserve"> rolling bar will transfer the powder from the powder source platform to the</w:t>
      </w:r>
      <w:r w:rsidR="00AC70EC">
        <w:t xml:space="preserve"> powder</w:t>
      </w:r>
      <w:r w:rsidR="00705A12">
        <w:t xml:space="preserve"> printing platform as it </w:t>
      </w:r>
      <w:r w:rsidR="00AC70EC">
        <w:t>goes back and forth.</w:t>
      </w:r>
      <w:r>
        <w:t xml:space="preserve"> (</w:t>
      </w:r>
      <w:proofErr w:type="gramStart"/>
      <w:r>
        <w:t>shown</w:t>
      </w:r>
      <w:proofErr w:type="gramEnd"/>
      <w:r>
        <w:t xml:space="preserve"> in </w:t>
      </w:r>
      <w:r w:rsidR="00805111">
        <w:fldChar w:fldCharType="begin"/>
      </w:r>
      <w:r>
        <w:instrText xml:space="preserve"> REF _Ref385155224 \h </w:instrText>
      </w:r>
      <w:r w:rsidR="00805111">
        <w:fldChar w:fldCharType="separate"/>
      </w:r>
      <w:r w:rsidR="00933426">
        <w:t xml:space="preserve">Figure </w:t>
      </w:r>
      <w:r w:rsidR="00933426">
        <w:rPr>
          <w:noProof/>
        </w:rPr>
        <w:t>43</w:t>
      </w:r>
      <w:r w:rsidR="00805111">
        <w:fldChar w:fldCharType="end"/>
      </w:r>
      <w:r>
        <w:t>).</w:t>
      </w:r>
      <w:r w:rsidR="00AC70EC">
        <w:t xml:space="preserve"> The ink assembly that holds the ink cartridge is positioned above the platforms. It will move the ink cartridge to the places where the binding agent should be deposited.</w:t>
      </w:r>
      <w:r>
        <w:t xml:space="preserve"> </w:t>
      </w:r>
      <w:r w:rsidR="00AC70EC">
        <w:t xml:space="preserve">The ink cartridge </w:t>
      </w:r>
      <w:r w:rsidR="00DF0D08">
        <w:t>will continuously</w:t>
      </w:r>
      <w:r w:rsidR="00DF0D08" w:rsidRPr="00DF0D08">
        <w:t xml:space="preserve"> </w:t>
      </w:r>
      <w:r w:rsidR="00AC70EC">
        <w:t>move</w:t>
      </w:r>
      <w:r w:rsidR="00DF0D08">
        <w:t xml:space="preserve"> and deposit the binding agent until the printing process is done.</w:t>
      </w:r>
      <w:del w:id="918" w:author="Wheeler Weise" w:date="2014-04-16T21:09:00Z">
        <w:r w:rsidDel="008261BE">
          <w:delText>.</w:delText>
        </w:r>
      </w:del>
    </w:p>
    <w:p w14:paraId="0F718F87" w14:textId="77777777" w:rsidR="00720B64" w:rsidRDefault="00720B64" w:rsidP="00720B64"/>
    <w:p w14:paraId="129BEBC9" w14:textId="77777777" w:rsidR="00720B64" w:rsidRDefault="00720B64" w:rsidP="00720B64"/>
    <w:p w14:paraId="02B14B46" w14:textId="77777777" w:rsidR="00720B64" w:rsidRDefault="00720B64" w:rsidP="00720B64"/>
    <w:p w14:paraId="66A17A52" w14:textId="77777777" w:rsidR="00720B64" w:rsidRDefault="00720B64" w:rsidP="00720B64"/>
    <w:p w14:paraId="5BDE76FA" w14:textId="77777777" w:rsidR="00720B64" w:rsidRDefault="00720B64" w:rsidP="00720B64"/>
    <w:p w14:paraId="008747D7" w14:textId="77777777" w:rsidR="00720B64" w:rsidRDefault="00720B64" w:rsidP="00720B64"/>
    <w:p w14:paraId="60DBAF9C" w14:textId="77777777" w:rsidR="00720B64" w:rsidRDefault="00720B64" w:rsidP="00720B64"/>
    <w:p w14:paraId="66ECEFD4" w14:textId="77777777" w:rsidR="00720B64" w:rsidRDefault="00720B64" w:rsidP="00720B64"/>
    <w:p w14:paraId="2AB97C7F" w14:textId="77777777" w:rsidR="00720B64" w:rsidRDefault="00720B64" w:rsidP="00720B64"/>
    <w:p w14:paraId="28E9DDDE" w14:textId="77777777" w:rsidR="00720B64" w:rsidRDefault="00720B64" w:rsidP="00720B64"/>
    <w:p w14:paraId="2EF15D4C" w14:textId="77777777" w:rsidR="00720B64" w:rsidRDefault="00720B64" w:rsidP="00720B64"/>
    <w:p w14:paraId="7C9509AB" w14:textId="77777777" w:rsidR="00720B64" w:rsidRDefault="00720B64" w:rsidP="00720B64"/>
    <w:p w14:paraId="7CA0D5E3" w14:textId="77777777" w:rsidR="00720B64" w:rsidRDefault="008047F4" w:rsidP="00720B64">
      <w:r>
        <w:rPr>
          <w:noProof/>
          <w:lang w:bidi="ar-SA"/>
        </w:rPr>
        <w:pict w14:anchorId="76E15028">
          <v:shape id="Text Box 552" o:spid="_x0000_s1152" type="#_x0000_t202" style="position:absolute;margin-left:85.2pt;margin-top:12.8pt;width:341.2pt;height:38.45pt;z-index:251963392;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" filled="f" stroked="f">
            <v:textbox style="mso-fit-shape-to-text:t">
              <w:txbxContent>
                <w:p w14:paraId="1E4C2CDD" w14:textId="77777777" w:rsidR="008047F4" w:rsidRDefault="008047F4" w:rsidP="00720B64">
                  <w:pPr>
                    <w:pStyle w:val="Caption"/>
                    <w:jc w:val="center"/>
                  </w:pPr>
                  <w:bookmarkStart w:id="919" w:name="_Ref385155224"/>
                  <w:bookmarkStart w:id="920" w:name="_Toc385422160"/>
                  <w:bookmarkStart w:id="921" w:name="_Toc385422838"/>
                  <w:bookmarkStart w:id="922" w:name="_Toc385422931"/>
                  <w:bookmarkStart w:id="923" w:name="_Toc385446958"/>
                  <w:r>
                    <w:t xml:space="preserve">Figure </w:t>
                  </w:r>
                  <w:fldSimple w:instr=" SEQ Figure \* ARABIC ">
                    <w:r>
                      <w:rPr>
                        <w:noProof/>
                      </w:rPr>
                      <w:t>43</w:t>
                    </w:r>
                  </w:fldSimple>
                  <w:bookmarkEnd w:id="919"/>
                  <w:r>
                    <w:t>: Working details of the Powder Source Platform and the Powder Print Platform</w:t>
                  </w:r>
                  <w:bookmarkEnd w:id="920"/>
                  <w:bookmarkEnd w:id="921"/>
                  <w:bookmarkEnd w:id="922"/>
                  <w:r>
                    <w:t xml:space="preserve"> (HL)</w:t>
                  </w:r>
                  <w:bookmarkEnd w:id="923"/>
                </w:p>
              </w:txbxContent>
            </v:textbox>
            <w10:wrap type="square" anchorx="margin"/>
          </v:shape>
        </w:pict>
      </w:r>
    </w:p>
    <w:p w14:paraId="413A4D8A" w14:textId="77777777" w:rsidR="00720B64" w:rsidRDefault="00720B64" w:rsidP="00720B64"/>
    <w:p w14:paraId="74BD8C82" w14:textId="77777777" w:rsidR="00720B64" w:rsidRDefault="00720B64" w:rsidP="003242E9">
      <w:r>
        <w:tab/>
      </w:r>
      <w:r w:rsidR="003D213D">
        <w:t>More importantly,</w:t>
      </w:r>
      <w:r w:rsidRPr="00720B64">
        <w:t xml:space="preserve"> </w:t>
      </w:r>
      <w:r w:rsidR="003D213D">
        <w:t>the ingredients of the powder and binding agent</w:t>
      </w:r>
      <w:r w:rsidRPr="00720B64">
        <w:t xml:space="preserve"> </w:t>
      </w:r>
      <w:r w:rsidR="003D213D">
        <w:t>determine how successful the printing process will be.</w:t>
      </w:r>
      <w:r w:rsidRPr="00720B64">
        <w:t xml:space="preserve"> </w:t>
      </w:r>
      <w:r w:rsidR="003D213D">
        <w:t xml:space="preserve">Recipes used to prepare the powder and binding agent </w:t>
      </w:r>
      <w:r w:rsidR="003946D5">
        <w:t>mainly include the ingredients and the percentage</w:t>
      </w:r>
      <w:ins w:id="924" w:author="Wheeler Weise" w:date="2014-04-16T21:51:00Z">
        <w:r w:rsidR="00351EF3">
          <w:t>s</w:t>
        </w:r>
      </w:ins>
      <w:r w:rsidR="003946D5">
        <w:t xml:space="preserve"> they represent</w:t>
      </w:r>
      <w:r w:rsidRPr="00720B64">
        <w:t>.</w:t>
      </w:r>
    </w:p>
    <w:p w14:paraId="26C44E37" w14:textId="77777777" w:rsidR="00720B64" w:rsidRDefault="00720B64" w:rsidP="00720B64">
      <w:pPr>
        <w:pStyle w:val="Heading3"/>
      </w:pPr>
      <w:bookmarkStart w:id="925" w:name="_Toc385422304"/>
      <w:bookmarkStart w:id="926" w:name="_Toc385424890"/>
      <w:r>
        <w:t>Printing Powder Recipe</w:t>
      </w:r>
      <w:bookmarkEnd w:id="925"/>
      <w:bookmarkEnd w:id="926"/>
    </w:p>
    <w:p w14:paraId="53F9588A" w14:textId="77777777" w:rsidR="00720B64" w:rsidRDefault="00720B64" w:rsidP="003242E9">
      <w:r>
        <w:tab/>
      </w:r>
      <w:r w:rsidRPr="00720B64">
        <w:t xml:space="preserve">The printing powder recipe </w:t>
      </w:r>
      <w:r w:rsidR="003946D5">
        <w:t>was found by doing many searches on the internet</w:t>
      </w:r>
      <w:r w:rsidR="003242E9">
        <w:t xml:space="preserve">. Many recipes were found, but the choices were narrowed down to the two </w:t>
      </w:r>
      <w:r>
        <w:t xml:space="preserve">shown in </w:t>
      </w:r>
      <w:r w:rsidR="00805111">
        <w:fldChar w:fldCharType="begin"/>
      </w:r>
      <w:r>
        <w:instrText xml:space="preserve"> REF _Ref385155317 \h </w:instrText>
      </w:r>
      <w:r w:rsidR="00805111">
        <w:fldChar w:fldCharType="separate"/>
      </w:r>
      <w:r w:rsidR="00933426">
        <w:t xml:space="preserve">Figure </w:t>
      </w:r>
      <w:r w:rsidR="00933426">
        <w:rPr>
          <w:noProof/>
        </w:rPr>
        <w:t>44</w:t>
      </w:r>
      <w:r w:rsidR="00805111">
        <w:fldChar w:fldCharType="end"/>
      </w:r>
      <w:r w:rsidRPr="00720B64">
        <w:t xml:space="preserve">. Finally, the second design is selected to be used in the project, because the material in the first design is hard to find, and the cost of the second design is much cheaper than the first </w:t>
      </w:r>
      <w:r w:rsidR="003242E9">
        <w:t>one</w:t>
      </w:r>
      <w:r w:rsidRPr="00720B64">
        <w:t xml:space="preserve">. </w:t>
      </w:r>
      <w:r w:rsidR="003242E9">
        <w:t>B</w:t>
      </w:r>
      <w:r w:rsidRPr="00720B64">
        <w:t>oth the first and second design are based upon similar types of ingredient</w:t>
      </w:r>
      <w:r w:rsidR="003242E9">
        <w:t>s</w:t>
      </w:r>
      <w:r w:rsidRPr="00720B64">
        <w:t>, which included particulate mixture adhesive, filler, reinforcer, and printing aid fluid (powder).</w:t>
      </w:r>
    </w:p>
    <w:p w14:paraId="1FC687B1" w14:textId="77777777" w:rsidR="00720B64" w:rsidRDefault="00720B64" w:rsidP="00720B64">
      <w:r>
        <w:rPr>
          <w:noProof/>
          <w:lang w:bidi="ar-SA"/>
        </w:rPr>
        <w:lastRenderedPageBreak/>
        <w:drawing>
          <wp:anchor distT="0" distB="0" distL="114300" distR="114300" simplePos="0" relativeHeight="251964416" behindDoc="0" locked="0" layoutInCell="1" allowOverlap="1" wp14:anchorId="3CCD145B" wp14:editId="2292AA6C">
            <wp:simplePos x="0" y="0"/>
            <wp:positionH relativeFrom="margin">
              <wp:posOffset>483870</wp:posOffset>
            </wp:positionH>
            <wp:positionV relativeFrom="paragraph">
              <wp:posOffset>84455</wp:posOffset>
            </wp:positionV>
            <wp:extent cx="5944235" cy="4404995"/>
            <wp:effectExtent l="19050" t="0" r="0" b="0"/>
            <wp:wrapSquare wrapText="bothSides"/>
            <wp:docPr id="315426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wder recipe diagram.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4235" cy="4404995"/>
                    </a:xfrm>
                    <a:prstGeom prst="rect">
                      <a:avLst/>
                    </a:prstGeom>
                  </pic:spPr>
                </pic:pic>
              </a:graphicData>
            </a:graphic>
          </wp:anchor>
        </w:drawing>
      </w:r>
    </w:p>
    <w:p w14:paraId="1E5057D0" w14:textId="77777777" w:rsidR="00720B64" w:rsidRDefault="00720B64" w:rsidP="00720B64"/>
    <w:p w14:paraId="0B45771F" w14:textId="77777777" w:rsidR="00720B64" w:rsidRPr="00720B64" w:rsidRDefault="00720B64" w:rsidP="00720B64"/>
    <w:p w14:paraId="02F7885A" w14:textId="77777777" w:rsidR="00720B64" w:rsidRDefault="00720B64" w:rsidP="00720B64"/>
    <w:p w14:paraId="6D369EFD" w14:textId="77777777" w:rsidR="00720B64" w:rsidRDefault="00720B64" w:rsidP="00720B64"/>
    <w:p w14:paraId="637E35E3" w14:textId="77777777" w:rsidR="00720B64" w:rsidRDefault="00720B64" w:rsidP="00720B64"/>
    <w:p w14:paraId="7BE63E78" w14:textId="77777777" w:rsidR="00720B64" w:rsidRDefault="00720B64" w:rsidP="00720B64"/>
    <w:p w14:paraId="4AF78F35" w14:textId="77777777" w:rsidR="00720B64" w:rsidRDefault="00720B64" w:rsidP="00720B64"/>
    <w:p w14:paraId="163DC9C9" w14:textId="77777777" w:rsidR="00720B64" w:rsidRDefault="00720B64" w:rsidP="00720B64"/>
    <w:p w14:paraId="5B72DC37" w14:textId="77777777" w:rsidR="00720B64" w:rsidRDefault="00720B64" w:rsidP="00720B64"/>
    <w:p w14:paraId="60770CA9" w14:textId="77777777" w:rsidR="00720B64" w:rsidRDefault="00720B64" w:rsidP="00720B64"/>
    <w:p w14:paraId="522D91B3" w14:textId="77777777" w:rsidR="00720B64" w:rsidRDefault="00720B64" w:rsidP="00720B64"/>
    <w:p w14:paraId="393B65DB" w14:textId="77777777" w:rsidR="00720B64" w:rsidRDefault="00720B64" w:rsidP="00720B64"/>
    <w:p w14:paraId="36BF56A1" w14:textId="77777777" w:rsidR="00720B64" w:rsidRDefault="00720B64" w:rsidP="00720B64"/>
    <w:p w14:paraId="656B30AF" w14:textId="77777777" w:rsidR="00720B64" w:rsidRDefault="008047F4" w:rsidP="00720B64">
      <w:r>
        <w:rPr>
          <w:noProof/>
          <w:lang w:bidi="ar-SA"/>
        </w:rPr>
        <w:pict w14:anchorId="6FA0B006">
          <v:shape id="Text Box 553" o:spid="_x0000_s1153" type="#_x0000_t202" style="position:absolute;margin-left:113.5pt;margin-top:18.9pt;width:341.2pt;height:38.45pt;z-index:251965440;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ro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" filled="f" stroked="f">
            <v:textbox style="mso-fit-shape-to-text:t">
              <w:txbxContent>
                <w:p w14:paraId="27104A9C" w14:textId="77777777" w:rsidR="008047F4" w:rsidRDefault="008047F4" w:rsidP="00720B64">
                  <w:pPr>
                    <w:pStyle w:val="Caption"/>
                    <w:jc w:val="center"/>
                  </w:pPr>
                  <w:bookmarkStart w:id="927" w:name="_Ref385155317"/>
                  <w:bookmarkStart w:id="928" w:name="_Toc385422161"/>
                  <w:bookmarkStart w:id="929" w:name="_Toc385422839"/>
                  <w:bookmarkStart w:id="930" w:name="_Toc385422932"/>
                  <w:bookmarkStart w:id="931" w:name="_Toc385446959"/>
                  <w:r>
                    <w:t xml:space="preserve">Figure </w:t>
                  </w:r>
                  <w:fldSimple w:instr=" SEQ Figure \* ARABIC ">
                    <w:r>
                      <w:rPr>
                        <w:noProof/>
                      </w:rPr>
                      <w:t>44</w:t>
                    </w:r>
                  </w:fldSimple>
                  <w:bookmarkEnd w:id="927"/>
                  <w:r>
                    <w:t>: Powder Recipe Diagram</w:t>
                  </w:r>
                  <w:bookmarkEnd w:id="928"/>
                  <w:bookmarkEnd w:id="929"/>
                  <w:bookmarkEnd w:id="930"/>
                  <w:r>
                    <w:t xml:space="preserve"> (HL)</w:t>
                  </w:r>
                  <w:bookmarkEnd w:id="931"/>
                </w:p>
              </w:txbxContent>
            </v:textbox>
            <w10:wrap type="square" anchorx="margin"/>
          </v:shape>
        </w:pict>
      </w:r>
    </w:p>
    <w:p w14:paraId="5C378D61" w14:textId="77777777" w:rsidR="00720B64" w:rsidRDefault="00720B64" w:rsidP="00720B64"/>
    <w:p w14:paraId="5A3799FA" w14:textId="77777777" w:rsidR="00720B64" w:rsidRDefault="00720B64" w:rsidP="00720B64"/>
    <w:p w14:paraId="221B0090" w14:textId="77777777" w:rsidR="00720B64" w:rsidRDefault="00720B64" w:rsidP="00720B64">
      <w:pPr>
        <w:pStyle w:val="Heading3"/>
      </w:pPr>
      <w:bookmarkStart w:id="932" w:name="_Toc385422305"/>
      <w:bookmarkStart w:id="933" w:name="_Toc385424891"/>
      <w:r>
        <w:t>Particulate Mixture Adhesive</w:t>
      </w:r>
      <w:bookmarkEnd w:id="932"/>
      <w:bookmarkEnd w:id="933"/>
    </w:p>
    <w:p w14:paraId="00F147A4" w14:textId="77777777" w:rsidR="00720B64" w:rsidRDefault="007411C6" w:rsidP="00135D58">
      <w:r>
        <w:tab/>
      </w:r>
      <w:r w:rsidRPr="007411C6">
        <w:t xml:space="preserve">The material used as particulate mixture adhesive ingredient should satisfy the characteristic of high solubility, low viscosity, high bonding strength, and low </w:t>
      </w:r>
      <w:proofErr w:type="spellStart"/>
      <w:r w:rsidRPr="007411C6">
        <w:t>hygroscopicity</w:t>
      </w:r>
      <w:proofErr w:type="spellEnd"/>
      <w:r w:rsidRPr="007411C6">
        <w:t xml:space="preserve">. The property of high solubility </w:t>
      </w:r>
      <w:ins w:id="934" w:author="Peter J Zamiska" w:date="2014-04-17T01:59:00Z">
        <w:r w:rsidR="00470710">
          <w:t>assists</w:t>
        </w:r>
      </w:ins>
      <w:del w:id="935" w:author="Peter J Zamiska" w:date="2014-04-17T01:59:00Z">
        <w:r w:rsidR="003242E9" w:rsidDel="00470710">
          <w:delText xml:space="preserve">makes </w:delText>
        </w:r>
      </w:del>
      <w:r w:rsidRPr="007411C6">
        <w:t xml:space="preserve"> the powder </w:t>
      </w:r>
      <w:del w:id="936" w:author="Peter J Zamiska" w:date="2014-04-17T01:59:00Z">
        <w:r w:rsidRPr="007411C6" w:rsidDel="00470710">
          <w:delText xml:space="preserve"> </w:delText>
        </w:r>
      </w:del>
      <w:r w:rsidRPr="007411C6">
        <w:t xml:space="preserve">incorporate the liquid of binding agent in a short time. After incorporating the liquid, the low viscosity and high bonding strength can let the powder combine together adhesively and quickly. In order to </w:t>
      </w:r>
      <w:r w:rsidR="003242E9">
        <w:t>get</w:t>
      </w:r>
      <w:r w:rsidR="003242E9" w:rsidRPr="007411C6">
        <w:t xml:space="preserve"> </w:t>
      </w:r>
      <w:r w:rsidRPr="007411C6">
        <w:t>more</w:t>
      </w:r>
      <w:r w:rsidR="003242E9">
        <w:t xml:space="preserve"> adhesive</w:t>
      </w:r>
      <w:r w:rsidRPr="007411C6">
        <w:t xml:space="preserve"> area of the surface of the material, the grain size of particles should be as small as possible, </w:t>
      </w:r>
      <w:del w:id="937" w:author="Peter J Zamiska" w:date="2014-04-17T01:59:00Z">
        <w:r w:rsidRPr="007411C6" w:rsidDel="00470710">
          <w:delText xml:space="preserve">which </w:delText>
        </w:r>
      </w:del>
      <w:ins w:id="938" w:author="Peter J Zamiska" w:date="2014-04-17T01:59:00Z">
        <w:r w:rsidR="00470710">
          <w:t xml:space="preserve">preferably </w:t>
        </w:r>
      </w:ins>
      <w:del w:id="939" w:author="Peter J Zamiska" w:date="2014-04-17T01:59:00Z">
        <w:r w:rsidR="003242E9" w:rsidDel="00470710">
          <w:delText>usually</w:delText>
        </w:r>
        <w:r w:rsidRPr="007411C6" w:rsidDel="00470710">
          <w:delText xml:space="preserve"> </w:delText>
        </w:r>
      </w:del>
      <w:r w:rsidRPr="007411C6">
        <w:t>around ten to twenty micrometer</w:t>
      </w:r>
      <w:ins w:id="940" w:author="Peter J Zamiska" w:date="2014-04-17T02:00:00Z">
        <w:r w:rsidR="00470710">
          <w:t>s</w:t>
        </w:r>
      </w:ins>
      <w:r w:rsidRPr="007411C6">
        <w:t xml:space="preserve">. The property of low </w:t>
      </w:r>
      <w:proofErr w:type="spellStart"/>
      <w:r w:rsidRPr="007411C6">
        <w:t>hygroscopicity</w:t>
      </w:r>
      <w:proofErr w:type="spellEnd"/>
      <w:r w:rsidRPr="007411C6">
        <w:t xml:space="preserve"> is to </w:t>
      </w:r>
      <w:ins w:id="941" w:author="Peter J Zamiska" w:date="2014-04-17T02:00:00Z">
        <w:r w:rsidR="00470710">
          <w:t>allow</w:t>
        </w:r>
      </w:ins>
      <w:del w:id="942" w:author="Peter J Zamiska" w:date="2014-04-17T02:00:00Z">
        <w:r w:rsidR="00135D58" w:rsidDel="00470710">
          <w:delText>let</w:delText>
        </w:r>
      </w:del>
      <w:r w:rsidR="00135D58" w:rsidRPr="007411C6">
        <w:t xml:space="preserve"> </w:t>
      </w:r>
      <w:r w:rsidRPr="007411C6">
        <w:t xml:space="preserve">the powder </w:t>
      </w:r>
      <w:del w:id="943" w:author="Peter J Zamiska" w:date="2014-04-17T02:00:00Z">
        <w:r w:rsidRPr="007411C6" w:rsidDel="00470710">
          <w:delText xml:space="preserve"> </w:delText>
        </w:r>
      </w:del>
      <w:r w:rsidRPr="007411C6">
        <w:t xml:space="preserve">absorb water in the air as </w:t>
      </w:r>
      <w:del w:id="944" w:author="Wheeler Weise" w:date="2014-04-16T21:12:00Z">
        <w:r w:rsidRPr="007411C6" w:rsidDel="003B7470">
          <w:delText xml:space="preserve">less </w:delText>
        </w:r>
      </w:del>
      <w:ins w:id="945" w:author="Wheeler Weise" w:date="2014-04-16T21:12:00Z">
        <w:r w:rsidR="003B7470">
          <w:t>little</w:t>
        </w:r>
        <w:r w:rsidR="003B7470" w:rsidRPr="007411C6">
          <w:t xml:space="preserve"> </w:t>
        </w:r>
      </w:ins>
      <w:r w:rsidRPr="007411C6">
        <w:t>as possible</w:t>
      </w:r>
      <w:ins w:id="946" w:author="Peter J Zamiska" w:date="2014-04-17T02:00:00Z">
        <w:r w:rsidR="00470710">
          <w:t xml:space="preserve">; </w:t>
        </w:r>
      </w:ins>
      <w:del w:id="947" w:author="Peter J Zamiska" w:date="2014-04-17T02:00:00Z">
        <w:r w:rsidRPr="007411C6" w:rsidDel="00470710">
          <w:delText xml:space="preserve">, because </w:delText>
        </w:r>
      </w:del>
      <w:r w:rsidRPr="007411C6">
        <w:t xml:space="preserve">the product would have a problem of “caking” if the powder absorbed too much water in the air. </w:t>
      </w:r>
      <w:r w:rsidR="00135D58">
        <w:t>T</w:t>
      </w:r>
      <w:r w:rsidRPr="007411C6">
        <w:t xml:space="preserve">here </w:t>
      </w:r>
      <w:r w:rsidR="00135D58">
        <w:t>many materials that</w:t>
      </w:r>
      <w:r w:rsidRPr="007411C6">
        <w:t xml:space="preserve"> can be used as adhesive</w:t>
      </w:r>
      <w:r w:rsidR="00135D58">
        <w:t xml:space="preserve"> </w:t>
      </w:r>
      <w:r w:rsidRPr="007411C6">
        <w:t xml:space="preserve">such as water-soluble compounds, proteins, and </w:t>
      </w:r>
      <w:r w:rsidR="00135D58" w:rsidRPr="007411C6">
        <w:t>carbohydrates</w:t>
      </w:r>
      <w:r w:rsidR="00135D58">
        <w:t>.</w:t>
      </w:r>
      <w:r w:rsidRPr="007411C6">
        <w:t xml:space="preserve"> Finally, the powdered sugar (shown in</w:t>
      </w:r>
      <w:r>
        <w:t xml:space="preserve"> </w:t>
      </w:r>
      <w:r w:rsidR="00805111">
        <w:fldChar w:fldCharType="begin"/>
      </w:r>
      <w:r>
        <w:instrText xml:space="preserve"> REF _Ref385155454 \h </w:instrText>
      </w:r>
      <w:r w:rsidR="00805111">
        <w:fldChar w:fldCharType="separate"/>
      </w:r>
      <w:r w:rsidR="00933426">
        <w:t xml:space="preserve">Figure </w:t>
      </w:r>
      <w:r w:rsidR="00933426">
        <w:rPr>
          <w:noProof/>
        </w:rPr>
        <w:t>45</w:t>
      </w:r>
      <w:r w:rsidR="00805111">
        <w:fldChar w:fldCharType="end"/>
      </w:r>
      <w:r w:rsidRPr="007411C6">
        <w:t xml:space="preserve">) </w:t>
      </w:r>
      <w:ins w:id="948" w:author="Peter J Zamiska" w:date="2014-04-17T02:00:00Z">
        <w:r w:rsidR="00470710">
          <w:t>wa</w:t>
        </w:r>
      </w:ins>
      <w:del w:id="949" w:author="Peter J Zamiska" w:date="2014-04-17T02:00:00Z">
        <w:r w:rsidRPr="007411C6" w:rsidDel="00470710">
          <w:delText>i</w:delText>
        </w:r>
      </w:del>
      <w:r w:rsidRPr="007411C6">
        <w:t xml:space="preserve">s selected to be used as the particulate mixture adhesive because </w:t>
      </w:r>
      <w:r w:rsidR="00135D58">
        <w:t>it</w:t>
      </w:r>
      <w:r w:rsidR="00135D58" w:rsidRPr="007411C6">
        <w:t xml:space="preserve"> </w:t>
      </w:r>
      <w:r w:rsidRPr="007411C6">
        <w:t xml:space="preserve">is easy to find and inexpensive. Furthermore, it </w:t>
      </w:r>
      <w:r w:rsidR="00135D58">
        <w:t>matches</w:t>
      </w:r>
      <w:r w:rsidRPr="007411C6">
        <w:t xml:space="preserve"> the cha</w:t>
      </w:r>
      <w:r>
        <w:t>racteristic of the adhesive</w:t>
      </w:r>
      <w:r w:rsidRPr="007411C6">
        <w:rPr>
          <w:rFonts w:ascii="Times New Roman" w:hAnsi="Times New Roman" w:cs="Times New Roman"/>
          <w:sz w:val="24"/>
          <w:szCs w:val="24"/>
        </w:rPr>
        <w:t xml:space="preserve"> </w:t>
      </w:r>
      <w:sdt>
        <w:sdtPr>
          <w:rPr>
            <w:rFonts w:ascii="Times New Roman" w:hAnsi="Times New Roman" w:cs="Times New Roman"/>
            <w:sz w:val="24"/>
            <w:szCs w:val="24"/>
          </w:rPr>
          <w:id w:val="603690274"/>
          <w:citation/>
        </w:sdtPr>
        <w:sdtContent>
          <w:r w:rsidR="00805111">
            <w:fldChar w:fldCharType="begin"/>
          </w:r>
          <w:r w:rsidR="001F09F1">
            <w:instrText xml:space="preserve"> CITATION Bre02 \l 1033 </w:instrText>
          </w:r>
          <w:r w:rsidR="00805111">
            <w:fldChar w:fldCharType="separate"/>
          </w:r>
          <w:r w:rsidR="00933426" w:rsidRPr="00933426">
            <w:rPr>
              <w:noProof/>
            </w:rPr>
            <w:t>[1]</w:t>
          </w:r>
          <w:r w:rsidR="00805111">
            <w:rPr>
              <w:noProof/>
            </w:rPr>
            <w:fldChar w:fldCharType="end"/>
          </w:r>
        </w:sdtContent>
      </w:sdt>
      <w:r>
        <w:t>.</w:t>
      </w:r>
    </w:p>
    <w:p w14:paraId="43562250" w14:textId="77777777" w:rsidR="007411C6" w:rsidRDefault="007411C6" w:rsidP="00720B64"/>
    <w:p w14:paraId="5A6F38B2" w14:textId="77777777" w:rsidR="007411C6" w:rsidRDefault="007411C6" w:rsidP="00720B64"/>
    <w:p w14:paraId="77DEDD9A" w14:textId="77777777" w:rsidR="007411C6" w:rsidRDefault="007411C6" w:rsidP="00720B64"/>
    <w:p w14:paraId="3BE84E16" w14:textId="77777777" w:rsidR="007411C6" w:rsidRPr="00720B64" w:rsidRDefault="007411C6" w:rsidP="00720B64">
      <w:r w:rsidRPr="007411C6">
        <w:rPr>
          <w:noProof/>
          <w:lang w:bidi="ar-SA"/>
        </w:rPr>
        <w:drawing>
          <wp:anchor distT="0" distB="0" distL="114300" distR="114300" simplePos="0" relativeHeight="251966464" behindDoc="0" locked="0" layoutInCell="1" allowOverlap="1" wp14:anchorId="028DB844" wp14:editId="11E2B357">
            <wp:simplePos x="0" y="0"/>
            <wp:positionH relativeFrom="margin">
              <wp:align>center</wp:align>
            </wp:positionH>
            <wp:positionV relativeFrom="paragraph">
              <wp:posOffset>-3755</wp:posOffset>
            </wp:positionV>
            <wp:extent cx="2870421" cy="2152264"/>
            <wp:effectExtent l="19050" t="0" r="6129" b="0"/>
            <wp:wrapSquare wrapText="bothSides"/>
            <wp:docPr id="315426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gar.jpe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70421" cy="2152264"/>
                    </a:xfrm>
                    <a:prstGeom prst="rect">
                      <a:avLst/>
                    </a:prstGeom>
                  </pic:spPr>
                </pic:pic>
              </a:graphicData>
            </a:graphic>
          </wp:anchor>
        </w:drawing>
      </w:r>
    </w:p>
    <w:p w14:paraId="5A08869F" w14:textId="77777777" w:rsidR="00720B64" w:rsidRDefault="00720B64" w:rsidP="00720B64"/>
    <w:p w14:paraId="1421596E" w14:textId="77777777" w:rsidR="00720B64" w:rsidRDefault="00720B64" w:rsidP="00720B64"/>
    <w:p w14:paraId="5E70985E" w14:textId="77777777" w:rsidR="00720B64" w:rsidRDefault="00720B64" w:rsidP="00720B64"/>
    <w:p w14:paraId="20922BF6" w14:textId="77777777" w:rsidR="00720B64" w:rsidRDefault="00720B64" w:rsidP="00720B64"/>
    <w:p w14:paraId="22AD3FBB" w14:textId="77777777" w:rsidR="00720B64" w:rsidRDefault="00720B64" w:rsidP="00720B64"/>
    <w:p w14:paraId="6B72A7B9" w14:textId="77777777" w:rsidR="00720B64" w:rsidRDefault="008047F4" w:rsidP="00720B64">
      <w:r>
        <w:rPr>
          <w:noProof/>
          <w:lang w:bidi="ar-SA"/>
        </w:rPr>
        <w:pict w14:anchorId="4106D1A5">
          <v:shape id="Text Box 554" o:spid="_x0000_s1154" type="#_x0000_t202" style="position:absolute;margin-left:91.7pt;margin-top:21.75pt;width:341.2pt;height:38.45pt;z-index:25196748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" filled="f" stroked="f">
            <v:textbox style="mso-fit-shape-to-text:t">
              <w:txbxContent>
                <w:p w14:paraId="3EBF315E" w14:textId="77777777" w:rsidR="008047F4" w:rsidRDefault="008047F4" w:rsidP="007411C6">
                  <w:pPr>
                    <w:pStyle w:val="Caption"/>
                    <w:jc w:val="center"/>
                  </w:pPr>
                  <w:bookmarkStart w:id="950" w:name="_Ref385155454"/>
                  <w:bookmarkStart w:id="951" w:name="_Toc385422162"/>
                  <w:bookmarkStart w:id="952" w:name="_Toc385422840"/>
                  <w:bookmarkStart w:id="953" w:name="_Toc385422933"/>
                  <w:bookmarkStart w:id="954" w:name="_Toc385446960"/>
                  <w:r>
                    <w:t xml:space="preserve">Figure </w:t>
                  </w:r>
                  <w:fldSimple w:instr=" SEQ Figure \* ARABIC ">
                    <w:r>
                      <w:rPr>
                        <w:noProof/>
                      </w:rPr>
                      <w:t>45</w:t>
                    </w:r>
                  </w:fldSimple>
                  <w:bookmarkEnd w:id="950"/>
                  <w:r>
                    <w:t>: Powdered sugar</w:t>
                  </w:r>
                  <w:bookmarkEnd w:id="951"/>
                  <w:bookmarkEnd w:id="952"/>
                  <w:bookmarkEnd w:id="953"/>
                  <w:r>
                    <w:t xml:space="preserve"> (HL)</w:t>
                  </w:r>
                  <w:bookmarkEnd w:id="954"/>
                </w:p>
              </w:txbxContent>
            </v:textbox>
            <w10:wrap type="square" anchorx="margin"/>
          </v:shape>
        </w:pict>
      </w:r>
    </w:p>
    <w:p w14:paraId="2899464A" w14:textId="77777777" w:rsidR="00720B64" w:rsidRDefault="00720B64" w:rsidP="00720B64"/>
    <w:p w14:paraId="1B2A55E2" w14:textId="77777777" w:rsidR="00720B64" w:rsidRPr="00FD2436" w:rsidRDefault="00720B64" w:rsidP="00720B64"/>
    <w:p w14:paraId="422D8024" w14:textId="77777777" w:rsidR="00FD2436" w:rsidRDefault="007411C6" w:rsidP="00510688">
      <w:pPr>
        <w:pStyle w:val="Heading4"/>
      </w:pPr>
      <w:r>
        <w:t>Reinforcer</w:t>
      </w:r>
    </w:p>
    <w:p w14:paraId="6699B207" w14:textId="77777777" w:rsidR="007411C6" w:rsidRPr="007411C6" w:rsidRDefault="007411C6" w:rsidP="002C6BE5">
      <w:r>
        <w:tab/>
      </w:r>
      <w:r w:rsidRPr="007411C6">
        <w:t xml:space="preserve">Reinforcer is the most important ingredient in the printing powder recipe, because it carries over sixty percent of the composition. The choices of material to use as reinforcer should satisfy the properties of high bonding strength, high </w:t>
      </w:r>
      <w:proofErr w:type="spellStart"/>
      <w:r w:rsidRPr="007411C6">
        <w:t>hygroscopicity</w:t>
      </w:r>
      <w:proofErr w:type="spellEnd"/>
      <w:r w:rsidRPr="007411C6">
        <w:t xml:space="preserve">, and high solubility. </w:t>
      </w:r>
      <w:r w:rsidR="00135D58" w:rsidRPr="007411C6">
        <w:t>One</w:t>
      </w:r>
      <w:r w:rsidRPr="007411C6">
        <w:t xml:space="preserve"> of the best material</w:t>
      </w:r>
      <w:r w:rsidR="00135D58">
        <w:t>s</w:t>
      </w:r>
      <w:r w:rsidRPr="007411C6">
        <w:t xml:space="preserve"> to </w:t>
      </w:r>
      <w:r w:rsidR="00135D58">
        <w:t>use</w:t>
      </w:r>
      <w:r w:rsidRPr="007411C6">
        <w:t xml:space="preserve"> as reinforcer is plaster of Paris</w:t>
      </w:r>
      <w:r w:rsidR="00135D58">
        <w:t xml:space="preserve"> b</w:t>
      </w:r>
      <w:r w:rsidRPr="007411C6">
        <w:t xml:space="preserve">ecause when </w:t>
      </w:r>
      <w:r w:rsidR="00135D58">
        <w:t>it</w:t>
      </w:r>
      <w:r w:rsidRPr="007411C6">
        <w:t xml:space="preserve"> mixes with water, the slurry can be form</w:t>
      </w:r>
      <w:r w:rsidR="00135D58">
        <w:t>ed</w:t>
      </w:r>
      <w:r w:rsidRPr="007411C6">
        <w:t xml:space="preserve"> very fast. In addition, the product which made </w:t>
      </w:r>
      <w:r w:rsidR="00135D58">
        <w:t>out of</w:t>
      </w:r>
      <w:r w:rsidR="00135D58" w:rsidRPr="007411C6">
        <w:t xml:space="preserve"> </w:t>
      </w:r>
      <w:r w:rsidRPr="007411C6">
        <w:t xml:space="preserve">plaster of </w:t>
      </w:r>
      <w:r w:rsidR="00135D58" w:rsidRPr="007411C6">
        <w:t>Paris</w:t>
      </w:r>
      <w:r w:rsidRPr="007411C6">
        <w:t xml:space="preserve"> </w:t>
      </w:r>
      <w:r w:rsidR="00135D58">
        <w:t xml:space="preserve">will be </w:t>
      </w:r>
      <w:r w:rsidR="007C6345">
        <w:t>smooth and strong.</w:t>
      </w:r>
    </w:p>
    <w:p w14:paraId="314FA54A" w14:textId="77777777" w:rsidR="00CE084F" w:rsidRPr="00CE084F" w:rsidRDefault="007411C6" w:rsidP="00CE084F">
      <w:r w:rsidRPr="007411C6">
        <w:rPr>
          <w:noProof/>
          <w:lang w:bidi="ar-SA"/>
        </w:rPr>
        <w:drawing>
          <wp:anchor distT="0" distB="0" distL="114300" distR="114300" simplePos="0" relativeHeight="251968512" behindDoc="0" locked="0" layoutInCell="1" allowOverlap="1" wp14:anchorId="3DA58AE5" wp14:editId="12CE58DF">
            <wp:simplePos x="0" y="0"/>
            <wp:positionH relativeFrom="margin">
              <wp:align>center</wp:align>
            </wp:positionH>
            <wp:positionV relativeFrom="paragraph">
              <wp:posOffset>3203</wp:posOffset>
            </wp:positionV>
            <wp:extent cx="2838615" cy="2125869"/>
            <wp:effectExtent l="19050" t="0" r="0" b="0"/>
            <wp:wrapSquare wrapText="bothSides"/>
            <wp:docPr id="3154268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ysum.jpe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38615" cy="2125869"/>
                    </a:xfrm>
                    <a:prstGeom prst="rect">
                      <a:avLst/>
                    </a:prstGeom>
                  </pic:spPr>
                </pic:pic>
              </a:graphicData>
            </a:graphic>
          </wp:anchor>
        </w:drawing>
      </w:r>
    </w:p>
    <w:p w14:paraId="5784CD31" w14:textId="77777777" w:rsidR="009631E1" w:rsidRDefault="009631E1" w:rsidP="00C77A5B"/>
    <w:p w14:paraId="1CC0AB51" w14:textId="77777777" w:rsidR="009631E1" w:rsidRDefault="009631E1" w:rsidP="00C77A5B"/>
    <w:p w14:paraId="26790617" w14:textId="77777777" w:rsidR="009631E1" w:rsidRDefault="009631E1" w:rsidP="00C77A5B"/>
    <w:p w14:paraId="0BEB54A9" w14:textId="77777777" w:rsidR="009631E1" w:rsidRDefault="009631E1" w:rsidP="00C77A5B"/>
    <w:p w14:paraId="5E1B82A0" w14:textId="77777777" w:rsidR="009631E1" w:rsidRDefault="009631E1" w:rsidP="00C77A5B"/>
    <w:p w14:paraId="606F2CE8" w14:textId="77777777" w:rsidR="009631E1" w:rsidRDefault="008047F4" w:rsidP="00C77A5B">
      <w:r>
        <w:rPr>
          <w:noProof/>
          <w:lang w:bidi="ar-SA"/>
        </w:rPr>
        <w:pict w14:anchorId="11342926">
          <v:shape id="Text Box 556" o:spid="_x0000_s1155" type="#_x0000_t202" style="position:absolute;margin-left:91.7pt;margin-top:19.45pt;width:341.2pt;height:38.45pt;z-index:251969536;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" filled="f" stroked="f">
            <v:textbox style="mso-fit-shape-to-text:t">
              <w:txbxContent>
                <w:p w14:paraId="6DE845C5" w14:textId="77777777" w:rsidR="008047F4" w:rsidRDefault="008047F4" w:rsidP="007411C6">
                  <w:pPr>
                    <w:pStyle w:val="Caption"/>
                    <w:jc w:val="center"/>
                  </w:pPr>
                  <w:bookmarkStart w:id="955" w:name="_Toc385422163"/>
                  <w:bookmarkStart w:id="956" w:name="_Toc385422841"/>
                  <w:bookmarkStart w:id="957" w:name="_Toc385422934"/>
                  <w:bookmarkStart w:id="958" w:name="_Toc385446961"/>
                  <w:r>
                    <w:t xml:space="preserve">Figure </w:t>
                  </w:r>
                  <w:fldSimple w:instr=" SEQ Figure \* ARABIC ">
                    <w:r>
                      <w:rPr>
                        <w:noProof/>
                      </w:rPr>
                      <w:t>46</w:t>
                    </w:r>
                  </w:fldSimple>
                  <w:r>
                    <w:t>: Plaster of Paris</w:t>
                  </w:r>
                  <w:bookmarkEnd w:id="955"/>
                  <w:bookmarkEnd w:id="956"/>
                  <w:bookmarkEnd w:id="957"/>
                  <w:r>
                    <w:t xml:space="preserve"> (HL)</w:t>
                  </w:r>
                  <w:bookmarkEnd w:id="958"/>
                </w:p>
              </w:txbxContent>
            </v:textbox>
            <w10:wrap type="square" anchorx="margin"/>
          </v:shape>
        </w:pict>
      </w:r>
    </w:p>
    <w:p w14:paraId="241AB8FE" w14:textId="77777777" w:rsidR="009631E1" w:rsidRDefault="009631E1" w:rsidP="00C77A5B"/>
    <w:p w14:paraId="3037B3A7" w14:textId="77777777" w:rsidR="009631E1" w:rsidRDefault="007411C6" w:rsidP="00510688">
      <w:pPr>
        <w:pStyle w:val="Heading4"/>
      </w:pPr>
      <w:r>
        <w:t>Filler</w:t>
      </w:r>
    </w:p>
    <w:p w14:paraId="63F3DD2A" w14:textId="77777777" w:rsidR="009631E1" w:rsidRDefault="007411C6" w:rsidP="002C6BE5">
      <w:r>
        <w:tab/>
      </w:r>
      <w:r w:rsidRPr="007411C6">
        <w:t>The filler is one of the most important of ingredient</w:t>
      </w:r>
      <w:r w:rsidR="007C6345">
        <w:t>s</w:t>
      </w:r>
      <w:r w:rsidRPr="007411C6">
        <w:t xml:space="preserve"> in the powder recipe, because it can improve the hardness in the component structure. When the filler mixes with the binding agent liquid, the filler particles would be able to adhesively combine together. The material use</w:t>
      </w:r>
      <w:r w:rsidR="007C6345">
        <w:t>d</w:t>
      </w:r>
      <w:r w:rsidRPr="007411C6">
        <w:t xml:space="preserve"> as </w:t>
      </w:r>
      <w:r w:rsidR="007C6345">
        <w:t xml:space="preserve">a </w:t>
      </w:r>
      <w:r w:rsidRPr="007411C6">
        <w:t xml:space="preserve">filler should </w:t>
      </w:r>
      <w:r w:rsidR="007C6345">
        <w:t>have</w:t>
      </w:r>
      <w:r w:rsidRPr="007411C6">
        <w:t xml:space="preserve"> low solubility, low </w:t>
      </w:r>
      <w:proofErr w:type="spellStart"/>
      <w:r w:rsidRPr="007411C6">
        <w:t>hygroscopicity</w:t>
      </w:r>
      <w:proofErr w:type="spellEnd"/>
      <w:r w:rsidRPr="007411C6">
        <w:t>, rapid wetting, and high bonding strength. The fill</w:t>
      </w:r>
      <w:r w:rsidR="007C6345">
        <w:t>er</w:t>
      </w:r>
      <w:r w:rsidRPr="007411C6">
        <w:t xml:space="preserve"> ingredient can be combined with different sizes of particles, but the g</w:t>
      </w:r>
      <w:r w:rsidR="007C6345">
        <w:t>r</w:t>
      </w:r>
      <w:r w:rsidRPr="007411C6">
        <w:t xml:space="preserve">ain size cannot be too big or too </w:t>
      </w:r>
      <w:r w:rsidR="007C6345" w:rsidRPr="007411C6">
        <w:t>small</w:t>
      </w:r>
      <w:r w:rsidR="007C6345">
        <w:t>. The grain</w:t>
      </w:r>
      <w:r w:rsidRPr="007411C6">
        <w:t xml:space="preserve"> size range is around 200 micrometer to 20 micrometer. The large g</w:t>
      </w:r>
      <w:r w:rsidR="002C6BE5">
        <w:t>r</w:t>
      </w:r>
      <w:r w:rsidRPr="007411C6">
        <w:t>ain size particles can create large pores to let the binding agent liquid migrate quickly, and the small g</w:t>
      </w:r>
      <w:r w:rsidR="002C6BE5">
        <w:t>r</w:t>
      </w:r>
      <w:r w:rsidRPr="007411C6">
        <w:t>ain size particles can improve the strength in the component structure.</w:t>
      </w:r>
      <w:r w:rsidR="002C6BE5">
        <w:t xml:space="preserve"> In order to meet these requirements</w:t>
      </w:r>
      <w:r w:rsidRPr="007411C6">
        <w:t xml:space="preserve">, </w:t>
      </w:r>
      <w:proofErr w:type="spellStart"/>
      <w:r w:rsidRPr="007411C6">
        <w:t>maltodextrin</w:t>
      </w:r>
      <w:proofErr w:type="spellEnd"/>
      <w:r w:rsidRPr="007411C6">
        <w:t xml:space="preserve"> (shown in</w:t>
      </w:r>
      <w:r w:rsidR="00510688">
        <w:t xml:space="preserve"> </w:t>
      </w:r>
      <w:r w:rsidR="00805111">
        <w:fldChar w:fldCharType="begin"/>
      </w:r>
      <w:r w:rsidR="00510688">
        <w:instrText xml:space="preserve"> REF _Ref385164580 \h </w:instrText>
      </w:r>
      <w:r w:rsidR="00805111">
        <w:fldChar w:fldCharType="separate"/>
      </w:r>
      <w:r w:rsidR="00933426">
        <w:t xml:space="preserve">Figure </w:t>
      </w:r>
      <w:r w:rsidR="00933426">
        <w:rPr>
          <w:noProof/>
        </w:rPr>
        <w:t>47</w:t>
      </w:r>
      <w:r w:rsidR="00805111">
        <w:fldChar w:fldCharType="end"/>
      </w:r>
      <w:r w:rsidRPr="007411C6">
        <w:t>) should be one of the best material</w:t>
      </w:r>
      <w:r w:rsidR="002C6BE5">
        <w:t>s</w:t>
      </w:r>
      <w:r w:rsidRPr="007411C6">
        <w:t xml:space="preserve"> to </w:t>
      </w:r>
      <w:r w:rsidR="002C6BE5">
        <w:t>use</w:t>
      </w:r>
      <w:r w:rsidRPr="007411C6">
        <w:t xml:space="preserve"> as filler in the powder recipe </w:t>
      </w:r>
      <w:sdt>
        <w:sdtPr>
          <w:id w:val="896559409"/>
          <w:citation/>
        </w:sdtPr>
        <w:sdtContent>
          <w:r w:rsidR="00805111">
            <w:fldChar w:fldCharType="begin"/>
          </w:r>
          <w:r w:rsidR="001F09F1">
            <w:instrText xml:space="preserve"> CITATION Bre02 \l 1033 </w:instrText>
          </w:r>
          <w:r w:rsidR="00805111">
            <w:fldChar w:fldCharType="separate"/>
          </w:r>
          <w:r w:rsidR="00933426" w:rsidRPr="00933426">
            <w:rPr>
              <w:noProof/>
            </w:rPr>
            <w:t>[1]</w:t>
          </w:r>
          <w:r w:rsidR="00805111">
            <w:rPr>
              <w:noProof/>
            </w:rPr>
            <w:fldChar w:fldCharType="end"/>
          </w:r>
        </w:sdtContent>
      </w:sdt>
      <w:r w:rsidRPr="007411C6">
        <w:t>.</w:t>
      </w:r>
    </w:p>
    <w:p w14:paraId="1D7889BF" w14:textId="77777777" w:rsidR="002C6BE5" w:rsidRDefault="002C6BE5" w:rsidP="00891876"/>
    <w:p w14:paraId="34493709" w14:textId="77777777" w:rsidR="00197510" w:rsidRDefault="00197510"/>
    <w:p w14:paraId="77D11528" w14:textId="77777777" w:rsidR="009631E1" w:rsidRDefault="007411C6" w:rsidP="00C77A5B">
      <w:r w:rsidRPr="007411C6">
        <w:rPr>
          <w:noProof/>
          <w:lang w:bidi="ar-SA"/>
        </w:rPr>
        <w:lastRenderedPageBreak/>
        <w:drawing>
          <wp:anchor distT="0" distB="0" distL="114300" distR="114300" simplePos="0" relativeHeight="251970560" behindDoc="0" locked="0" layoutInCell="1" allowOverlap="1" wp14:anchorId="191B4AE2" wp14:editId="47147CCB">
            <wp:simplePos x="0" y="0"/>
            <wp:positionH relativeFrom="margin">
              <wp:align>center</wp:align>
            </wp:positionH>
            <wp:positionV relativeFrom="paragraph">
              <wp:posOffset>-3755</wp:posOffset>
            </wp:positionV>
            <wp:extent cx="2321781" cy="3101975"/>
            <wp:effectExtent l="19050" t="0" r="2319" b="0"/>
            <wp:wrapSquare wrapText="bothSides"/>
            <wp:docPr id="315426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l.jpe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21781" cy="3101975"/>
                    </a:xfrm>
                    <a:prstGeom prst="rect">
                      <a:avLst/>
                    </a:prstGeom>
                  </pic:spPr>
                </pic:pic>
              </a:graphicData>
            </a:graphic>
          </wp:anchor>
        </w:drawing>
      </w:r>
    </w:p>
    <w:p w14:paraId="2B2584E9" w14:textId="77777777" w:rsidR="007411C6" w:rsidRDefault="007411C6" w:rsidP="00C77A5B"/>
    <w:p w14:paraId="5968AF57" w14:textId="77777777" w:rsidR="007411C6" w:rsidRDefault="007411C6" w:rsidP="00C77A5B"/>
    <w:p w14:paraId="201B8E80" w14:textId="77777777" w:rsidR="007411C6" w:rsidRDefault="007411C6" w:rsidP="00C77A5B"/>
    <w:p w14:paraId="5C367B92" w14:textId="77777777" w:rsidR="007411C6" w:rsidRDefault="007411C6" w:rsidP="00C77A5B"/>
    <w:p w14:paraId="312F7D49" w14:textId="77777777" w:rsidR="007411C6" w:rsidRDefault="007411C6" w:rsidP="00C77A5B"/>
    <w:p w14:paraId="05E62CEB" w14:textId="77777777" w:rsidR="007411C6" w:rsidRDefault="007411C6" w:rsidP="00C77A5B"/>
    <w:p w14:paraId="6A55ED37" w14:textId="77777777" w:rsidR="007411C6" w:rsidRDefault="007411C6" w:rsidP="00C77A5B"/>
    <w:p w14:paraId="7D7A3982" w14:textId="77777777" w:rsidR="007411C6" w:rsidRDefault="007411C6" w:rsidP="00C77A5B"/>
    <w:p w14:paraId="54FD2AF5" w14:textId="77777777" w:rsidR="007411C6" w:rsidRDefault="007411C6" w:rsidP="00C77A5B"/>
    <w:p w14:paraId="0F65E73A" w14:textId="77777777" w:rsidR="007411C6" w:rsidRDefault="008047F4" w:rsidP="00C77A5B">
      <w:r>
        <w:rPr>
          <w:noProof/>
          <w:lang w:bidi="ar-SA"/>
        </w:rPr>
        <w:pict w14:anchorId="78045687">
          <v:shape id="Text Box 557" o:spid="_x0000_s1156" type="#_x0000_t202" style="position:absolute;margin-left:103.7pt;margin-top:1.6pt;width:341.2pt;height:38.45pt;z-index:251971584;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Zvvw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" filled="f" stroked="f">
            <v:textbox style="mso-fit-shape-to-text:t">
              <w:txbxContent>
                <w:p w14:paraId="07B2F775" w14:textId="77777777" w:rsidR="008047F4" w:rsidRDefault="008047F4" w:rsidP="00510688">
                  <w:pPr>
                    <w:pStyle w:val="Caption"/>
                    <w:jc w:val="center"/>
                  </w:pPr>
                  <w:bookmarkStart w:id="959" w:name="_Ref385164580"/>
                  <w:bookmarkStart w:id="960" w:name="_Toc385422164"/>
                  <w:bookmarkStart w:id="961" w:name="_Toc385422842"/>
                  <w:bookmarkStart w:id="962" w:name="_Toc385422935"/>
                  <w:bookmarkStart w:id="963" w:name="_Toc385446962"/>
                  <w:r>
                    <w:t xml:space="preserve">Figure </w:t>
                  </w:r>
                  <w:fldSimple w:instr=" SEQ Figure \* ARABIC ">
                    <w:r>
                      <w:rPr>
                        <w:noProof/>
                      </w:rPr>
                      <w:t>47</w:t>
                    </w:r>
                  </w:fldSimple>
                  <w:bookmarkEnd w:id="959"/>
                  <w:r>
                    <w:t>: Maltodextrin</w:t>
                  </w:r>
                  <w:bookmarkEnd w:id="960"/>
                  <w:bookmarkEnd w:id="961"/>
                  <w:bookmarkEnd w:id="962"/>
                  <w:r>
                    <w:t xml:space="preserve"> (HL)</w:t>
                  </w:r>
                  <w:bookmarkEnd w:id="963"/>
                </w:p>
              </w:txbxContent>
            </v:textbox>
            <w10:wrap type="square" anchorx="margin"/>
          </v:shape>
        </w:pict>
      </w:r>
    </w:p>
    <w:p w14:paraId="536456F7" w14:textId="77777777" w:rsidR="007411C6" w:rsidRDefault="007411C6" w:rsidP="00C77A5B"/>
    <w:p w14:paraId="4B6912BA" w14:textId="77777777" w:rsidR="007411C6" w:rsidRDefault="00510688" w:rsidP="00510688">
      <w:pPr>
        <w:pStyle w:val="Heading4"/>
      </w:pPr>
      <w:r>
        <w:t>Printing Aid</w:t>
      </w:r>
    </w:p>
    <w:p w14:paraId="190050F9" w14:textId="77777777" w:rsidR="00510688" w:rsidRDefault="00510688" w:rsidP="00891876">
      <w:r>
        <w:tab/>
        <w:t xml:space="preserve">Lecithin (shown in </w:t>
      </w:r>
      <w:r w:rsidR="00805111">
        <w:fldChar w:fldCharType="begin"/>
      </w:r>
      <w:r>
        <w:instrText xml:space="preserve"> REF _Ref385164906 \h </w:instrText>
      </w:r>
      <w:r w:rsidR="00805111">
        <w:fldChar w:fldCharType="separate"/>
      </w:r>
      <w:r w:rsidR="00933426">
        <w:t xml:space="preserve">Figure </w:t>
      </w:r>
      <w:r w:rsidR="00933426">
        <w:rPr>
          <w:noProof/>
        </w:rPr>
        <w:t>48</w:t>
      </w:r>
      <w:r w:rsidR="00805111">
        <w:fldChar w:fldCharType="end"/>
      </w:r>
      <w:r w:rsidRPr="00510688">
        <w:t xml:space="preserve">) is one the best </w:t>
      </w:r>
      <w:r w:rsidR="002C6BE5">
        <w:t>materials</w:t>
      </w:r>
      <w:r w:rsidR="002C6BE5" w:rsidRPr="00510688">
        <w:t xml:space="preserve"> </w:t>
      </w:r>
      <w:r w:rsidRPr="00510688">
        <w:t xml:space="preserve">to </w:t>
      </w:r>
      <w:r w:rsidR="002C6BE5">
        <w:t>use</w:t>
      </w:r>
      <w:r w:rsidRPr="00510688">
        <w:t xml:space="preserve"> as printing aid in the powder recipe. Th</w:t>
      </w:r>
      <w:r w:rsidR="002C6BE5">
        <w:t xml:space="preserve">is is because </w:t>
      </w:r>
      <w:r w:rsidRPr="00510688">
        <w:t xml:space="preserve">it </w:t>
      </w:r>
      <w:ins w:id="964" w:author="Peter J Zamiska" w:date="2014-04-17T02:02:00Z">
        <w:r w:rsidR="00470710">
          <w:t xml:space="preserve">has the ability to </w:t>
        </w:r>
      </w:ins>
      <w:del w:id="965" w:author="Peter J Zamiska" w:date="2014-04-17T02:02:00Z">
        <w:r w:rsidRPr="00510688" w:rsidDel="00470710">
          <w:delText xml:space="preserve">can  </w:delText>
        </w:r>
      </w:del>
      <w:r w:rsidRPr="00510688">
        <w:t xml:space="preserve">reduce the dust formation </w:t>
      </w:r>
      <w:r w:rsidR="002C6BE5">
        <w:t>and</w:t>
      </w:r>
      <w:r w:rsidRPr="00510688">
        <w:t xml:space="preserve"> adhere the grains together</w:t>
      </w:r>
      <w:r w:rsidR="002C6172">
        <w:t xml:space="preserve"> during the printing process</w:t>
      </w:r>
      <w:r w:rsidRPr="00510688">
        <w:t xml:space="preserve">. Furthermore, lecithin only </w:t>
      </w:r>
      <w:r w:rsidR="002C6172" w:rsidRPr="00510688">
        <w:t>dissolv</w:t>
      </w:r>
      <w:r w:rsidR="002C6172">
        <w:t>es</w:t>
      </w:r>
      <w:r w:rsidR="002C6172" w:rsidRPr="00510688">
        <w:t xml:space="preserve"> </w:t>
      </w:r>
      <w:r w:rsidRPr="00510688">
        <w:t>in water, which</w:t>
      </w:r>
      <w:r w:rsidR="002C6172">
        <w:t xml:space="preserve"> is 92.98 percent of the binding agent</w:t>
      </w:r>
      <w:r w:rsidRPr="00510688">
        <w:t xml:space="preserve">. Although the time of the forming process is very short, the lecithin is still necessary to be used as the printing aid in the powder recipe. However, </w:t>
      </w:r>
      <w:r w:rsidR="002C6172">
        <w:t xml:space="preserve">only a </w:t>
      </w:r>
      <w:del w:id="966" w:author="Peter J Zamiska" w:date="2014-04-17T02:02:00Z">
        <w:r w:rsidR="002C6172" w:rsidDel="00470710">
          <w:delText xml:space="preserve">little </w:delText>
        </w:r>
      </w:del>
      <w:ins w:id="967" w:author="Peter J Zamiska" w:date="2014-04-17T02:02:00Z">
        <w:r w:rsidR="00470710">
          <w:t xml:space="preserve">small </w:t>
        </w:r>
      </w:ins>
      <w:r w:rsidR="002C6172">
        <w:t xml:space="preserve">amount of lecithin should be used to prepare the </w:t>
      </w:r>
      <w:proofErr w:type="gramStart"/>
      <w:r w:rsidR="002C6172">
        <w:t>powder</w:t>
      </w:r>
      <w:proofErr w:type="gramEnd"/>
      <w:sdt>
        <w:sdtPr>
          <w:id w:val="226431341"/>
          <w:citation/>
        </w:sdtPr>
        <w:sdtContent>
          <w:r w:rsidR="00805111">
            <w:fldChar w:fldCharType="begin"/>
          </w:r>
          <w:r w:rsidR="001F09F1">
            <w:instrText xml:space="preserve"> CITATION Bre02 \l 1033 </w:instrText>
          </w:r>
          <w:r w:rsidR="00805111">
            <w:fldChar w:fldCharType="separate"/>
          </w:r>
          <w:r w:rsidR="00933426" w:rsidRPr="00933426">
            <w:rPr>
              <w:noProof/>
            </w:rPr>
            <w:t>[1]</w:t>
          </w:r>
          <w:r w:rsidR="00805111">
            <w:rPr>
              <w:noProof/>
            </w:rPr>
            <w:fldChar w:fldCharType="end"/>
          </w:r>
        </w:sdtContent>
      </w:sdt>
      <w:r w:rsidRPr="00510688">
        <w:t>.</w:t>
      </w:r>
    </w:p>
    <w:p w14:paraId="3C2F2D69" w14:textId="77777777" w:rsidR="00510688" w:rsidRDefault="00510688" w:rsidP="00510688">
      <w:r>
        <w:rPr>
          <w:noProof/>
          <w:lang w:bidi="ar-SA"/>
        </w:rPr>
        <w:drawing>
          <wp:anchor distT="0" distB="0" distL="114300" distR="114300" simplePos="0" relativeHeight="251972608" behindDoc="0" locked="0" layoutInCell="1" allowOverlap="1" wp14:anchorId="597870A1" wp14:editId="7C85A66D">
            <wp:simplePos x="0" y="0"/>
            <wp:positionH relativeFrom="column">
              <wp:posOffset>1549400</wp:posOffset>
            </wp:positionH>
            <wp:positionV relativeFrom="paragraph">
              <wp:posOffset>19685</wp:posOffset>
            </wp:positionV>
            <wp:extent cx="1547495" cy="2059305"/>
            <wp:effectExtent l="19050" t="0" r="0" b="0"/>
            <wp:wrapSquare wrapText="bothSides"/>
            <wp:docPr id="3154268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cithin2.jpe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547495" cy="2059305"/>
                    </a:xfrm>
                    <a:prstGeom prst="rect">
                      <a:avLst/>
                    </a:prstGeom>
                  </pic:spPr>
                </pic:pic>
              </a:graphicData>
            </a:graphic>
          </wp:anchor>
        </w:drawing>
      </w:r>
      <w:r>
        <w:rPr>
          <w:noProof/>
          <w:lang w:bidi="ar-SA"/>
        </w:rPr>
        <w:drawing>
          <wp:anchor distT="0" distB="0" distL="114300" distR="114300" simplePos="0" relativeHeight="251973632" behindDoc="0" locked="0" layoutInCell="1" allowOverlap="1" wp14:anchorId="2E4EB0EA" wp14:editId="1BE5CAAA">
            <wp:simplePos x="0" y="0"/>
            <wp:positionH relativeFrom="column">
              <wp:posOffset>3346450</wp:posOffset>
            </wp:positionH>
            <wp:positionV relativeFrom="paragraph">
              <wp:posOffset>27305</wp:posOffset>
            </wp:positionV>
            <wp:extent cx="1536065" cy="2051050"/>
            <wp:effectExtent l="19050" t="0" r="6985" b="0"/>
            <wp:wrapSquare wrapText="bothSides"/>
            <wp:docPr id="315426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cithin.jpe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536065" cy="2051050"/>
                    </a:xfrm>
                    <a:prstGeom prst="rect">
                      <a:avLst/>
                    </a:prstGeom>
                  </pic:spPr>
                </pic:pic>
              </a:graphicData>
            </a:graphic>
          </wp:anchor>
        </w:drawing>
      </w:r>
    </w:p>
    <w:p w14:paraId="78EDDD86" w14:textId="77777777" w:rsidR="00510688" w:rsidRDefault="00510688" w:rsidP="00510688"/>
    <w:p w14:paraId="5858495A" w14:textId="77777777" w:rsidR="00510688" w:rsidRPr="00510688" w:rsidRDefault="00510688" w:rsidP="00510688"/>
    <w:p w14:paraId="4E02DC48" w14:textId="77777777" w:rsidR="007411C6" w:rsidRDefault="007411C6" w:rsidP="00C77A5B"/>
    <w:p w14:paraId="5EC9A726" w14:textId="77777777" w:rsidR="007411C6" w:rsidRDefault="007411C6" w:rsidP="00C77A5B"/>
    <w:p w14:paraId="791E3358" w14:textId="77777777" w:rsidR="00CA3142" w:rsidRDefault="00CA3142" w:rsidP="00C77A5B"/>
    <w:p w14:paraId="16A4AF4E" w14:textId="77777777" w:rsidR="00CA3142" w:rsidRDefault="008047F4" w:rsidP="00C77A5B">
      <w:r>
        <w:rPr>
          <w:noProof/>
          <w:lang w:bidi="ar-SA"/>
        </w:rPr>
        <w:pict w14:anchorId="599CA470">
          <v:shape id="Text Box 558" o:spid="_x0000_s1157" type="#_x0000_t202" style="position:absolute;margin-left:87.55pt;margin-top:12.55pt;width:341.2pt;height:38.45pt;z-index:251974656;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" filled="f" stroked="f">
            <v:textbox style="mso-fit-shape-to-text:t">
              <w:txbxContent>
                <w:p w14:paraId="69D9E0CD" w14:textId="77777777" w:rsidR="008047F4" w:rsidRDefault="008047F4" w:rsidP="00510688">
                  <w:pPr>
                    <w:pStyle w:val="Caption"/>
                    <w:jc w:val="center"/>
                  </w:pPr>
                  <w:bookmarkStart w:id="968" w:name="_Ref385164906"/>
                  <w:bookmarkStart w:id="969" w:name="_Toc385422165"/>
                  <w:bookmarkStart w:id="970" w:name="_Toc385422843"/>
                  <w:bookmarkStart w:id="971" w:name="_Toc385422936"/>
                  <w:bookmarkStart w:id="972" w:name="_Toc385446963"/>
                  <w:r>
                    <w:t xml:space="preserve">Figure </w:t>
                  </w:r>
                  <w:fldSimple w:instr=" SEQ Figure \* ARABIC ">
                    <w:r>
                      <w:rPr>
                        <w:noProof/>
                      </w:rPr>
                      <w:t>48</w:t>
                    </w:r>
                  </w:fldSimple>
                  <w:bookmarkEnd w:id="968"/>
                  <w:r>
                    <w:t>: Lecithin</w:t>
                  </w:r>
                  <w:bookmarkEnd w:id="969"/>
                  <w:bookmarkEnd w:id="970"/>
                  <w:bookmarkEnd w:id="971"/>
                  <w:r>
                    <w:t xml:space="preserve"> (HL)</w:t>
                  </w:r>
                  <w:bookmarkEnd w:id="972"/>
                </w:p>
              </w:txbxContent>
            </v:textbox>
            <w10:wrap type="square" anchorx="margin"/>
          </v:shape>
        </w:pict>
      </w:r>
    </w:p>
    <w:p w14:paraId="46E61263" w14:textId="77777777" w:rsidR="00CA3142" w:rsidRDefault="00CA3142" w:rsidP="00C77A5B"/>
    <w:p w14:paraId="035C2BA5" w14:textId="77777777" w:rsidR="00CA3142" w:rsidRDefault="00CA3142" w:rsidP="00C77A5B"/>
    <w:p w14:paraId="02031DF4" w14:textId="77777777" w:rsidR="00CA3142" w:rsidRDefault="00CA3142" w:rsidP="00C77A5B"/>
    <w:p w14:paraId="4CA0D848" w14:textId="77777777" w:rsidR="007A5391" w:rsidRDefault="007A5391" w:rsidP="00C77A5B"/>
    <w:p w14:paraId="5196164D" w14:textId="77777777" w:rsidR="007A5391" w:rsidRDefault="007A5391" w:rsidP="00C77A5B"/>
    <w:p w14:paraId="05E27825" w14:textId="77777777" w:rsidR="007411C6" w:rsidRDefault="00510688" w:rsidP="00510688">
      <w:pPr>
        <w:pStyle w:val="Heading3"/>
      </w:pPr>
      <w:bookmarkStart w:id="973" w:name="_Toc385422306"/>
      <w:bookmarkStart w:id="974" w:name="_Toc385424892"/>
      <w:r>
        <w:lastRenderedPageBreak/>
        <w:t>Binding Agent Liquid Recipe</w:t>
      </w:r>
      <w:bookmarkEnd w:id="973"/>
      <w:bookmarkEnd w:id="974"/>
    </w:p>
    <w:p w14:paraId="5C27D3B2" w14:textId="77777777" w:rsidR="007411C6" w:rsidRDefault="00510688" w:rsidP="00C77A5B">
      <w:r>
        <w:rPr>
          <w:noProof/>
          <w:lang w:bidi="ar-SA"/>
        </w:rPr>
        <w:drawing>
          <wp:anchor distT="0" distB="0" distL="114300" distR="114300" simplePos="0" relativeHeight="251663360" behindDoc="0" locked="0" layoutInCell="1" allowOverlap="1" wp14:anchorId="695D3DDE" wp14:editId="391B5E0B">
            <wp:simplePos x="0" y="0"/>
            <wp:positionH relativeFrom="margin">
              <wp:align>center</wp:align>
            </wp:positionH>
            <wp:positionV relativeFrom="paragraph">
              <wp:posOffset>1029335</wp:posOffset>
            </wp:positionV>
            <wp:extent cx="5944235" cy="2926080"/>
            <wp:effectExtent l="19050" t="0" r="0" b="0"/>
            <wp:wrapSquare wrapText="bothSides"/>
            <wp:docPr id="315426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nding agent recipe.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4235" cy="2926080"/>
                    </a:xfrm>
                    <a:prstGeom prst="rect">
                      <a:avLst/>
                    </a:prstGeom>
                  </pic:spPr>
                </pic:pic>
              </a:graphicData>
            </a:graphic>
          </wp:anchor>
        </w:drawing>
      </w:r>
      <w:r>
        <w:tab/>
      </w:r>
      <w:r w:rsidRPr="00510688">
        <w:t>The binding agent is one of the most important subsystems in the design of ink jet 3D printer</w:t>
      </w:r>
      <w:ins w:id="975" w:author="Peter J Zamiska" w:date="2014-04-17T02:02:00Z">
        <w:r w:rsidR="00470710">
          <w:t>;</w:t>
        </w:r>
      </w:ins>
      <w:del w:id="976" w:author="Peter J Zamiska" w:date="2014-04-17T02:02:00Z">
        <w:r w:rsidRPr="00510688" w:rsidDel="00470710">
          <w:delText>,</w:delText>
        </w:r>
      </w:del>
      <w:r w:rsidRPr="00510688">
        <w:t xml:space="preserve"> </w:t>
      </w:r>
      <w:del w:id="977" w:author="Wheeler Weise" w:date="2014-04-16T21:55:00Z">
        <w:r w:rsidRPr="00510688" w:rsidDel="00757E43">
          <w:delText>because the recipe has to use and design with the property of the printing powder subsystem, and leading the product can be forming</w:delText>
        </w:r>
      </w:del>
      <w:ins w:id="978" w:author="Wheeler Weise" w:date="2014-04-16T21:55:00Z">
        <w:del w:id="979" w:author="Peter J Zamiska" w:date="2014-04-17T02:02:00Z">
          <w:r w:rsidR="00757E43" w:rsidDel="00470710">
            <w:delText xml:space="preserve">because </w:delText>
          </w:r>
        </w:del>
        <w:r w:rsidR="00757E43">
          <w:t>th</w:t>
        </w:r>
      </w:ins>
      <w:ins w:id="980" w:author="Peter J Zamiska" w:date="2014-04-17T02:03:00Z">
        <w:r w:rsidR="00470710">
          <w:t>e</w:t>
        </w:r>
      </w:ins>
      <w:ins w:id="981" w:author="Wheeler Weise" w:date="2014-04-16T21:55:00Z">
        <w:del w:id="982" w:author="Peter J Zamiska" w:date="2014-04-17T02:03:00Z">
          <w:r w:rsidR="00757E43" w:rsidDel="00470710">
            <w:delText>is</w:delText>
          </w:r>
        </w:del>
        <w:r w:rsidR="00757E43">
          <w:t xml:space="preserve"> recipe is the most important factor </w:t>
        </w:r>
      </w:ins>
      <w:ins w:id="983" w:author="Peter J Zamiska" w:date="2014-04-17T02:03:00Z">
        <w:r w:rsidR="00470710">
          <w:t>as to</w:t>
        </w:r>
      </w:ins>
      <w:ins w:id="984" w:author="Wheeler Weise" w:date="2014-04-16T21:55:00Z">
        <w:del w:id="985" w:author="Peter J Zamiska" w:date="2014-04-17T02:03:00Z">
          <w:r w:rsidR="00757E43" w:rsidDel="00470710">
            <w:delText>in</w:delText>
          </w:r>
        </w:del>
        <w:r w:rsidR="00757E43">
          <w:t xml:space="preserve"> how the binding powder solidifies into a part</w:t>
        </w:r>
      </w:ins>
      <w:r w:rsidRPr="00510688">
        <w:t xml:space="preserve">. The binding agent liquid recipe </w:t>
      </w:r>
      <w:proofErr w:type="gramStart"/>
      <w:ins w:id="986" w:author="Peter J Zamiska" w:date="2014-04-17T02:03:00Z">
        <w:r w:rsidR="00470710">
          <w:t>wa</w:t>
        </w:r>
      </w:ins>
      <w:proofErr w:type="gramEnd"/>
      <w:del w:id="987" w:author="Peter J Zamiska" w:date="2014-04-17T02:03:00Z">
        <w:r w:rsidRPr="00510688" w:rsidDel="00470710">
          <w:delText>i</w:delText>
        </w:r>
      </w:del>
      <w:r w:rsidRPr="00510688">
        <w:t xml:space="preserve">s based upon four ingredients: solvent, humectant, </w:t>
      </w:r>
      <w:r w:rsidR="00882F9F" w:rsidRPr="00510688">
        <w:t>flow rate</w:t>
      </w:r>
      <w:r w:rsidRPr="00510688">
        <w:t xml:space="preserve"> enhancer, and dye (shown on the figure 8, binding agent liquids recipe diagram). Therefore, the percentages of the composition and the choices of material will </w:t>
      </w:r>
      <w:r w:rsidR="00882F9F" w:rsidRPr="00510688">
        <w:t>d</w:t>
      </w:r>
      <w:r w:rsidR="00882F9F">
        <w:t>etermine</w:t>
      </w:r>
      <w:r w:rsidR="00882F9F" w:rsidRPr="00510688">
        <w:t xml:space="preserve"> </w:t>
      </w:r>
      <w:r w:rsidRPr="00510688">
        <w:t>the properties of the liquid.</w:t>
      </w:r>
    </w:p>
    <w:p w14:paraId="7EF12C9A" w14:textId="77777777" w:rsidR="007411C6" w:rsidRDefault="00510688" w:rsidP="00510688">
      <w:pPr>
        <w:pStyle w:val="Heading4"/>
      </w:pPr>
      <w:r>
        <w:t>Solvent</w:t>
      </w:r>
    </w:p>
    <w:p w14:paraId="05490117" w14:textId="0530DF28" w:rsidR="00197510" w:rsidRDefault="00CA3142">
      <w:r>
        <w:rPr>
          <w:noProof/>
          <w:lang w:bidi="ar-SA"/>
        </w:rPr>
        <w:drawing>
          <wp:anchor distT="0" distB="0" distL="114300" distR="114300" simplePos="0" relativeHeight="251664384" behindDoc="0" locked="0" layoutInCell="1" allowOverlap="1" wp14:anchorId="69F39127" wp14:editId="4014781C">
            <wp:simplePos x="0" y="0"/>
            <wp:positionH relativeFrom="margin">
              <wp:align>center</wp:align>
            </wp:positionH>
            <wp:positionV relativeFrom="paragraph">
              <wp:posOffset>1680845</wp:posOffset>
            </wp:positionV>
            <wp:extent cx="1737360" cy="2003425"/>
            <wp:effectExtent l="19050" t="0" r="0" b="0"/>
            <wp:wrapSquare wrapText="bothSides"/>
            <wp:docPr id="315426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jpe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737360" cy="2003425"/>
                    </a:xfrm>
                    <a:prstGeom prst="rect">
                      <a:avLst/>
                    </a:prstGeom>
                  </pic:spPr>
                </pic:pic>
              </a:graphicData>
            </a:graphic>
          </wp:anchor>
        </w:drawing>
      </w:r>
      <w:r w:rsidR="00510688">
        <w:tab/>
      </w:r>
      <w:del w:id="988" w:author="Wheeler Weise" w:date="2014-04-16T21:57:00Z">
        <w:r w:rsidR="00510688" w:rsidRPr="00510688" w:rsidDel="00757E43">
          <w:delText>Solvent is the most important ingredient in the liquid binding agent recipe, because it carries over ninety percentages of the composition.</w:delText>
        </w:r>
      </w:del>
      <w:ins w:id="989" w:author="Wheeler Weise" w:date="2014-04-16T21:57:00Z">
        <w:r w:rsidR="00757E43">
          <w:t>Solvent is an important ingredient because the binding agent is composed of over 90% of it.</w:t>
        </w:r>
      </w:ins>
      <w:r w:rsidR="00510688" w:rsidRPr="00510688">
        <w:t xml:space="preserve"> The choices of</w:t>
      </w:r>
      <w:r w:rsidR="00882F9F">
        <w:t xml:space="preserve"> which</w:t>
      </w:r>
      <w:r w:rsidR="00510688" w:rsidRPr="00510688">
        <w:t xml:space="preserve"> material to use as solvent should be highly soluble, which can </w:t>
      </w:r>
      <w:del w:id="990" w:author="Wheeler Weise" w:date="2014-04-16T21:58:00Z">
        <w:r w:rsidR="00510688" w:rsidRPr="00510688" w:rsidDel="00757E43">
          <w:delText>be match</w:delText>
        </w:r>
      </w:del>
      <w:ins w:id="991" w:author="Wheeler Weise" w:date="2014-04-16T21:58:00Z">
        <w:r w:rsidR="00757E43">
          <w:t>work well with</w:t>
        </w:r>
      </w:ins>
      <w:r w:rsidR="00510688" w:rsidRPr="00510688">
        <w:t xml:space="preserve"> the property of low </w:t>
      </w:r>
      <w:del w:id="992" w:author="Wheeler Weise" w:date="2014-04-16T21:58:00Z">
        <w:r w:rsidR="00510688" w:rsidRPr="00510688" w:rsidDel="00757E43">
          <w:delText xml:space="preserve">soluble </w:delText>
        </w:r>
      </w:del>
      <w:ins w:id="993" w:author="Wheeler Weise" w:date="2014-04-16T21:58:00Z">
        <w:del w:id="994" w:author="Peter J Zamiska" w:date="2014-04-17T02:03:00Z">
          <w:r w:rsidR="00757E43" w:rsidRPr="00510688" w:rsidDel="00470710">
            <w:delText>solubl</w:delText>
          </w:r>
          <w:r w:rsidR="00757E43" w:rsidDel="00470710">
            <w:delText>ility</w:delText>
          </w:r>
        </w:del>
      </w:ins>
      <w:ins w:id="995" w:author="Peter J Zamiska" w:date="2014-04-17T02:03:00Z">
        <w:r w:rsidR="00470710" w:rsidRPr="00510688">
          <w:t>solubi</w:t>
        </w:r>
        <w:r w:rsidR="00470710">
          <w:t>lity</w:t>
        </w:r>
      </w:ins>
      <w:ins w:id="996" w:author="Wheeler Weise" w:date="2014-04-16T21:58:00Z">
        <w:r w:rsidR="00757E43" w:rsidRPr="00510688">
          <w:t xml:space="preserve"> </w:t>
        </w:r>
      </w:ins>
      <w:r w:rsidR="00510688" w:rsidRPr="00510688">
        <w:t xml:space="preserve">in the choice of material to use as filler in the printing powder recipe. Although, the material to use as solvent can be either aqueous or non-aqueous, the material should be aqueous in our design, because the binding agent should </w:t>
      </w:r>
      <w:ins w:id="997" w:author="Peter J Zamiska" w:date="2014-04-17T02:04:00Z">
        <w:r w:rsidR="00DB0DD1">
          <w:t xml:space="preserve">have a very low viscosity so that it may </w:t>
        </w:r>
      </w:ins>
      <w:del w:id="998" w:author="Peter J Zamiska" w:date="2014-04-17T02:03:00Z">
        <w:r w:rsidR="00510688" w:rsidRPr="00510688" w:rsidDel="00DB0DD1">
          <w:delText xml:space="preserve">be liquid </w:delText>
        </w:r>
      </w:del>
      <w:ins w:id="999" w:author="Peter J Zamiska" w:date="2014-04-17T02:04:00Z">
        <w:r w:rsidR="00DB0DD1">
          <w:t>f appropriately f</w:t>
        </w:r>
      </w:ins>
      <w:del w:id="1000" w:author="Peter J Zamiska" w:date="2014-04-17T02:04:00Z">
        <w:r w:rsidR="00510688" w:rsidRPr="00510688" w:rsidDel="00DB0DD1">
          <w:delText>to f</w:delText>
        </w:r>
      </w:del>
      <w:r w:rsidR="00510688" w:rsidRPr="00510688">
        <w:t>ill into the ink cartridge</w:t>
      </w:r>
      <w:ins w:id="1001" w:author="Peter J Zamiska" w:date="2014-04-17T02:04:00Z">
        <w:r w:rsidR="00DB0DD1">
          <w:t xml:space="preserve"> and flow out the print nozzles</w:t>
        </w:r>
      </w:ins>
      <w:r w:rsidR="00510688" w:rsidRPr="00510688">
        <w:t xml:space="preserve">. Therefore, there are a lot of material choices that can be used as solvent, such as ethyl alcohol, methylene chloride, and acetone etc. Finally, water </w:t>
      </w:r>
      <w:ins w:id="1002" w:author="Peter J Zamiska" w:date="2014-04-17T02:04:00Z">
        <w:r w:rsidR="00B5642A">
          <w:t>wa</w:t>
        </w:r>
      </w:ins>
      <w:ins w:id="1003" w:author="Peter J Zamiska" w:date="2014-04-17T02:17:00Z">
        <w:r w:rsidR="00B5642A">
          <w:t>s</w:t>
        </w:r>
      </w:ins>
      <w:del w:id="1004" w:author="Peter J Zamiska" w:date="2014-04-17T02:04:00Z">
        <w:r w:rsidR="00510688" w:rsidRPr="00510688" w:rsidDel="00DB0DD1">
          <w:delText>i</w:delText>
        </w:r>
      </w:del>
      <w:del w:id="1005" w:author="Peter J Zamiska" w:date="2014-04-17T02:17:00Z">
        <w:r w:rsidR="00510688" w:rsidRPr="00510688" w:rsidDel="00B5642A">
          <w:delText>s</w:delText>
        </w:r>
      </w:del>
      <w:r w:rsidR="00510688" w:rsidRPr="00510688">
        <w:t xml:space="preserve"> selected to be used as the solvent in the powder recipe, because it exactly matches the requirement of the material properties and easy to have. Furthermore,</w:t>
      </w:r>
      <w:r w:rsidR="00882F9F">
        <w:t xml:space="preserve"> using</w:t>
      </w:r>
      <w:r w:rsidR="00510688" w:rsidRPr="00510688">
        <w:t xml:space="preserve"> the </w:t>
      </w:r>
      <w:ins w:id="1006" w:author="Peter J Zamiska" w:date="2014-04-17T02:05:00Z">
        <w:r w:rsidR="00DB0DD1">
          <w:t xml:space="preserve">distilled </w:t>
        </w:r>
      </w:ins>
      <w:r w:rsidR="00510688" w:rsidRPr="00510688">
        <w:t xml:space="preserve">water </w:t>
      </w:r>
      <w:ins w:id="1007" w:author="Peter J Zamiska" w:date="2014-04-17T02:06:00Z">
        <w:r w:rsidR="00DB0DD1" w:rsidRPr="00510688">
          <w:t>(shown in</w:t>
        </w:r>
        <w:r w:rsidR="00DB0DD1">
          <w:t xml:space="preserve"> </w:t>
        </w:r>
        <w:r w:rsidR="00DB0DD1">
          <w:fldChar w:fldCharType="begin"/>
        </w:r>
        <w:r w:rsidR="00DB0DD1">
          <w:instrText xml:space="preserve"> REF _Ref385165085 \h </w:instrText>
        </w:r>
      </w:ins>
      <w:ins w:id="1008" w:author="Peter J Zamiska" w:date="2014-04-17T02:06:00Z">
        <w:r w:rsidR="00DB0DD1">
          <w:fldChar w:fldCharType="separate"/>
        </w:r>
        <w:r w:rsidR="00DB0DD1">
          <w:t xml:space="preserve">Figure </w:t>
        </w:r>
        <w:r w:rsidR="00DB0DD1">
          <w:rPr>
            <w:noProof/>
          </w:rPr>
          <w:t>50</w:t>
        </w:r>
        <w:r w:rsidR="00DB0DD1">
          <w:fldChar w:fldCharType="end"/>
        </w:r>
        <w:r w:rsidR="00DB0DD1">
          <w:t>)</w:t>
        </w:r>
        <w:r w:rsidR="00DB0DD1" w:rsidRPr="00510688">
          <w:t xml:space="preserve"> </w:t>
        </w:r>
      </w:ins>
      <w:r w:rsidR="00510688" w:rsidRPr="00510688">
        <w:t xml:space="preserve">as solvent is better </w:t>
      </w:r>
      <w:ins w:id="1009" w:author="Peter J Zamiska" w:date="2014-04-17T02:05:00Z">
        <w:r w:rsidR="00DB0DD1">
          <w:t>tap water</w:t>
        </w:r>
      </w:ins>
      <w:ins w:id="1010" w:author="Peter J Zamiska" w:date="2014-04-17T02:06:00Z">
        <w:r w:rsidR="00DB0DD1">
          <w:t>,</w:t>
        </w:r>
      </w:ins>
      <w:ins w:id="1011" w:author="Peter J Zamiska" w:date="2014-04-17T02:05:00Z">
        <w:r w:rsidR="00DB0DD1">
          <w:t xml:space="preserve"> </w:t>
        </w:r>
      </w:ins>
      <w:del w:id="1012" w:author="Peter J Zamiska" w:date="2014-04-17T02:05:00Z">
        <w:r w:rsidR="00510688" w:rsidRPr="00510688" w:rsidDel="00DB0DD1">
          <w:delText xml:space="preserve">to the distilled water </w:delText>
        </w:r>
      </w:del>
      <w:del w:id="1013" w:author="Peter J Zamiska" w:date="2014-04-17T02:06:00Z">
        <w:r w:rsidR="00510688" w:rsidRPr="00510688" w:rsidDel="00DB0DD1">
          <w:delText>(shown in</w:delText>
        </w:r>
        <w:r w:rsidR="00510688" w:rsidDel="00DB0DD1">
          <w:delText xml:space="preserve"> </w:delText>
        </w:r>
        <w:r w:rsidR="00805111" w:rsidDel="00DB0DD1">
          <w:fldChar w:fldCharType="begin"/>
        </w:r>
        <w:r w:rsidR="00510688" w:rsidDel="00DB0DD1">
          <w:delInstrText xml:space="preserve"> REF _Ref385165085 \h </w:delInstrText>
        </w:r>
        <w:r w:rsidR="00805111" w:rsidDel="00DB0DD1">
          <w:fldChar w:fldCharType="separate"/>
        </w:r>
        <w:r w:rsidR="00933426" w:rsidDel="00DB0DD1">
          <w:delText xml:space="preserve">Figure </w:delText>
        </w:r>
        <w:r w:rsidR="00933426" w:rsidDel="00DB0DD1">
          <w:rPr>
            <w:noProof/>
          </w:rPr>
          <w:delText>50</w:delText>
        </w:r>
        <w:r w:rsidR="00805111" w:rsidDel="00DB0DD1">
          <w:fldChar w:fldCharType="end"/>
        </w:r>
        <w:r w:rsidR="00510688" w:rsidRPr="00510688" w:rsidDel="00DB0DD1">
          <w:delText xml:space="preserve">), </w:delText>
        </w:r>
      </w:del>
      <w:r w:rsidR="00510688" w:rsidRPr="00510688">
        <w:t xml:space="preserve">because </w:t>
      </w:r>
      <w:ins w:id="1014" w:author="Peter J Zamiska" w:date="2014-04-17T02:05:00Z">
        <w:r w:rsidR="00DB0DD1">
          <w:t>tap water</w:t>
        </w:r>
      </w:ins>
      <w:del w:id="1015" w:author="Peter J Zamiska" w:date="2014-04-17T02:05:00Z">
        <w:r w:rsidR="00510688" w:rsidRPr="00510688" w:rsidDel="00DB0DD1">
          <w:delText>others</w:delText>
        </w:r>
      </w:del>
      <w:r w:rsidR="00510688" w:rsidRPr="00510688">
        <w:t xml:space="preserve"> </w:t>
      </w:r>
      <w:ins w:id="1016" w:author="Peter J Zamiska" w:date="2014-04-17T02:04:00Z">
        <w:r w:rsidR="00DB0DD1">
          <w:t>contain</w:t>
        </w:r>
      </w:ins>
      <w:del w:id="1017" w:author="Peter J Zamiska" w:date="2014-04-17T02:04:00Z">
        <w:r w:rsidR="00510688" w:rsidRPr="00510688" w:rsidDel="00DB0DD1">
          <w:delText>are</w:delText>
        </w:r>
      </w:del>
      <w:r w:rsidR="00510688" w:rsidRPr="00510688">
        <w:t xml:space="preserve"> impurit</w:t>
      </w:r>
      <w:ins w:id="1018" w:author="Peter J Zamiska" w:date="2014-04-17T02:04:00Z">
        <w:r w:rsidR="00DB0DD1">
          <w:t>ies</w:t>
        </w:r>
      </w:ins>
      <w:del w:id="1019" w:author="Peter J Zamiska" w:date="2014-04-17T02:04:00Z">
        <w:r w:rsidR="00510688" w:rsidRPr="00510688" w:rsidDel="00DB0DD1">
          <w:delText>y</w:delText>
        </w:r>
      </w:del>
      <w:r w:rsidR="00510688" w:rsidRPr="00510688">
        <w:t xml:space="preserve"> which would </w:t>
      </w:r>
      <w:del w:id="1020" w:author="Peter J Zamiska" w:date="2014-04-17T02:05:00Z">
        <w:r w:rsidR="00510688" w:rsidRPr="00510688" w:rsidDel="00DB0DD1">
          <w:delText xml:space="preserve">be </w:delText>
        </w:r>
      </w:del>
      <w:r w:rsidR="00510688" w:rsidRPr="00510688">
        <w:t xml:space="preserve">affect the </w:t>
      </w:r>
      <w:del w:id="1021" w:author="Peter J Zamiska" w:date="2014-04-17T02:05:00Z">
        <w:r w:rsidR="00510688" w:rsidRPr="00510688" w:rsidDel="00DB0DD1">
          <w:delText xml:space="preserve">forming </w:delText>
        </w:r>
      </w:del>
      <w:ins w:id="1022" w:author="Peter J Zamiska" w:date="2014-04-17T02:05:00Z">
        <w:r w:rsidR="00DB0DD1">
          <w:t xml:space="preserve">solidification </w:t>
        </w:r>
      </w:ins>
      <w:r w:rsidR="00510688" w:rsidRPr="00510688">
        <w:t>of the product.</w:t>
      </w:r>
    </w:p>
    <w:p w14:paraId="5CBB8D9F" w14:textId="77777777" w:rsidR="009631E1" w:rsidRDefault="009631E1" w:rsidP="00C77A5B"/>
    <w:p w14:paraId="2234E46E" w14:textId="77777777" w:rsidR="009631E1" w:rsidRDefault="009631E1" w:rsidP="00C77A5B"/>
    <w:p w14:paraId="622C175E" w14:textId="77777777" w:rsidR="009631E1" w:rsidRDefault="009631E1" w:rsidP="00C77A5B"/>
    <w:p w14:paraId="50894EF5" w14:textId="77777777" w:rsidR="009631E1" w:rsidRDefault="009631E1" w:rsidP="00C77A5B"/>
    <w:p w14:paraId="3EA6F6BA" w14:textId="77777777" w:rsidR="00510688" w:rsidRDefault="00510688" w:rsidP="00C77A5B"/>
    <w:p w14:paraId="265422BA" w14:textId="77777777" w:rsidR="00510688" w:rsidRDefault="00510688" w:rsidP="00C77A5B"/>
    <w:p w14:paraId="04C4F54B" w14:textId="77777777" w:rsidR="00CA3142" w:rsidRDefault="008047F4" w:rsidP="00C77A5B">
      <w:r>
        <w:rPr>
          <w:noProof/>
          <w:lang w:bidi="ar-SA"/>
        </w:rPr>
        <w:pict w14:anchorId="6C509612">
          <v:shape id="Text Box 560" o:spid="_x0000_s1159" type="#_x0000_t202" style="position:absolute;margin-left:99.4pt;margin-top:7.35pt;width:341.2pt;height:38.45pt;z-index:251978752;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GiwQ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" filled="f" stroked="f">
            <v:textbox style="mso-fit-shape-to-text:t">
              <w:txbxContent>
                <w:p w14:paraId="0973E871" w14:textId="77777777" w:rsidR="008047F4" w:rsidRDefault="008047F4" w:rsidP="00510688">
                  <w:pPr>
                    <w:pStyle w:val="Caption"/>
                    <w:jc w:val="center"/>
                  </w:pPr>
                  <w:bookmarkStart w:id="1023" w:name="_Ref385165085"/>
                  <w:bookmarkStart w:id="1024" w:name="_Toc385422167"/>
                  <w:bookmarkStart w:id="1025" w:name="_Toc385422845"/>
                  <w:bookmarkStart w:id="1026" w:name="_Toc385422938"/>
                  <w:bookmarkStart w:id="1027" w:name="_Toc385446965"/>
                  <w:r>
                    <w:t xml:space="preserve">Figure </w:t>
                  </w:r>
                  <w:fldSimple w:instr=" SEQ Figure \* ARABIC ">
                    <w:r>
                      <w:rPr>
                        <w:noProof/>
                      </w:rPr>
                      <w:t>50</w:t>
                    </w:r>
                  </w:fldSimple>
                  <w:bookmarkEnd w:id="1023"/>
                  <w:r>
                    <w:t>: Distilled water</w:t>
                  </w:r>
                  <w:bookmarkEnd w:id="1024"/>
                  <w:bookmarkEnd w:id="1025"/>
                  <w:bookmarkEnd w:id="1026"/>
                  <w:r>
                    <w:t xml:space="preserve"> (HL)</w:t>
                  </w:r>
                  <w:bookmarkEnd w:id="1027"/>
                </w:p>
              </w:txbxContent>
            </v:textbox>
            <w10:wrap type="square" anchorx="margin"/>
          </v:shape>
        </w:pict>
      </w:r>
    </w:p>
    <w:p w14:paraId="1302E8CF" w14:textId="77777777" w:rsidR="004C7760" w:rsidRDefault="004C7760" w:rsidP="00C77A5B"/>
    <w:p w14:paraId="71AA0744" w14:textId="77777777" w:rsidR="00510688" w:rsidRDefault="00510688" w:rsidP="00510688">
      <w:pPr>
        <w:pStyle w:val="Heading4"/>
      </w:pPr>
      <w:r>
        <w:lastRenderedPageBreak/>
        <w:t>Humectant</w:t>
      </w:r>
    </w:p>
    <w:p w14:paraId="22E5B324" w14:textId="77777777" w:rsidR="00197510" w:rsidRDefault="00510688">
      <w:r>
        <w:tab/>
      </w:r>
      <w:r w:rsidRPr="00510688">
        <w:t xml:space="preserve">The humectant is used to prevent the binding agent liquid drying and clogging in the printing head of the cartridge, and retard the evaporation of solvent in the binding agent. Because </w:t>
      </w:r>
      <w:r w:rsidR="00882F9F">
        <w:t>water</w:t>
      </w:r>
      <w:r w:rsidRPr="00510688">
        <w:t xml:space="preserve"> is chosen to be used as solvent and powdered sugar is chosen to be used as particulate mixture adhesive in the powder recipe, the choices of material to use as humectant should correspond the properties to keep water in the sugar, and increase the toughness of the printing products. Therefore, glycerol (shown in</w:t>
      </w:r>
      <w:r>
        <w:t xml:space="preserve"> </w:t>
      </w:r>
      <w:r w:rsidR="00805111">
        <w:fldChar w:fldCharType="begin"/>
      </w:r>
      <w:r>
        <w:instrText xml:space="preserve"> REF _Ref385165154 \h </w:instrText>
      </w:r>
      <w:r w:rsidR="00805111">
        <w:fldChar w:fldCharType="separate"/>
      </w:r>
      <w:r w:rsidR="00933426">
        <w:t xml:space="preserve">Figure </w:t>
      </w:r>
      <w:r w:rsidR="00933426">
        <w:rPr>
          <w:noProof/>
        </w:rPr>
        <w:t>51</w:t>
      </w:r>
      <w:r w:rsidR="00805111">
        <w:fldChar w:fldCharType="end"/>
      </w:r>
      <w:r w:rsidRPr="00510688">
        <w:t>) is the best choice to be used as humectant when water is used as solvent.</w:t>
      </w:r>
    </w:p>
    <w:p w14:paraId="6116343B" w14:textId="77777777" w:rsidR="00510688" w:rsidRPr="00510688" w:rsidRDefault="00510688" w:rsidP="00510688">
      <w:r w:rsidRPr="00510688">
        <w:rPr>
          <w:noProof/>
          <w:lang w:bidi="ar-SA"/>
        </w:rPr>
        <w:drawing>
          <wp:anchor distT="0" distB="0" distL="114300" distR="114300" simplePos="0" relativeHeight="251979776" behindDoc="0" locked="0" layoutInCell="1" allowOverlap="1" wp14:anchorId="6A9A30D0" wp14:editId="384F9A91">
            <wp:simplePos x="0" y="0"/>
            <wp:positionH relativeFrom="margin">
              <wp:align>center</wp:align>
            </wp:positionH>
            <wp:positionV relativeFrom="paragraph">
              <wp:posOffset>3092</wp:posOffset>
            </wp:positionV>
            <wp:extent cx="2152263" cy="2870421"/>
            <wp:effectExtent l="19050" t="0" r="387" b="0"/>
            <wp:wrapSquare wrapText="bothSides"/>
            <wp:docPr id="3154268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jpe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152263" cy="2870421"/>
                    </a:xfrm>
                    <a:prstGeom prst="rect">
                      <a:avLst/>
                    </a:prstGeom>
                  </pic:spPr>
                </pic:pic>
              </a:graphicData>
            </a:graphic>
          </wp:anchor>
        </w:drawing>
      </w:r>
    </w:p>
    <w:p w14:paraId="2BDEB891" w14:textId="77777777" w:rsidR="00510688" w:rsidRDefault="00510688" w:rsidP="00C77A5B"/>
    <w:p w14:paraId="1A5B5331" w14:textId="77777777" w:rsidR="00510688" w:rsidRDefault="00510688" w:rsidP="00C77A5B"/>
    <w:p w14:paraId="3C934156" w14:textId="77777777" w:rsidR="00510688" w:rsidRDefault="00510688" w:rsidP="00C77A5B"/>
    <w:p w14:paraId="783E6578" w14:textId="77777777" w:rsidR="00510688" w:rsidRDefault="00510688" w:rsidP="00C77A5B"/>
    <w:p w14:paraId="0CC795A6" w14:textId="77777777" w:rsidR="00510688" w:rsidRDefault="00510688" w:rsidP="00C77A5B"/>
    <w:p w14:paraId="5FC4A7E4" w14:textId="77777777" w:rsidR="00510688" w:rsidRDefault="00510688" w:rsidP="00C77A5B"/>
    <w:p w14:paraId="1669C493" w14:textId="77777777" w:rsidR="00510688" w:rsidRDefault="00510688" w:rsidP="00C77A5B"/>
    <w:p w14:paraId="72A700B5" w14:textId="77777777" w:rsidR="0015649B" w:rsidRDefault="0015649B" w:rsidP="00C77A5B"/>
    <w:p w14:paraId="0BD320A2" w14:textId="77777777" w:rsidR="00510688" w:rsidRDefault="008047F4" w:rsidP="00C77A5B">
      <w:r>
        <w:rPr>
          <w:noProof/>
          <w:lang w:bidi="ar-SA"/>
        </w:rPr>
        <w:pict w14:anchorId="60E981F1">
          <v:shape id="Text Box 561" o:spid="_x0000_s1160" type="#_x0000_t202" style="position:absolute;margin-left:92.7pt;margin-top:.5pt;width:341.2pt;height:38.45pt;z-index:251980800;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" filled="f" stroked="f">
            <v:textbox style="mso-fit-shape-to-text:t">
              <w:txbxContent>
                <w:p w14:paraId="73D4F0B5" w14:textId="77777777" w:rsidR="008047F4" w:rsidRDefault="008047F4" w:rsidP="00510688">
                  <w:pPr>
                    <w:pStyle w:val="Caption"/>
                    <w:jc w:val="center"/>
                  </w:pPr>
                  <w:bookmarkStart w:id="1028" w:name="_Ref385165154"/>
                  <w:bookmarkStart w:id="1029" w:name="_Toc385422168"/>
                  <w:bookmarkStart w:id="1030" w:name="_Toc385422846"/>
                  <w:bookmarkStart w:id="1031" w:name="_Toc385422939"/>
                  <w:bookmarkStart w:id="1032" w:name="_Toc385446966"/>
                  <w:r>
                    <w:t xml:space="preserve">Figure </w:t>
                  </w:r>
                  <w:fldSimple w:instr=" SEQ Figure \* ARABIC ">
                    <w:r>
                      <w:rPr>
                        <w:noProof/>
                      </w:rPr>
                      <w:t>51</w:t>
                    </w:r>
                  </w:fldSimple>
                  <w:bookmarkEnd w:id="1028"/>
                  <w:r>
                    <w:t>: Glycerol</w:t>
                  </w:r>
                  <w:bookmarkEnd w:id="1029"/>
                  <w:bookmarkEnd w:id="1030"/>
                  <w:bookmarkEnd w:id="1031"/>
                  <w:r>
                    <w:t xml:space="preserve"> (HL)</w:t>
                  </w:r>
                  <w:bookmarkEnd w:id="1032"/>
                </w:p>
              </w:txbxContent>
            </v:textbox>
            <w10:wrap type="square" anchorx="margin"/>
          </v:shape>
        </w:pict>
      </w:r>
    </w:p>
    <w:p w14:paraId="3D97AA83" w14:textId="77777777" w:rsidR="0015649B" w:rsidRDefault="0015649B" w:rsidP="00C77A5B"/>
    <w:p w14:paraId="7E753E40" w14:textId="77777777" w:rsidR="00510688" w:rsidRDefault="00510688" w:rsidP="00510688">
      <w:pPr>
        <w:pStyle w:val="Heading4"/>
      </w:pPr>
      <w:r>
        <w:t>Flow Rate Enhancer</w:t>
      </w:r>
    </w:p>
    <w:p w14:paraId="72E21535" w14:textId="77777777" w:rsidR="00197510" w:rsidRDefault="00510688">
      <w:r>
        <w:tab/>
      </w:r>
      <w:r w:rsidRPr="00510688">
        <w:t>The flow</w:t>
      </w:r>
      <w:r w:rsidR="00882F9F">
        <w:t xml:space="preserve"> </w:t>
      </w:r>
      <w:r w:rsidRPr="00510688">
        <w:t xml:space="preserve">rate enhancer is used to change the hydrodynamic property which </w:t>
      </w:r>
      <w:r w:rsidR="00882F9F" w:rsidRPr="00510688">
        <w:t>reduc</w:t>
      </w:r>
      <w:r w:rsidR="00882F9F">
        <w:t xml:space="preserve">es </w:t>
      </w:r>
      <w:r w:rsidRPr="00510688">
        <w:t xml:space="preserve">the viscosity and friction of the liquid binding agent liquid. Therefore, the higher volume flow rate can be transferred from the cartridge to the printing powder, which is leading the system much easier to control the thickness of each layer in the process of printing. Consequently, the choices of material to be used as </w:t>
      </w:r>
      <w:r w:rsidR="00882F9F" w:rsidRPr="00510688">
        <w:t>flow rate</w:t>
      </w:r>
      <w:r w:rsidRPr="00510688">
        <w:t xml:space="preserve"> enhancer should match the property of reducing liquid viscosity. Finally, ethylene glycol di</w:t>
      </w:r>
      <w:ins w:id="1033" w:author="Peter J Zamiska" w:date="2014-04-17T02:06:00Z">
        <w:r w:rsidR="00DB0DD1">
          <w:t>a</w:t>
        </w:r>
      </w:ins>
      <w:r w:rsidRPr="00510688">
        <w:t>cetate (shown in</w:t>
      </w:r>
      <w:r w:rsidR="0015649B">
        <w:t xml:space="preserve"> </w:t>
      </w:r>
      <w:r w:rsidR="00805111">
        <w:fldChar w:fldCharType="begin"/>
      </w:r>
      <w:r w:rsidR="0015649B">
        <w:instrText xml:space="preserve"> REF _Ref385165292 \h </w:instrText>
      </w:r>
      <w:r w:rsidR="00805111">
        <w:fldChar w:fldCharType="separate"/>
      </w:r>
      <w:r w:rsidR="00933426">
        <w:t xml:space="preserve">Figure </w:t>
      </w:r>
      <w:r w:rsidR="00933426">
        <w:rPr>
          <w:noProof/>
        </w:rPr>
        <w:t>52</w:t>
      </w:r>
      <w:r w:rsidR="00805111">
        <w:fldChar w:fldCharType="end"/>
      </w:r>
      <w:r w:rsidRPr="00510688">
        <w:t xml:space="preserve">) </w:t>
      </w:r>
      <w:proofErr w:type="gramStart"/>
      <w:ins w:id="1034" w:author="Peter J Zamiska" w:date="2014-04-17T02:07:00Z">
        <w:r w:rsidR="00DB0DD1">
          <w:t>wa</w:t>
        </w:r>
      </w:ins>
      <w:proofErr w:type="gramEnd"/>
      <w:del w:id="1035" w:author="Peter J Zamiska" w:date="2014-04-17T02:07:00Z">
        <w:r w:rsidRPr="00510688" w:rsidDel="00DB0DD1">
          <w:delText>i</w:delText>
        </w:r>
      </w:del>
      <w:r w:rsidRPr="00510688">
        <w:t>s selected to be used as the flow</w:t>
      </w:r>
      <w:r>
        <w:t xml:space="preserve"> r</w:t>
      </w:r>
      <w:r w:rsidRPr="00510688">
        <w:t>ate enhancer in the design of liquid binding agent recipe</w:t>
      </w:r>
      <w:r w:rsidR="00882F9F">
        <w:t xml:space="preserve"> since</w:t>
      </w:r>
      <w:r w:rsidR="00882F9F" w:rsidRPr="00510688">
        <w:t xml:space="preserve"> </w:t>
      </w:r>
      <w:r w:rsidRPr="00510688">
        <w:t>it is one of the best choices when water is used as solvent.</w:t>
      </w:r>
    </w:p>
    <w:p w14:paraId="66548B1C" w14:textId="77777777" w:rsidR="00510688" w:rsidRDefault="0015649B" w:rsidP="00C77A5B">
      <w:r>
        <w:rPr>
          <w:noProof/>
          <w:lang w:bidi="ar-SA"/>
        </w:rPr>
        <w:drawing>
          <wp:anchor distT="0" distB="0" distL="114300" distR="114300" simplePos="0" relativeHeight="251981824" behindDoc="0" locked="0" layoutInCell="1" allowOverlap="1" wp14:anchorId="792AEF83" wp14:editId="7F33632E">
            <wp:simplePos x="0" y="0"/>
            <wp:positionH relativeFrom="column">
              <wp:posOffset>2679065</wp:posOffset>
            </wp:positionH>
            <wp:positionV relativeFrom="paragraph">
              <wp:posOffset>29845</wp:posOffset>
            </wp:positionV>
            <wp:extent cx="1682115" cy="2242185"/>
            <wp:effectExtent l="19050" t="0" r="0" b="0"/>
            <wp:wrapSquare wrapText="bothSides"/>
            <wp:docPr id="3154268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2).jpe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682115" cy="2242185"/>
                    </a:xfrm>
                    <a:prstGeom prst="rect">
                      <a:avLst/>
                    </a:prstGeom>
                  </pic:spPr>
                </pic:pic>
              </a:graphicData>
            </a:graphic>
          </wp:anchor>
        </w:drawing>
      </w:r>
    </w:p>
    <w:p w14:paraId="5469B0EC" w14:textId="77777777" w:rsidR="00510688" w:rsidRDefault="00510688" w:rsidP="00C77A5B"/>
    <w:p w14:paraId="75B54252" w14:textId="77777777" w:rsidR="00510688" w:rsidRDefault="00510688" w:rsidP="00C77A5B"/>
    <w:p w14:paraId="45BE35E8" w14:textId="77777777" w:rsidR="009631E1" w:rsidRDefault="009631E1" w:rsidP="00C77A5B"/>
    <w:p w14:paraId="2D26D156" w14:textId="77777777" w:rsidR="00C77A5B" w:rsidRDefault="00C77A5B" w:rsidP="00C77A5B"/>
    <w:p w14:paraId="453991BB" w14:textId="77777777" w:rsidR="00C77A5B" w:rsidRDefault="00C77A5B" w:rsidP="00C77A5B"/>
    <w:p w14:paraId="4C988355" w14:textId="77777777" w:rsidR="0015649B" w:rsidRDefault="008047F4" w:rsidP="00C77A5B">
      <w:r>
        <w:rPr>
          <w:noProof/>
          <w:lang w:bidi="ar-SA"/>
        </w:rPr>
        <w:pict w14:anchorId="7170DFCF">
          <v:shape id="Text Box 562" o:spid="_x0000_s1161" type="#_x0000_t202" style="position:absolute;margin-left:102.15pt;margin-top:28.4pt;width:341.2pt;height:38.45pt;z-index:25198284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sVvwIAAMw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" filled="f" stroked="f">
            <v:textbox style="mso-fit-shape-to-text:t">
              <w:txbxContent>
                <w:p w14:paraId="2520F75B" w14:textId="77777777" w:rsidR="008047F4" w:rsidRDefault="008047F4" w:rsidP="0015649B">
                  <w:pPr>
                    <w:pStyle w:val="Caption"/>
                    <w:jc w:val="center"/>
                  </w:pPr>
                  <w:bookmarkStart w:id="1036" w:name="_Ref385165292"/>
                  <w:bookmarkStart w:id="1037" w:name="_Toc385422169"/>
                  <w:bookmarkStart w:id="1038" w:name="_Toc385422847"/>
                  <w:bookmarkStart w:id="1039" w:name="_Toc385422940"/>
                  <w:bookmarkStart w:id="1040" w:name="_Toc385446967"/>
                  <w:r>
                    <w:t xml:space="preserve">Figure </w:t>
                  </w:r>
                  <w:fldSimple w:instr=" SEQ Figure \* ARABIC ">
                    <w:r>
                      <w:rPr>
                        <w:noProof/>
                      </w:rPr>
                      <w:t>52</w:t>
                    </w:r>
                  </w:fldSimple>
                  <w:bookmarkEnd w:id="1036"/>
                  <w:r>
                    <w:t xml:space="preserve">: Ethylene Glycol </w:t>
                  </w:r>
                  <w:proofErr w:type="spellStart"/>
                  <w:r>
                    <w:t>Dicetate</w:t>
                  </w:r>
                  <w:bookmarkEnd w:id="1037"/>
                  <w:bookmarkEnd w:id="1038"/>
                  <w:bookmarkEnd w:id="1039"/>
                  <w:proofErr w:type="spellEnd"/>
                  <w:r>
                    <w:t xml:space="preserve"> (HL)</w:t>
                  </w:r>
                  <w:bookmarkEnd w:id="1040"/>
                </w:p>
              </w:txbxContent>
            </v:textbox>
            <w10:wrap type="square" anchorx="margin"/>
          </v:shape>
        </w:pict>
      </w:r>
    </w:p>
    <w:p w14:paraId="11F329E6" w14:textId="77777777" w:rsidR="0015649B" w:rsidRDefault="0015649B" w:rsidP="0015649B">
      <w:pPr>
        <w:pStyle w:val="Heading4"/>
      </w:pPr>
      <w:r>
        <w:t>Dye</w:t>
      </w:r>
    </w:p>
    <w:p w14:paraId="389B241D" w14:textId="77777777" w:rsidR="00197510" w:rsidRDefault="0015649B">
      <w:r>
        <w:lastRenderedPageBreak/>
        <w:tab/>
      </w:r>
      <w:r w:rsidR="00882F9F">
        <w:t xml:space="preserve"> Because the liquid is clear, t</w:t>
      </w:r>
      <w:r w:rsidR="00882F9F" w:rsidRPr="0015649B">
        <w:t>he</w:t>
      </w:r>
      <w:r w:rsidRPr="0015649B">
        <w:t xml:space="preserve"> dye is used to provide color </w:t>
      </w:r>
      <w:r w:rsidR="00882F9F">
        <w:t>to</w:t>
      </w:r>
      <w:r w:rsidRPr="0015649B">
        <w:t xml:space="preserve"> the product. Therefore, the choices of the material to use as dye are not limited, </w:t>
      </w:r>
      <w:del w:id="1041" w:author="Peter J Zamiska" w:date="2014-04-17T02:07:00Z">
        <w:r w:rsidRPr="0015649B" w:rsidDel="00DB0DD1">
          <w:delText>whi</w:delText>
        </w:r>
      </w:del>
      <w:ins w:id="1042" w:author="Peter J Zamiska" w:date="2014-04-17T02:07:00Z">
        <w:r w:rsidR="00DB0DD1">
          <w:t>they</w:t>
        </w:r>
      </w:ins>
      <w:del w:id="1043" w:author="Peter J Zamiska" w:date="2014-04-17T02:07:00Z">
        <w:r w:rsidRPr="0015649B" w:rsidDel="00DB0DD1">
          <w:delText>ch</w:delText>
        </w:r>
      </w:del>
      <w:r w:rsidRPr="0015649B">
        <w:t xml:space="preserve"> only depend on what color of the product </w:t>
      </w:r>
      <w:ins w:id="1044" w:author="Peter J Zamiska" w:date="2014-04-17T02:07:00Z">
        <w:r w:rsidR="00DB0DD1">
          <w:t>is desired</w:t>
        </w:r>
      </w:ins>
      <w:del w:id="1045" w:author="Peter J Zamiska" w:date="2014-04-17T02:07:00Z">
        <w:r w:rsidRPr="0015649B" w:rsidDel="00DB0DD1">
          <w:delText>can be</w:delText>
        </w:r>
      </w:del>
      <w:r w:rsidRPr="0015649B">
        <w:t xml:space="preserve">. Finally, the </w:t>
      </w:r>
      <w:r w:rsidR="00882F9F">
        <w:t>R</w:t>
      </w:r>
      <w:r w:rsidR="00882F9F" w:rsidRPr="0015649B">
        <w:t xml:space="preserve">it </w:t>
      </w:r>
      <w:r w:rsidRPr="0015649B">
        <w:t>dye – navy blue (shown in</w:t>
      </w:r>
      <w:r>
        <w:t xml:space="preserve"> </w:t>
      </w:r>
      <w:r w:rsidR="00805111">
        <w:fldChar w:fldCharType="begin"/>
      </w:r>
      <w:r>
        <w:instrText xml:space="preserve"> REF _Ref385165399 \h </w:instrText>
      </w:r>
      <w:r w:rsidR="00805111">
        <w:fldChar w:fldCharType="separate"/>
      </w:r>
      <w:r w:rsidR="00933426">
        <w:t xml:space="preserve">Figure </w:t>
      </w:r>
      <w:r w:rsidR="00933426">
        <w:rPr>
          <w:noProof/>
        </w:rPr>
        <w:t>53</w:t>
      </w:r>
      <w:r w:rsidR="00805111">
        <w:fldChar w:fldCharType="end"/>
      </w:r>
      <w:r w:rsidRPr="0015649B">
        <w:t xml:space="preserve">) which is usually used as coloring of the cloth </w:t>
      </w:r>
      <w:proofErr w:type="gramStart"/>
      <w:ins w:id="1046" w:author="Peter J Zamiska" w:date="2014-04-17T02:07:00Z">
        <w:r w:rsidR="00DB0DD1">
          <w:t>wa</w:t>
        </w:r>
      </w:ins>
      <w:proofErr w:type="gramEnd"/>
      <w:del w:id="1047" w:author="Peter J Zamiska" w:date="2014-04-17T02:07:00Z">
        <w:r w:rsidRPr="0015649B" w:rsidDel="00DB0DD1">
          <w:delText>i</w:delText>
        </w:r>
      </w:del>
      <w:r w:rsidRPr="0015649B">
        <w:t>s selected to be used as dye ingredient in the binding agent recipe.</w:t>
      </w:r>
    </w:p>
    <w:p w14:paraId="32C531EB" w14:textId="77777777" w:rsidR="0015649B" w:rsidRDefault="0015649B" w:rsidP="00C77A5B">
      <w:r w:rsidRPr="0015649B">
        <w:rPr>
          <w:noProof/>
          <w:lang w:bidi="ar-SA"/>
        </w:rPr>
        <w:drawing>
          <wp:anchor distT="0" distB="0" distL="114300" distR="114300" simplePos="0" relativeHeight="251983872" behindDoc="0" locked="0" layoutInCell="1" allowOverlap="1" wp14:anchorId="1246EB08" wp14:editId="45B35BDC">
            <wp:simplePos x="0" y="0"/>
            <wp:positionH relativeFrom="margin">
              <wp:align>center</wp:align>
            </wp:positionH>
            <wp:positionV relativeFrom="paragraph">
              <wp:posOffset>3423</wp:posOffset>
            </wp:positionV>
            <wp:extent cx="2185035" cy="2911779"/>
            <wp:effectExtent l="19050" t="0" r="5715" b="0"/>
            <wp:wrapSquare wrapText="bothSides"/>
            <wp:docPr id="315426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jpe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185035" cy="2911779"/>
                    </a:xfrm>
                    <a:prstGeom prst="rect">
                      <a:avLst/>
                    </a:prstGeom>
                  </pic:spPr>
                </pic:pic>
              </a:graphicData>
            </a:graphic>
          </wp:anchor>
        </w:drawing>
      </w:r>
    </w:p>
    <w:p w14:paraId="5218E5DA" w14:textId="77777777" w:rsidR="0015649B" w:rsidRDefault="0015649B" w:rsidP="00C77A5B"/>
    <w:p w14:paraId="2036C21A" w14:textId="77777777" w:rsidR="0015649B" w:rsidRDefault="0015649B" w:rsidP="00C77A5B"/>
    <w:p w14:paraId="6FC1141E" w14:textId="77777777" w:rsidR="0015649B" w:rsidRDefault="0015649B" w:rsidP="00C77A5B"/>
    <w:p w14:paraId="5D2DB756" w14:textId="77777777" w:rsidR="0015649B" w:rsidRDefault="0015649B" w:rsidP="00C77A5B"/>
    <w:p w14:paraId="3DDF4292" w14:textId="77777777" w:rsidR="0015649B" w:rsidRDefault="0015649B" w:rsidP="00C77A5B"/>
    <w:p w14:paraId="3909BD32" w14:textId="77777777" w:rsidR="0015649B" w:rsidRDefault="0015649B" w:rsidP="00C77A5B"/>
    <w:p w14:paraId="45ABFF0E" w14:textId="77777777" w:rsidR="0015649B" w:rsidRDefault="0015649B" w:rsidP="00C77A5B"/>
    <w:p w14:paraId="72649865" w14:textId="77777777" w:rsidR="0015649B" w:rsidRDefault="0015649B" w:rsidP="00C77A5B"/>
    <w:p w14:paraId="18375281" w14:textId="77777777" w:rsidR="0015649B" w:rsidRDefault="008047F4" w:rsidP="00C77A5B">
      <w:r>
        <w:rPr>
          <w:noProof/>
          <w:lang w:bidi="ar-SA"/>
        </w:rPr>
        <w:pict w14:anchorId="0CD7EB7B">
          <v:shape id="Text Box 563" o:spid="_x0000_s1162" type="#_x0000_t202" style="position:absolute;margin-left:100.4pt;margin-top:6.8pt;width:341.2pt;height:38.45pt;z-index:251984896;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5R3wA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" filled="f" stroked="f">
            <v:textbox style="mso-fit-shape-to-text:t">
              <w:txbxContent>
                <w:p w14:paraId="25AD442C" w14:textId="77777777" w:rsidR="008047F4" w:rsidRDefault="008047F4" w:rsidP="0015649B">
                  <w:pPr>
                    <w:pStyle w:val="Caption"/>
                    <w:jc w:val="center"/>
                  </w:pPr>
                  <w:bookmarkStart w:id="1048" w:name="_Ref385165399"/>
                  <w:bookmarkStart w:id="1049" w:name="_Toc385422170"/>
                  <w:bookmarkStart w:id="1050" w:name="_Toc385422848"/>
                  <w:bookmarkStart w:id="1051" w:name="_Toc385422941"/>
                  <w:bookmarkStart w:id="1052" w:name="_Toc385446968"/>
                  <w:r>
                    <w:t xml:space="preserve">Figure </w:t>
                  </w:r>
                  <w:fldSimple w:instr=" SEQ Figure \* ARABIC ">
                    <w:r>
                      <w:rPr>
                        <w:noProof/>
                      </w:rPr>
                      <w:t>53</w:t>
                    </w:r>
                  </w:fldSimple>
                  <w:bookmarkEnd w:id="1048"/>
                  <w:r>
                    <w:t>: Navy blue dye</w:t>
                  </w:r>
                  <w:bookmarkEnd w:id="1049"/>
                  <w:bookmarkEnd w:id="1050"/>
                  <w:bookmarkEnd w:id="1051"/>
                  <w:r>
                    <w:t xml:space="preserve"> (HL)</w:t>
                  </w:r>
                  <w:bookmarkEnd w:id="1052"/>
                </w:p>
              </w:txbxContent>
            </v:textbox>
            <w10:wrap type="square" anchorx="margin"/>
          </v:shape>
        </w:pict>
      </w:r>
    </w:p>
    <w:p w14:paraId="1D64E36D" w14:textId="77777777" w:rsidR="0015649B" w:rsidRDefault="0015649B" w:rsidP="00C77A5B"/>
    <w:p w14:paraId="427587CB" w14:textId="77777777" w:rsidR="0015649B" w:rsidRDefault="0015649B" w:rsidP="0015649B">
      <w:pPr>
        <w:pStyle w:val="Heading3"/>
      </w:pPr>
      <w:bookmarkStart w:id="1053" w:name="_Toc385422307"/>
      <w:bookmarkStart w:id="1054" w:name="_Toc385424893"/>
      <w:r>
        <w:t>Ingredients &amp; materials</w:t>
      </w:r>
      <w:bookmarkEnd w:id="1053"/>
      <w:bookmarkEnd w:id="1054"/>
    </w:p>
    <w:p w14:paraId="31E73D41" w14:textId="77777777" w:rsidR="0015649B" w:rsidRDefault="008047F4" w:rsidP="0015649B">
      <w:r>
        <w:rPr>
          <w:noProof/>
          <w:lang w:bidi="ar-SA"/>
        </w:rPr>
        <w:pict w14:anchorId="52717804">
          <v:shape id="Text Box 564" o:spid="_x0000_s1163" type="#_x0000_t202" style="position:absolute;margin-left:0;margin-top:18.55pt;width:341.2pt;height:38.45pt;z-index:251985920;visibility:visible;mso-height-percent:200;mso-position-horizontal:center;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pXswAIAAMw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" filled="f" stroked="f">
            <v:textbox style="mso-fit-shape-to-text:t">
              <w:txbxContent>
                <w:p w14:paraId="0D8380E2" w14:textId="77777777" w:rsidR="008047F4" w:rsidRDefault="008047F4" w:rsidP="0015649B">
                  <w:pPr>
                    <w:pStyle w:val="Caption"/>
                    <w:jc w:val="center"/>
                  </w:pPr>
                  <w:bookmarkStart w:id="1055" w:name="_Toc385422221"/>
                  <w:bookmarkStart w:id="1056" w:name="_Toc385423822"/>
                  <w:r>
                    <w:t xml:space="preserve">Table </w:t>
                  </w:r>
                  <w:fldSimple w:instr=" SEQ Table \* ARABIC ">
                    <w:r>
                      <w:rPr>
                        <w:noProof/>
                      </w:rPr>
                      <w:t>11</w:t>
                    </w:r>
                  </w:fldSimple>
                  <w:r>
                    <w:t>: Powder and Binding Agent Recipe compositions</w:t>
                  </w:r>
                  <w:bookmarkEnd w:id="1055"/>
                  <w:r>
                    <w:t xml:space="preserve"> (HL)</w:t>
                  </w:r>
                  <w:bookmarkEnd w:id="1056"/>
                </w:p>
              </w:txbxContent>
            </v:textbox>
            <w10:wrap type="square" anchorx="margin"/>
          </v:shape>
        </w:pict>
      </w:r>
    </w:p>
    <w:p w14:paraId="0F25BD89" w14:textId="77777777" w:rsidR="0015649B" w:rsidRPr="0015649B" w:rsidRDefault="0015649B" w:rsidP="0015649B"/>
    <w:tbl>
      <w:tblPr>
        <w:tblW w:w="10081" w:type="dxa"/>
        <w:jc w:val="center"/>
        <w:tblLook w:val="04A0" w:firstRow="1" w:lastRow="0" w:firstColumn="1" w:lastColumn="0" w:noHBand="0" w:noVBand="1"/>
      </w:tblPr>
      <w:tblGrid>
        <w:gridCol w:w="3075"/>
        <w:gridCol w:w="1843"/>
        <w:gridCol w:w="2505"/>
        <w:gridCol w:w="2658"/>
      </w:tblGrid>
      <w:tr w:rsidR="0015649B" w:rsidRPr="00623DF3" w14:paraId="27602A38" w14:textId="77777777" w:rsidTr="0015649B">
        <w:trPr>
          <w:trHeight w:val="300"/>
          <w:jc w:val="center"/>
        </w:trPr>
        <w:tc>
          <w:tcPr>
            <w:tcW w:w="10081" w:type="dxa"/>
            <w:gridSpan w:val="4"/>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35E4D8DB"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Printing Powder and binding agent subsystems</w:t>
            </w:r>
          </w:p>
        </w:tc>
      </w:tr>
      <w:tr w:rsidR="0015649B" w:rsidRPr="00623DF3" w14:paraId="1D096AEC" w14:textId="77777777" w:rsidTr="0015649B">
        <w:trPr>
          <w:trHeight w:val="300"/>
          <w:jc w:val="center"/>
        </w:trPr>
        <w:tc>
          <w:tcPr>
            <w:tcW w:w="3075"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2F4065F6" w14:textId="77777777" w:rsidR="0015649B" w:rsidRPr="00623DF3" w:rsidRDefault="0015649B" w:rsidP="0015649B">
            <w:pPr>
              <w:spacing w:after="0" w:line="240" w:lineRule="auto"/>
              <w:jc w:val="center"/>
              <w:rPr>
                <w:rFonts w:ascii="Calibri" w:eastAsia="Times New Roman" w:hAnsi="Calibri" w:cs="Times New Roman"/>
                <w:color w:val="3F3F76"/>
              </w:rPr>
            </w:pPr>
            <w:r w:rsidRPr="00623DF3">
              <w:rPr>
                <w:rFonts w:ascii="Calibri" w:eastAsia="Times New Roman" w:hAnsi="Calibri" w:cs="Times New Roman"/>
                <w:color w:val="3F3F76"/>
              </w:rPr>
              <w:t>minor subsystem</w:t>
            </w:r>
          </w:p>
        </w:tc>
        <w:tc>
          <w:tcPr>
            <w:tcW w:w="1843" w:type="dxa"/>
            <w:tcBorders>
              <w:top w:val="single" w:sz="4" w:space="0" w:color="7F7F7F"/>
              <w:left w:val="nil"/>
              <w:bottom w:val="single" w:sz="4" w:space="0" w:color="7F7F7F"/>
              <w:right w:val="single" w:sz="4" w:space="0" w:color="7F7F7F"/>
            </w:tcBorders>
            <w:shd w:val="clear" w:color="000000" w:fill="FFCC99"/>
            <w:noWrap/>
            <w:vAlign w:val="bottom"/>
            <w:hideMark/>
          </w:tcPr>
          <w:p w14:paraId="54944A02" w14:textId="77777777" w:rsidR="0015649B" w:rsidRPr="00623DF3" w:rsidRDefault="0015649B" w:rsidP="0015649B">
            <w:pPr>
              <w:spacing w:after="0" w:line="240" w:lineRule="auto"/>
              <w:jc w:val="center"/>
              <w:rPr>
                <w:rFonts w:ascii="Calibri" w:eastAsia="Times New Roman" w:hAnsi="Calibri" w:cs="Times New Roman"/>
                <w:color w:val="3F3F76"/>
              </w:rPr>
            </w:pPr>
            <w:r w:rsidRPr="00623DF3">
              <w:rPr>
                <w:rFonts w:ascii="Calibri" w:eastAsia="Times New Roman" w:hAnsi="Calibri" w:cs="Times New Roman"/>
                <w:color w:val="3F3F76"/>
              </w:rPr>
              <w:t>Ingredient</w:t>
            </w:r>
          </w:p>
        </w:tc>
        <w:tc>
          <w:tcPr>
            <w:tcW w:w="2505" w:type="dxa"/>
            <w:tcBorders>
              <w:top w:val="single" w:sz="4" w:space="0" w:color="7F7F7F"/>
              <w:left w:val="nil"/>
              <w:bottom w:val="single" w:sz="4" w:space="0" w:color="7F7F7F"/>
              <w:right w:val="single" w:sz="4" w:space="0" w:color="7F7F7F"/>
            </w:tcBorders>
            <w:shd w:val="clear" w:color="000000" w:fill="FFCC99"/>
            <w:noWrap/>
            <w:vAlign w:val="bottom"/>
            <w:hideMark/>
          </w:tcPr>
          <w:p w14:paraId="57E81F0B" w14:textId="77777777" w:rsidR="0015649B" w:rsidRPr="00623DF3" w:rsidRDefault="0015649B" w:rsidP="0015649B">
            <w:pPr>
              <w:spacing w:after="0" w:line="240" w:lineRule="auto"/>
              <w:jc w:val="center"/>
              <w:rPr>
                <w:rFonts w:ascii="Calibri" w:eastAsia="Times New Roman" w:hAnsi="Calibri" w:cs="Times New Roman"/>
                <w:color w:val="3F3F76"/>
              </w:rPr>
            </w:pPr>
            <w:r w:rsidRPr="00623DF3">
              <w:rPr>
                <w:rFonts w:ascii="Calibri" w:eastAsia="Times New Roman" w:hAnsi="Calibri" w:cs="Times New Roman"/>
                <w:color w:val="3F3F76"/>
              </w:rPr>
              <w:t>material to use</w:t>
            </w:r>
          </w:p>
        </w:tc>
        <w:tc>
          <w:tcPr>
            <w:tcW w:w="2658" w:type="dxa"/>
            <w:tcBorders>
              <w:top w:val="single" w:sz="4" w:space="0" w:color="7F7F7F"/>
              <w:left w:val="nil"/>
              <w:bottom w:val="single" w:sz="4" w:space="0" w:color="7F7F7F"/>
              <w:right w:val="single" w:sz="4" w:space="0" w:color="7F7F7F"/>
            </w:tcBorders>
            <w:shd w:val="clear" w:color="000000" w:fill="FFCC99"/>
            <w:noWrap/>
            <w:vAlign w:val="bottom"/>
            <w:hideMark/>
          </w:tcPr>
          <w:p w14:paraId="7EFBCD8C" w14:textId="77777777" w:rsidR="0015649B" w:rsidRPr="00623DF3" w:rsidRDefault="0015649B" w:rsidP="0015649B">
            <w:pPr>
              <w:spacing w:after="0" w:line="240" w:lineRule="auto"/>
              <w:jc w:val="center"/>
              <w:rPr>
                <w:rFonts w:ascii="Calibri" w:eastAsia="Times New Roman" w:hAnsi="Calibri" w:cs="Times New Roman"/>
                <w:color w:val="3F3F76"/>
              </w:rPr>
            </w:pPr>
            <w:r>
              <w:rPr>
                <w:rFonts w:ascii="Calibri" w:eastAsia="Times New Roman" w:hAnsi="Calibri" w:cs="Times New Roman"/>
                <w:color w:val="3F3F76"/>
              </w:rPr>
              <w:t>perc</w:t>
            </w:r>
            <w:r w:rsidRPr="00623DF3">
              <w:rPr>
                <w:rFonts w:ascii="Calibri" w:eastAsia="Times New Roman" w:hAnsi="Calibri" w:cs="Times New Roman"/>
                <w:color w:val="3F3F76"/>
              </w:rPr>
              <w:t>entages of composition</w:t>
            </w:r>
          </w:p>
        </w:tc>
      </w:tr>
      <w:tr w:rsidR="0015649B" w:rsidRPr="00623DF3" w14:paraId="291FFC79" w14:textId="77777777" w:rsidTr="0015649B">
        <w:trPr>
          <w:trHeight w:val="300"/>
          <w:jc w:val="center"/>
        </w:trPr>
        <w:tc>
          <w:tcPr>
            <w:tcW w:w="3075"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0D57AB57"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Printing powder subsystem</w:t>
            </w:r>
          </w:p>
        </w:tc>
        <w:tc>
          <w:tcPr>
            <w:tcW w:w="184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754E6A5"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Filler/Reinforcer</w:t>
            </w:r>
          </w:p>
        </w:tc>
        <w:tc>
          <w:tcPr>
            <w:tcW w:w="2505" w:type="dxa"/>
            <w:tcBorders>
              <w:top w:val="single" w:sz="4" w:space="0" w:color="3F3F3F"/>
              <w:left w:val="nil"/>
              <w:bottom w:val="single" w:sz="4" w:space="0" w:color="3F3F3F"/>
              <w:right w:val="single" w:sz="4" w:space="0" w:color="3F3F3F"/>
            </w:tcBorders>
            <w:shd w:val="clear" w:color="000000" w:fill="F2F2F2"/>
            <w:noWrap/>
            <w:vAlign w:val="bottom"/>
            <w:hideMark/>
          </w:tcPr>
          <w:p w14:paraId="0F213112"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Gypsum/Plaster of Paris</w:t>
            </w:r>
          </w:p>
        </w:tc>
        <w:tc>
          <w:tcPr>
            <w:tcW w:w="2658" w:type="dxa"/>
            <w:tcBorders>
              <w:top w:val="single" w:sz="4" w:space="0" w:color="3F3F3F"/>
              <w:left w:val="nil"/>
              <w:bottom w:val="single" w:sz="4" w:space="0" w:color="3F3F3F"/>
              <w:right w:val="single" w:sz="4" w:space="0" w:color="3F3F3F"/>
            </w:tcBorders>
            <w:shd w:val="clear" w:color="000000" w:fill="F2F2F2"/>
            <w:noWrap/>
            <w:vAlign w:val="bottom"/>
            <w:hideMark/>
          </w:tcPr>
          <w:p w14:paraId="07642D06"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67%</w:t>
            </w:r>
          </w:p>
        </w:tc>
      </w:tr>
      <w:tr w:rsidR="0015649B" w:rsidRPr="00623DF3" w14:paraId="08AA1727" w14:textId="77777777" w:rsidTr="0015649B">
        <w:trPr>
          <w:trHeight w:val="300"/>
          <w:jc w:val="center"/>
        </w:trPr>
        <w:tc>
          <w:tcPr>
            <w:tcW w:w="307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B2577C3"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 </w:t>
            </w:r>
          </w:p>
        </w:tc>
        <w:tc>
          <w:tcPr>
            <w:tcW w:w="1843" w:type="dxa"/>
            <w:tcBorders>
              <w:top w:val="nil"/>
              <w:left w:val="nil"/>
              <w:bottom w:val="single" w:sz="4" w:space="0" w:color="3F3F3F"/>
              <w:right w:val="single" w:sz="4" w:space="0" w:color="3F3F3F"/>
            </w:tcBorders>
            <w:shd w:val="clear" w:color="000000" w:fill="F2F2F2"/>
            <w:noWrap/>
            <w:vAlign w:val="bottom"/>
            <w:hideMark/>
          </w:tcPr>
          <w:p w14:paraId="77704A74"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Adhesive</w:t>
            </w:r>
          </w:p>
        </w:tc>
        <w:tc>
          <w:tcPr>
            <w:tcW w:w="2505" w:type="dxa"/>
            <w:tcBorders>
              <w:top w:val="nil"/>
              <w:left w:val="nil"/>
              <w:bottom w:val="single" w:sz="4" w:space="0" w:color="3F3F3F"/>
              <w:right w:val="single" w:sz="4" w:space="0" w:color="3F3F3F"/>
            </w:tcBorders>
            <w:shd w:val="clear" w:color="000000" w:fill="F2F2F2"/>
            <w:noWrap/>
            <w:vAlign w:val="bottom"/>
            <w:hideMark/>
          </w:tcPr>
          <w:p w14:paraId="29E54372"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Powdered Sugar</w:t>
            </w:r>
          </w:p>
        </w:tc>
        <w:tc>
          <w:tcPr>
            <w:tcW w:w="2658" w:type="dxa"/>
            <w:tcBorders>
              <w:top w:val="nil"/>
              <w:left w:val="nil"/>
              <w:bottom w:val="single" w:sz="4" w:space="0" w:color="3F3F3F"/>
              <w:right w:val="single" w:sz="4" w:space="0" w:color="3F3F3F"/>
            </w:tcBorders>
            <w:shd w:val="clear" w:color="000000" w:fill="F2F2F2"/>
            <w:noWrap/>
            <w:vAlign w:val="bottom"/>
            <w:hideMark/>
          </w:tcPr>
          <w:p w14:paraId="5B593744"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16.00%</w:t>
            </w:r>
          </w:p>
        </w:tc>
      </w:tr>
      <w:tr w:rsidR="0015649B" w:rsidRPr="00623DF3" w14:paraId="46567D05" w14:textId="77777777" w:rsidTr="0015649B">
        <w:trPr>
          <w:trHeight w:val="300"/>
          <w:jc w:val="center"/>
        </w:trPr>
        <w:tc>
          <w:tcPr>
            <w:tcW w:w="3075" w:type="dxa"/>
            <w:tcBorders>
              <w:top w:val="nil"/>
              <w:left w:val="single" w:sz="4" w:space="0" w:color="3F3F3F"/>
              <w:bottom w:val="single" w:sz="4" w:space="0" w:color="3F3F3F"/>
              <w:right w:val="single" w:sz="4" w:space="0" w:color="3F3F3F"/>
            </w:tcBorders>
            <w:shd w:val="clear" w:color="000000" w:fill="F2F2F2"/>
            <w:noWrap/>
            <w:vAlign w:val="bottom"/>
            <w:hideMark/>
          </w:tcPr>
          <w:p w14:paraId="0046F8C8"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 </w:t>
            </w:r>
          </w:p>
        </w:tc>
        <w:tc>
          <w:tcPr>
            <w:tcW w:w="1843" w:type="dxa"/>
            <w:tcBorders>
              <w:top w:val="nil"/>
              <w:left w:val="nil"/>
              <w:bottom w:val="single" w:sz="4" w:space="0" w:color="3F3F3F"/>
              <w:right w:val="single" w:sz="4" w:space="0" w:color="3F3F3F"/>
            </w:tcBorders>
            <w:shd w:val="clear" w:color="000000" w:fill="F2F2F2"/>
            <w:noWrap/>
            <w:vAlign w:val="bottom"/>
            <w:hideMark/>
          </w:tcPr>
          <w:p w14:paraId="3DC2BA51"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Filler</w:t>
            </w:r>
          </w:p>
        </w:tc>
        <w:tc>
          <w:tcPr>
            <w:tcW w:w="2505" w:type="dxa"/>
            <w:tcBorders>
              <w:top w:val="nil"/>
              <w:left w:val="nil"/>
              <w:bottom w:val="single" w:sz="4" w:space="0" w:color="3F3F3F"/>
              <w:right w:val="single" w:sz="4" w:space="0" w:color="3F3F3F"/>
            </w:tcBorders>
            <w:shd w:val="clear" w:color="000000" w:fill="F2F2F2"/>
            <w:noWrap/>
            <w:vAlign w:val="bottom"/>
            <w:hideMark/>
          </w:tcPr>
          <w:p w14:paraId="72728EF7"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Maltodextrin</w:t>
            </w:r>
          </w:p>
        </w:tc>
        <w:tc>
          <w:tcPr>
            <w:tcW w:w="2658" w:type="dxa"/>
            <w:tcBorders>
              <w:top w:val="nil"/>
              <w:left w:val="nil"/>
              <w:bottom w:val="single" w:sz="4" w:space="0" w:color="3F3F3F"/>
              <w:right w:val="single" w:sz="4" w:space="0" w:color="3F3F3F"/>
            </w:tcBorders>
            <w:shd w:val="clear" w:color="000000" w:fill="F2F2F2"/>
            <w:noWrap/>
            <w:vAlign w:val="bottom"/>
            <w:hideMark/>
          </w:tcPr>
          <w:p w14:paraId="2FE38448"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16.00%</w:t>
            </w:r>
          </w:p>
        </w:tc>
      </w:tr>
      <w:tr w:rsidR="0015649B" w:rsidRPr="00623DF3" w14:paraId="3FF043A7" w14:textId="77777777" w:rsidTr="0015649B">
        <w:trPr>
          <w:trHeight w:val="300"/>
          <w:jc w:val="center"/>
        </w:trPr>
        <w:tc>
          <w:tcPr>
            <w:tcW w:w="3075" w:type="dxa"/>
            <w:tcBorders>
              <w:top w:val="nil"/>
              <w:left w:val="single" w:sz="4" w:space="0" w:color="3F3F3F"/>
              <w:bottom w:val="single" w:sz="4" w:space="0" w:color="3F3F3F"/>
              <w:right w:val="single" w:sz="4" w:space="0" w:color="3F3F3F"/>
            </w:tcBorders>
            <w:shd w:val="clear" w:color="000000" w:fill="F2F2F2"/>
            <w:noWrap/>
            <w:vAlign w:val="bottom"/>
            <w:hideMark/>
          </w:tcPr>
          <w:p w14:paraId="7F0711DD"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 </w:t>
            </w:r>
          </w:p>
        </w:tc>
        <w:tc>
          <w:tcPr>
            <w:tcW w:w="1843" w:type="dxa"/>
            <w:tcBorders>
              <w:top w:val="nil"/>
              <w:left w:val="nil"/>
              <w:bottom w:val="single" w:sz="4" w:space="0" w:color="3F3F3F"/>
              <w:right w:val="single" w:sz="4" w:space="0" w:color="3F3F3F"/>
            </w:tcBorders>
            <w:shd w:val="clear" w:color="000000" w:fill="F2F2F2"/>
            <w:noWrap/>
            <w:vAlign w:val="bottom"/>
            <w:hideMark/>
          </w:tcPr>
          <w:p w14:paraId="4D453E73"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Printing Aid</w:t>
            </w:r>
          </w:p>
        </w:tc>
        <w:tc>
          <w:tcPr>
            <w:tcW w:w="2505" w:type="dxa"/>
            <w:tcBorders>
              <w:top w:val="nil"/>
              <w:left w:val="nil"/>
              <w:bottom w:val="single" w:sz="4" w:space="0" w:color="3F3F3F"/>
              <w:right w:val="single" w:sz="4" w:space="0" w:color="3F3F3F"/>
            </w:tcBorders>
            <w:shd w:val="clear" w:color="000000" w:fill="F2F2F2"/>
            <w:noWrap/>
            <w:vAlign w:val="bottom"/>
            <w:hideMark/>
          </w:tcPr>
          <w:p w14:paraId="7479A2A8"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Lecithin</w:t>
            </w:r>
          </w:p>
        </w:tc>
        <w:tc>
          <w:tcPr>
            <w:tcW w:w="2658" w:type="dxa"/>
            <w:tcBorders>
              <w:top w:val="nil"/>
              <w:left w:val="nil"/>
              <w:bottom w:val="single" w:sz="4" w:space="0" w:color="3F3F3F"/>
              <w:right w:val="single" w:sz="4" w:space="0" w:color="3F3F3F"/>
            </w:tcBorders>
            <w:shd w:val="clear" w:color="000000" w:fill="F2F2F2"/>
            <w:noWrap/>
            <w:vAlign w:val="bottom"/>
            <w:hideMark/>
          </w:tcPr>
          <w:p w14:paraId="796201E9"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1.30%</w:t>
            </w:r>
          </w:p>
        </w:tc>
      </w:tr>
      <w:tr w:rsidR="0015649B" w:rsidRPr="00623DF3" w14:paraId="7EDEDD49" w14:textId="77777777" w:rsidTr="0015649B">
        <w:trPr>
          <w:trHeight w:val="300"/>
          <w:jc w:val="center"/>
        </w:trPr>
        <w:tc>
          <w:tcPr>
            <w:tcW w:w="3075"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7F6028D1"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Liquid binding agent subsystem</w:t>
            </w:r>
          </w:p>
        </w:tc>
        <w:tc>
          <w:tcPr>
            <w:tcW w:w="1843" w:type="dxa"/>
            <w:tcBorders>
              <w:top w:val="nil"/>
              <w:left w:val="single" w:sz="4" w:space="0" w:color="3F3F3F"/>
              <w:bottom w:val="single" w:sz="4" w:space="0" w:color="3F3F3F"/>
              <w:right w:val="single" w:sz="4" w:space="0" w:color="3F3F3F"/>
            </w:tcBorders>
            <w:shd w:val="clear" w:color="000000" w:fill="F2F2F2"/>
            <w:noWrap/>
            <w:vAlign w:val="bottom"/>
            <w:hideMark/>
          </w:tcPr>
          <w:p w14:paraId="270AE140"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Solvent</w:t>
            </w:r>
          </w:p>
        </w:tc>
        <w:tc>
          <w:tcPr>
            <w:tcW w:w="2505" w:type="dxa"/>
            <w:tcBorders>
              <w:top w:val="nil"/>
              <w:left w:val="nil"/>
              <w:bottom w:val="single" w:sz="4" w:space="0" w:color="3F3F3F"/>
              <w:right w:val="single" w:sz="4" w:space="0" w:color="3F3F3F"/>
            </w:tcBorders>
            <w:shd w:val="clear" w:color="000000" w:fill="F2F2F2"/>
            <w:noWrap/>
            <w:vAlign w:val="bottom"/>
            <w:hideMark/>
          </w:tcPr>
          <w:p w14:paraId="67700986"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Water</w:t>
            </w:r>
          </w:p>
        </w:tc>
        <w:tc>
          <w:tcPr>
            <w:tcW w:w="2658" w:type="dxa"/>
            <w:tcBorders>
              <w:top w:val="nil"/>
              <w:left w:val="nil"/>
              <w:bottom w:val="single" w:sz="4" w:space="0" w:color="3F3F3F"/>
              <w:right w:val="single" w:sz="4" w:space="0" w:color="3F3F3F"/>
            </w:tcBorders>
            <w:shd w:val="clear" w:color="000000" w:fill="F2F2F2"/>
            <w:noWrap/>
            <w:vAlign w:val="bottom"/>
            <w:hideMark/>
          </w:tcPr>
          <w:p w14:paraId="502A3923"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92.98%</w:t>
            </w:r>
          </w:p>
        </w:tc>
      </w:tr>
      <w:tr w:rsidR="0015649B" w:rsidRPr="00623DF3" w14:paraId="18FB6BD2" w14:textId="77777777" w:rsidTr="0015649B">
        <w:trPr>
          <w:trHeight w:val="300"/>
          <w:jc w:val="center"/>
        </w:trPr>
        <w:tc>
          <w:tcPr>
            <w:tcW w:w="307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6DC3719"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 </w:t>
            </w:r>
          </w:p>
        </w:tc>
        <w:tc>
          <w:tcPr>
            <w:tcW w:w="1843" w:type="dxa"/>
            <w:tcBorders>
              <w:top w:val="nil"/>
              <w:left w:val="nil"/>
              <w:bottom w:val="single" w:sz="4" w:space="0" w:color="3F3F3F"/>
              <w:right w:val="single" w:sz="4" w:space="0" w:color="3F3F3F"/>
            </w:tcBorders>
            <w:shd w:val="clear" w:color="000000" w:fill="F2F2F2"/>
            <w:noWrap/>
            <w:vAlign w:val="bottom"/>
            <w:hideMark/>
          </w:tcPr>
          <w:p w14:paraId="093AA469"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Humectant</w:t>
            </w:r>
          </w:p>
        </w:tc>
        <w:tc>
          <w:tcPr>
            <w:tcW w:w="2505" w:type="dxa"/>
            <w:tcBorders>
              <w:top w:val="nil"/>
              <w:left w:val="nil"/>
              <w:bottom w:val="single" w:sz="4" w:space="0" w:color="3F3F3F"/>
              <w:right w:val="single" w:sz="4" w:space="0" w:color="3F3F3F"/>
            </w:tcBorders>
            <w:shd w:val="clear" w:color="000000" w:fill="F2F2F2"/>
            <w:noWrap/>
            <w:vAlign w:val="bottom"/>
            <w:hideMark/>
          </w:tcPr>
          <w:p w14:paraId="29C1F9F5"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Glycerol</w:t>
            </w:r>
          </w:p>
        </w:tc>
        <w:tc>
          <w:tcPr>
            <w:tcW w:w="2658" w:type="dxa"/>
            <w:tcBorders>
              <w:top w:val="nil"/>
              <w:left w:val="nil"/>
              <w:bottom w:val="single" w:sz="4" w:space="0" w:color="3F3F3F"/>
              <w:right w:val="single" w:sz="4" w:space="0" w:color="3F3F3F"/>
            </w:tcBorders>
            <w:shd w:val="clear" w:color="000000" w:fill="F2F2F2"/>
            <w:noWrap/>
            <w:vAlign w:val="bottom"/>
            <w:hideMark/>
          </w:tcPr>
          <w:p w14:paraId="119EED1F"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5%</w:t>
            </w:r>
          </w:p>
        </w:tc>
      </w:tr>
      <w:tr w:rsidR="0015649B" w:rsidRPr="00623DF3" w14:paraId="1BBA4E8A" w14:textId="77777777" w:rsidTr="0015649B">
        <w:trPr>
          <w:trHeight w:val="300"/>
          <w:jc w:val="center"/>
        </w:trPr>
        <w:tc>
          <w:tcPr>
            <w:tcW w:w="3075" w:type="dxa"/>
            <w:tcBorders>
              <w:top w:val="nil"/>
              <w:left w:val="single" w:sz="4" w:space="0" w:color="3F3F3F"/>
              <w:bottom w:val="single" w:sz="4" w:space="0" w:color="3F3F3F"/>
              <w:right w:val="single" w:sz="4" w:space="0" w:color="3F3F3F"/>
            </w:tcBorders>
            <w:shd w:val="clear" w:color="000000" w:fill="F2F2F2"/>
            <w:noWrap/>
            <w:vAlign w:val="bottom"/>
            <w:hideMark/>
          </w:tcPr>
          <w:p w14:paraId="00641B8E"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 </w:t>
            </w:r>
          </w:p>
        </w:tc>
        <w:tc>
          <w:tcPr>
            <w:tcW w:w="1843" w:type="dxa"/>
            <w:tcBorders>
              <w:top w:val="nil"/>
              <w:left w:val="nil"/>
              <w:bottom w:val="single" w:sz="4" w:space="0" w:color="3F3F3F"/>
              <w:right w:val="single" w:sz="4" w:space="0" w:color="3F3F3F"/>
            </w:tcBorders>
            <w:shd w:val="clear" w:color="000000" w:fill="F2F2F2"/>
            <w:noWrap/>
            <w:vAlign w:val="bottom"/>
            <w:hideMark/>
          </w:tcPr>
          <w:p w14:paraId="1B81B5E9" w14:textId="77777777" w:rsidR="0015649B" w:rsidRPr="00623DF3" w:rsidRDefault="0015649B" w:rsidP="0015649B">
            <w:pPr>
              <w:spacing w:after="0" w:line="240" w:lineRule="auto"/>
              <w:jc w:val="center"/>
              <w:rPr>
                <w:rFonts w:ascii="Calibri" w:eastAsia="Times New Roman" w:hAnsi="Calibri" w:cs="Times New Roman"/>
                <w:b/>
                <w:bCs/>
                <w:color w:val="3F3F3F"/>
              </w:rPr>
            </w:pPr>
            <w:proofErr w:type="spellStart"/>
            <w:r w:rsidRPr="00623DF3">
              <w:rPr>
                <w:rFonts w:ascii="Calibri" w:eastAsia="Times New Roman" w:hAnsi="Calibri" w:cs="Times New Roman"/>
                <w:b/>
                <w:bCs/>
                <w:color w:val="3F3F3F"/>
              </w:rPr>
              <w:t>Flowrate</w:t>
            </w:r>
            <w:proofErr w:type="spellEnd"/>
            <w:r w:rsidRPr="00623DF3">
              <w:rPr>
                <w:rFonts w:ascii="Calibri" w:eastAsia="Times New Roman" w:hAnsi="Calibri" w:cs="Times New Roman"/>
                <w:b/>
                <w:bCs/>
                <w:color w:val="3F3F3F"/>
              </w:rPr>
              <w:t xml:space="preserve"> Enhancer</w:t>
            </w:r>
          </w:p>
        </w:tc>
        <w:tc>
          <w:tcPr>
            <w:tcW w:w="2505" w:type="dxa"/>
            <w:tcBorders>
              <w:top w:val="nil"/>
              <w:left w:val="nil"/>
              <w:bottom w:val="single" w:sz="4" w:space="0" w:color="3F3F3F"/>
              <w:right w:val="single" w:sz="4" w:space="0" w:color="3F3F3F"/>
            </w:tcBorders>
            <w:shd w:val="clear" w:color="000000" w:fill="F2F2F2"/>
            <w:noWrap/>
            <w:vAlign w:val="bottom"/>
            <w:hideMark/>
          </w:tcPr>
          <w:p w14:paraId="5A2C5C46"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Ethylene Glycol Diacetate</w:t>
            </w:r>
          </w:p>
        </w:tc>
        <w:tc>
          <w:tcPr>
            <w:tcW w:w="2658" w:type="dxa"/>
            <w:tcBorders>
              <w:top w:val="nil"/>
              <w:left w:val="nil"/>
              <w:bottom w:val="single" w:sz="4" w:space="0" w:color="3F3F3F"/>
              <w:right w:val="single" w:sz="4" w:space="0" w:color="3F3F3F"/>
            </w:tcBorders>
            <w:shd w:val="clear" w:color="000000" w:fill="F2F2F2"/>
            <w:noWrap/>
            <w:vAlign w:val="bottom"/>
            <w:hideMark/>
          </w:tcPr>
          <w:p w14:paraId="72DCCD3B"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2%</w:t>
            </w:r>
          </w:p>
        </w:tc>
      </w:tr>
      <w:tr w:rsidR="0015649B" w:rsidRPr="00623DF3" w14:paraId="294EB5C5" w14:textId="77777777" w:rsidTr="0015649B">
        <w:trPr>
          <w:trHeight w:val="300"/>
          <w:jc w:val="center"/>
        </w:trPr>
        <w:tc>
          <w:tcPr>
            <w:tcW w:w="3075" w:type="dxa"/>
            <w:tcBorders>
              <w:top w:val="nil"/>
              <w:left w:val="single" w:sz="4" w:space="0" w:color="3F3F3F"/>
              <w:bottom w:val="single" w:sz="4" w:space="0" w:color="3F3F3F"/>
              <w:right w:val="single" w:sz="4" w:space="0" w:color="3F3F3F"/>
            </w:tcBorders>
            <w:shd w:val="clear" w:color="000000" w:fill="F2F2F2"/>
            <w:noWrap/>
            <w:vAlign w:val="bottom"/>
            <w:hideMark/>
          </w:tcPr>
          <w:p w14:paraId="5563D295"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 </w:t>
            </w:r>
          </w:p>
        </w:tc>
        <w:tc>
          <w:tcPr>
            <w:tcW w:w="1843" w:type="dxa"/>
            <w:tcBorders>
              <w:top w:val="nil"/>
              <w:left w:val="nil"/>
              <w:bottom w:val="single" w:sz="4" w:space="0" w:color="3F3F3F"/>
              <w:right w:val="single" w:sz="4" w:space="0" w:color="3F3F3F"/>
            </w:tcBorders>
            <w:shd w:val="clear" w:color="000000" w:fill="F2F2F2"/>
            <w:noWrap/>
            <w:vAlign w:val="bottom"/>
            <w:hideMark/>
          </w:tcPr>
          <w:p w14:paraId="71927EC9"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Dye</w:t>
            </w:r>
          </w:p>
        </w:tc>
        <w:tc>
          <w:tcPr>
            <w:tcW w:w="2505" w:type="dxa"/>
            <w:tcBorders>
              <w:top w:val="nil"/>
              <w:left w:val="nil"/>
              <w:bottom w:val="single" w:sz="4" w:space="0" w:color="3F3F3F"/>
              <w:right w:val="single" w:sz="4" w:space="0" w:color="3F3F3F"/>
            </w:tcBorders>
            <w:shd w:val="clear" w:color="000000" w:fill="F2F2F2"/>
            <w:noWrap/>
            <w:vAlign w:val="bottom"/>
            <w:hideMark/>
          </w:tcPr>
          <w:p w14:paraId="1C16CB00"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Food Coloring</w:t>
            </w:r>
          </w:p>
        </w:tc>
        <w:tc>
          <w:tcPr>
            <w:tcW w:w="2658" w:type="dxa"/>
            <w:tcBorders>
              <w:top w:val="nil"/>
              <w:left w:val="nil"/>
              <w:bottom w:val="single" w:sz="4" w:space="0" w:color="3F3F3F"/>
              <w:right w:val="single" w:sz="4" w:space="0" w:color="3F3F3F"/>
            </w:tcBorders>
            <w:shd w:val="clear" w:color="000000" w:fill="F2F2F2"/>
            <w:noWrap/>
            <w:vAlign w:val="bottom"/>
            <w:hideMark/>
          </w:tcPr>
          <w:p w14:paraId="31767AB8" w14:textId="77777777" w:rsidR="0015649B" w:rsidRPr="00623DF3" w:rsidRDefault="0015649B" w:rsidP="0015649B">
            <w:pPr>
              <w:spacing w:after="0" w:line="240" w:lineRule="auto"/>
              <w:jc w:val="center"/>
              <w:rPr>
                <w:rFonts w:ascii="Calibri" w:eastAsia="Times New Roman" w:hAnsi="Calibri" w:cs="Times New Roman"/>
                <w:b/>
                <w:bCs/>
                <w:color w:val="3F3F3F"/>
              </w:rPr>
            </w:pPr>
            <w:r w:rsidRPr="00623DF3">
              <w:rPr>
                <w:rFonts w:ascii="Calibri" w:eastAsia="Times New Roman" w:hAnsi="Calibri" w:cs="Times New Roman"/>
                <w:b/>
                <w:bCs/>
                <w:color w:val="3F3F3F"/>
              </w:rPr>
              <w:t>0.02%</w:t>
            </w:r>
          </w:p>
        </w:tc>
      </w:tr>
    </w:tbl>
    <w:p w14:paraId="4BA000A3" w14:textId="77777777" w:rsidR="004C7760" w:rsidRDefault="004C7760" w:rsidP="004C7760">
      <w:pPr>
        <w:rPr>
          <w:ins w:id="1057" w:author="Peter J Zamiska" w:date="2014-04-17T02:08:00Z"/>
        </w:rPr>
      </w:pPr>
      <w:bookmarkStart w:id="1058" w:name="_Toc385422308"/>
    </w:p>
    <w:p w14:paraId="54453E49" w14:textId="77777777" w:rsidR="00DB0DD1" w:rsidRDefault="00DB0DD1" w:rsidP="004C7760">
      <w:pPr>
        <w:rPr>
          <w:ins w:id="1059" w:author="Peter J Zamiska" w:date="2014-04-17T02:08:00Z"/>
        </w:rPr>
      </w:pPr>
    </w:p>
    <w:p w14:paraId="7F7364E3" w14:textId="77777777" w:rsidR="00DB0DD1" w:rsidRDefault="00DB0DD1" w:rsidP="004C7760"/>
    <w:p w14:paraId="08F247AA" w14:textId="77777777" w:rsidR="0015649B" w:rsidRDefault="0015649B" w:rsidP="0015649B">
      <w:pPr>
        <w:pStyle w:val="Heading3"/>
      </w:pPr>
      <w:bookmarkStart w:id="1060" w:name="_Toc385424894"/>
      <w:r>
        <w:lastRenderedPageBreak/>
        <w:t>Equipment Needed</w:t>
      </w:r>
      <w:bookmarkEnd w:id="1058"/>
      <w:bookmarkEnd w:id="1060"/>
    </w:p>
    <w:p w14:paraId="51B3E726" w14:textId="77777777" w:rsidR="0015649B" w:rsidRDefault="0015649B" w:rsidP="0015649B">
      <w:pPr>
        <w:pStyle w:val="ListParagraph"/>
        <w:numPr>
          <w:ilvl w:val="0"/>
          <w:numId w:val="27"/>
        </w:numPr>
      </w:pPr>
      <w:r>
        <w:t>Foam Bowls</w:t>
      </w:r>
    </w:p>
    <w:p w14:paraId="7DB784F4" w14:textId="77777777" w:rsidR="0015649B" w:rsidRDefault="0015649B" w:rsidP="0015649B">
      <w:pPr>
        <w:pStyle w:val="ListParagraph"/>
        <w:numPr>
          <w:ilvl w:val="0"/>
          <w:numId w:val="27"/>
        </w:numPr>
      </w:pPr>
      <w:r>
        <w:t>Plastic Container</w:t>
      </w:r>
    </w:p>
    <w:p w14:paraId="047470EA" w14:textId="77777777" w:rsidR="0015649B" w:rsidRDefault="0015649B" w:rsidP="0015649B">
      <w:pPr>
        <w:pStyle w:val="ListParagraph"/>
        <w:numPr>
          <w:ilvl w:val="0"/>
          <w:numId w:val="27"/>
        </w:numPr>
      </w:pPr>
      <w:r>
        <w:t>Spray Bottle</w:t>
      </w:r>
    </w:p>
    <w:p w14:paraId="021C869F" w14:textId="77777777" w:rsidR="0015649B" w:rsidRDefault="0015649B" w:rsidP="0015649B">
      <w:pPr>
        <w:pStyle w:val="ListParagraph"/>
        <w:numPr>
          <w:ilvl w:val="0"/>
          <w:numId w:val="27"/>
        </w:numPr>
      </w:pPr>
      <w:del w:id="1061" w:author="Wheeler Weise" w:date="2014-04-16T22:01:00Z">
        <w:r w:rsidDel="00757E43">
          <w:delText xml:space="preserve">3ml </w:delText>
        </w:r>
      </w:del>
      <w:ins w:id="1062" w:author="Wheeler Weise" w:date="2014-04-16T22:01:00Z">
        <w:r w:rsidR="00757E43">
          <w:t xml:space="preserve">3 mL </w:t>
        </w:r>
      </w:ins>
      <w:r>
        <w:t>Syringes with needles</w:t>
      </w:r>
    </w:p>
    <w:p w14:paraId="1B652B6D" w14:textId="77777777" w:rsidR="0015649B" w:rsidRDefault="0015649B" w:rsidP="0015649B">
      <w:pPr>
        <w:pStyle w:val="ListParagraph"/>
        <w:numPr>
          <w:ilvl w:val="0"/>
          <w:numId w:val="27"/>
        </w:numPr>
      </w:pPr>
      <w:r>
        <w:t>Electronic Mass Scale</w:t>
      </w:r>
    </w:p>
    <w:p w14:paraId="133FA7C7" w14:textId="77777777" w:rsidR="0015649B" w:rsidRDefault="0015649B" w:rsidP="0015649B">
      <w:pPr>
        <w:pStyle w:val="ListParagraph"/>
        <w:numPr>
          <w:ilvl w:val="0"/>
          <w:numId w:val="27"/>
        </w:numPr>
      </w:pPr>
      <w:r>
        <w:t>Stirring glass  rod or Plastic Spoon</w:t>
      </w:r>
    </w:p>
    <w:p w14:paraId="0C144A19" w14:textId="77777777" w:rsidR="0015649B" w:rsidRDefault="0015649B" w:rsidP="0015649B">
      <w:pPr>
        <w:pStyle w:val="ListParagraph"/>
        <w:numPr>
          <w:ilvl w:val="0"/>
          <w:numId w:val="27"/>
        </w:numPr>
      </w:pPr>
      <w:r>
        <w:t>Beaker</w:t>
      </w:r>
    </w:p>
    <w:p w14:paraId="016B5B88" w14:textId="77777777" w:rsidR="0015649B" w:rsidRDefault="0015649B" w:rsidP="0015649B"/>
    <w:p w14:paraId="0EA31799" w14:textId="77777777" w:rsidR="0015649B" w:rsidRDefault="0015649B" w:rsidP="0015649B">
      <w:pPr>
        <w:pStyle w:val="Heading3"/>
      </w:pPr>
      <w:bookmarkStart w:id="1063" w:name="_Toc385422309"/>
      <w:bookmarkStart w:id="1064" w:name="_Toc385424895"/>
      <w:r>
        <w:t>Implementation Schedule</w:t>
      </w:r>
      <w:bookmarkEnd w:id="1063"/>
      <w:bookmarkEnd w:id="1064"/>
    </w:p>
    <w:p w14:paraId="21CCFBFC" w14:textId="77777777" w:rsidR="0015649B" w:rsidRPr="00F8723B" w:rsidRDefault="0015649B" w:rsidP="0015649B">
      <w:pPr>
        <w:pStyle w:val="ListParagraph"/>
        <w:numPr>
          <w:ilvl w:val="0"/>
          <w:numId w:val="33"/>
        </w:numPr>
        <w:rPr>
          <w:u w:val="single"/>
        </w:rPr>
      </w:pPr>
      <w:r w:rsidRPr="00F8723B">
        <w:t>Printing Powder Subsystem: ( 0.5 hours)</w:t>
      </w:r>
    </w:p>
    <w:p w14:paraId="4FEBC8C0" w14:textId="77777777" w:rsidR="0015649B" w:rsidRPr="00F8723B" w:rsidRDefault="0015649B" w:rsidP="0015649B">
      <w:pPr>
        <w:pStyle w:val="ListParagraph"/>
        <w:numPr>
          <w:ilvl w:val="1"/>
          <w:numId w:val="33"/>
        </w:numPr>
        <w:rPr>
          <w:u w:val="single"/>
        </w:rPr>
      </w:pPr>
      <w:r w:rsidRPr="00F8723B">
        <w:t>Bas</w:t>
      </w:r>
      <w:ins w:id="1065" w:author="Peter J Zamiska" w:date="2014-04-17T02:08:00Z">
        <w:r w:rsidR="00DB0DD1">
          <w:t>ed</w:t>
        </w:r>
      </w:ins>
      <w:del w:id="1066" w:author="Peter J Zamiska" w:date="2014-04-17T02:08:00Z">
        <w:r w:rsidRPr="00F8723B" w:rsidDel="00DB0DD1">
          <w:delText>ing</w:delText>
        </w:r>
      </w:del>
      <w:r w:rsidRPr="00F8723B">
        <w:t xml:space="preserve"> on the total mass and the percentages of composition from the printing powder recipe, to determine the mass of each material.</w:t>
      </w:r>
    </w:p>
    <w:p w14:paraId="238159E9" w14:textId="77777777" w:rsidR="0015649B" w:rsidRPr="00F8723B" w:rsidRDefault="0015649B" w:rsidP="0015649B">
      <w:pPr>
        <w:pStyle w:val="ListParagraph"/>
        <w:numPr>
          <w:ilvl w:val="1"/>
          <w:numId w:val="33"/>
        </w:numPr>
        <w:rPr>
          <w:u w:val="single"/>
        </w:rPr>
      </w:pPr>
      <w:r w:rsidRPr="00F8723B">
        <w:t>Using electronic scale to measure the detail mass of each material.</w:t>
      </w:r>
    </w:p>
    <w:p w14:paraId="34630DDF" w14:textId="77777777" w:rsidR="0015649B" w:rsidRPr="00F8723B" w:rsidRDefault="0015649B" w:rsidP="0015649B">
      <w:pPr>
        <w:pStyle w:val="ListParagraph"/>
        <w:numPr>
          <w:ilvl w:val="1"/>
          <w:numId w:val="33"/>
        </w:numPr>
        <w:rPr>
          <w:u w:val="single"/>
        </w:rPr>
      </w:pPr>
      <w:r w:rsidRPr="00F8723B">
        <w:t>Putting all the measured materials in one plastic container.</w:t>
      </w:r>
    </w:p>
    <w:p w14:paraId="5717EFC3" w14:textId="77777777" w:rsidR="0015649B" w:rsidRPr="00F8723B" w:rsidRDefault="0015649B" w:rsidP="0015649B">
      <w:pPr>
        <w:pStyle w:val="ListParagraph"/>
        <w:numPr>
          <w:ilvl w:val="1"/>
          <w:numId w:val="33"/>
        </w:numPr>
        <w:rPr>
          <w:u w:val="single"/>
        </w:rPr>
      </w:pPr>
      <w:r w:rsidRPr="00F8723B">
        <w:t>Using spoon to mix all the powder together.</w:t>
      </w:r>
    </w:p>
    <w:p w14:paraId="4C55FE2E" w14:textId="77777777" w:rsidR="0015649B" w:rsidRPr="00F8723B" w:rsidRDefault="0015649B" w:rsidP="0015649B">
      <w:pPr>
        <w:pStyle w:val="ListParagraph"/>
        <w:numPr>
          <w:ilvl w:val="0"/>
          <w:numId w:val="33"/>
        </w:numPr>
      </w:pPr>
      <w:r w:rsidRPr="00F8723B">
        <w:t>Liquid binding agent Subsystem: (2 hours)</w:t>
      </w:r>
    </w:p>
    <w:p w14:paraId="1A050B99" w14:textId="77777777" w:rsidR="0015649B" w:rsidRPr="00F8723B" w:rsidRDefault="0015649B" w:rsidP="0015649B">
      <w:pPr>
        <w:pStyle w:val="ListParagraph"/>
        <w:numPr>
          <w:ilvl w:val="1"/>
          <w:numId w:val="33"/>
        </w:numPr>
      </w:pPr>
      <w:r w:rsidRPr="00F8723B">
        <w:t>Cleaning the ink cartridge: (1.5 hours)</w:t>
      </w:r>
    </w:p>
    <w:p w14:paraId="4E9A9ABD" w14:textId="77777777" w:rsidR="0015649B" w:rsidRPr="00F8723B" w:rsidRDefault="008047F4" w:rsidP="0015649B">
      <w:r>
        <w:rPr>
          <w:noProof/>
          <w:lang w:bidi="ar-SA"/>
        </w:rPr>
        <w:pict w14:anchorId="66162358">
          <v:shape id="Straight Arrow Connector 14" o:spid="_x0000_s1998" type="#_x0000_t32" style="position:absolute;margin-left:262.8pt;margin-top:21.15pt;width:14.25pt;height:75pt;flip:x;z-index:25198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" strokecolor="red" strokeweight="3pt">
            <v:stroke endarrow="block"/>
            <v:shadow on="t" color="black" opacity="22937f" origin=",.5" offset="0,.63889mm"/>
            <o:lock v:ext="edit" shapetype="f"/>
          </v:shape>
        </w:pict>
      </w:r>
      <w:r w:rsidR="0015649B" w:rsidRPr="00F8723B">
        <w:rPr>
          <w:noProof/>
          <w:lang w:bidi="ar-SA"/>
        </w:rPr>
        <w:drawing>
          <wp:anchor distT="0" distB="0" distL="114300" distR="114300" simplePos="0" relativeHeight="251991040" behindDoc="1" locked="0" layoutInCell="1" allowOverlap="1" wp14:anchorId="7A56C467" wp14:editId="6DB990A9">
            <wp:simplePos x="0" y="0"/>
            <wp:positionH relativeFrom="margin">
              <wp:posOffset>2349500</wp:posOffset>
            </wp:positionH>
            <wp:positionV relativeFrom="paragraph">
              <wp:posOffset>198120</wp:posOffset>
            </wp:positionV>
            <wp:extent cx="2138680" cy="1848485"/>
            <wp:effectExtent l="0" t="152400" r="0" b="132715"/>
            <wp:wrapTight wrapText="bothSides">
              <wp:wrapPolygon edited="0">
                <wp:start x="-74" y="21737"/>
                <wp:lineTo x="21475" y="21737"/>
                <wp:lineTo x="21475" y="-78"/>
                <wp:lineTo x="-74" y="-78"/>
                <wp:lineTo x="-74" y="21737"/>
              </wp:wrapPolygon>
            </wp:wrapTight>
            <wp:docPr id="3154268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 (4).JP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2138680" cy="1848485"/>
                    </a:xfrm>
                    <a:prstGeom prst="rect">
                      <a:avLst/>
                    </a:prstGeom>
                  </pic:spPr>
                </pic:pic>
              </a:graphicData>
            </a:graphic>
          </wp:anchor>
        </w:drawing>
      </w:r>
    </w:p>
    <w:p w14:paraId="1C2F1A4E" w14:textId="77777777" w:rsidR="0015649B" w:rsidRPr="00F8723B" w:rsidRDefault="0015649B" w:rsidP="0015649B"/>
    <w:p w14:paraId="5610ED6A" w14:textId="77777777" w:rsidR="0015649B" w:rsidRPr="00F8723B" w:rsidRDefault="0015649B" w:rsidP="0015649B"/>
    <w:p w14:paraId="6270D57F" w14:textId="77777777" w:rsidR="0015649B" w:rsidRPr="00F8723B" w:rsidRDefault="0015649B" w:rsidP="0015649B"/>
    <w:p w14:paraId="1DBB48BF" w14:textId="77777777" w:rsidR="0015649B" w:rsidRPr="00F8723B" w:rsidRDefault="0015649B" w:rsidP="0015649B"/>
    <w:p w14:paraId="34E29889" w14:textId="77777777" w:rsidR="0015649B" w:rsidRPr="00F8723B" w:rsidRDefault="0015649B" w:rsidP="0015649B"/>
    <w:p w14:paraId="74028EBE" w14:textId="77777777" w:rsidR="00F8723B" w:rsidRPr="00F8723B" w:rsidRDefault="00F8723B" w:rsidP="0015649B"/>
    <w:p w14:paraId="212AFA19" w14:textId="77777777" w:rsidR="0015649B" w:rsidRPr="00F8723B" w:rsidRDefault="008047F4" w:rsidP="0015649B">
      <w:r>
        <w:rPr>
          <w:noProof/>
          <w:lang w:bidi="ar-SA"/>
        </w:rPr>
        <w:pict w14:anchorId="02EF9D4F">
          <v:shape id="Text Box 568" o:spid="_x0000_s1164" type="#_x0000_t202" style="position:absolute;margin-left:98pt;margin-top:10.05pt;width:341.2pt;height:38.45pt;z-index:25199308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" filled="f" stroked="f">
            <v:textbox style="mso-fit-shape-to-text:t">
              <w:txbxContent>
                <w:p w14:paraId="17787641" w14:textId="77777777" w:rsidR="008047F4" w:rsidRDefault="008047F4" w:rsidP="00F8723B">
                  <w:pPr>
                    <w:pStyle w:val="Caption"/>
                    <w:jc w:val="center"/>
                  </w:pPr>
                  <w:bookmarkStart w:id="1067" w:name="_Ref385165905"/>
                  <w:bookmarkStart w:id="1068" w:name="_Toc385422171"/>
                  <w:bookmarkStart w:id="1069" w:name="_Toc385422849"/>
                  <w:bookmarkStart w:id="1070" w:name="_Toc385422942"/>
                  <w:bookmarkStart w:id="1071" w:name="_Toc385446969"/>
                  <w:r>
                    <w:t xml:space="preserve">Figure </w:t>
                  </w:r>
                  <w:fldSimple w:instr=" SEQ Figure \* ARABIC ">
                    <w:r>
                      <w:rPr>
                        <w:noProof/>
                      </w:rPr>
                      <w:t>54</w:t>
                    </w:r>
                  </w:fldSimple>
                  <w:bookmarkEnd w:id="1067"/>
                  <w:r>
                    <w:t>: Cartridge and Ink Assembly</w:t>
                  </w:r>
                  <w:bookmarkEnd w:id="1068"/>
                  <w:bookmarkEnd w:id="1069"/>
                  <w:bookmarkEnd w:id="1070"/>
                  <w:r>
                    <w:t xml:space="preserve"> (SA)</w:t>
                  </w:r>
                  <w:bookmarkEnd w:id="1071"/>
                </w:p>
              </w:txbxContent>
            </v:textbox>
            <w10:wrap type="square" anchorx="margin"/>
          </v:shape>
        </w:pict>
      </w:r>
    </w:p>
    <w:p w14:paraId="08C95A4A" w14:textId="77777777" w:rsidR="0015649B" w:rsidRPr="00F8723B" w:rsidRDefault="0015649B" w:rsidP="0015649B"/>
    <w:p w14:paraId="2F998E1E" w14:textId="77777777" w:rsidR="0015649B" w:rsidRPr="00F8723B" w:rsidRDefault="0015649B" w:rsidP="0015649B">
      <w:pPr>
        <w:pStyle w:val="ListParagraph"/>
        <w:numPr>
          <w:ilvl w:val="2"/>
          <w:numId w:val="33"/>
        </w:numPr>
      </w:pPr>
      <w:r w:rsidRPr="00F8723B">
        <w:t>Removing the ink cartridge fro</w:t>
      </w:r>
      <w:r w:rsidR="00F8723B" w:rsidRPr="00F8723B">
        <w:t xml:space="preserve">m the ink assembly (shown in </w:t>
      </w:r>
      <w:r w:rsidR="00797C61">
        <w:fldChar w:fldCharType="begin"/>
      </w:r>
      <w:r w:rsidR="00797C61">
        <w:instrText xml:space="preserve"> REF _Ref385165905 \h  \* MERGEFORMAT </w:instrText>
      </w:r>
      <w:r w:rsidR="00797C61">
        <w:fldChar w:fldCharType="separate"/>
      </w:r>
      <w:r w:rsidR="00933426">
        <w:t xml:space="preserve">Figure </w:t>
      </w:r>
      <w:r w:rsidR="00933426">
        <w:rPr>
          <w:noProof/>
        </w:rPr>
        <w:t>54</w:t>
      </w:r>
      <w:r w:rsidR="00797C61">
        <w:fldChar w:fldCharType="end"/>
      </w:r>
      <w:r w:rsidRPr="00F8723B">
        <w:t>)</w:t>
      </w:r>
    </w:p>
    <w:p w14:paraId="30EDE872" w14:textId="77777777" w:rsidR="0015649B" w:rsidRPr="00F8723B" w:rsidRDefault="0015649B" w:rsidP="0015649B">
      <w:pPr>
        <w:pStyle w:val="ListParagraph"/>
        <w:numPr>
          <w:ilvl w:val="2"/>
          <w:numId w:val="33"/>
        </w:numPr>
      </w:pPr>
      <w:r w:rsidRPr="00F8723B">
        <w:t>Tak</w:t>
      </w:r>
      <w:r w:rsidR="00882F9F">
        <w:t>ing</w:t>
      </w:r>
      <w:r w:rsidRPr="00F8723B">
        <w:t xml:space="preserve"> the binding agent with a syringe with needle. Insert the needle through one of the holes on the top surface of the cartridge and slowly inject the solution. </w:t>
      </w:r>
    </w:p>
    <w:p w14:paraId="31FB2532" w14:textId="77777777" w:rsidR="00F8723B" w:rsidRPr="00F8723B" w:rsidRDefault="008047F4" w:rsidP="00F8723B">
      <w:r>
        <w:rPr>
          <w:noProof/>
          <w:sz w:val="22"/>
          <w:szCs w:val="22"/>
          <w:lang w:bidi="ar-SA"/>
        </w:rPr>
        <w:pict w14:anchorId="3D728131">
          <v:shape id="Straight Arrow Connector 16" o:spid="_x0000_s1997" type="#_x0000_t32" style="position:absolute;margin-left:218pt;margin-top:10.75pt;width:15pt;height:37.5pt;z-index:251994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" strokecolor="red">
            <v:stroke endarrow="block"/>
            <o:lock v:ext="edit" shapetype="f"/>
          </v:shape>
        </w:pict>
      </w:r>
      <w:r>
        <w:rPr>
          <w:noProof/>
          <w:sz w:val="22"/>
          <w:szCs w:val="22"/>
          <w:lang w:bidi="ar-SA"/>
        </w:rPr>
        <w:pict w14:anchorId="6CD3160F">
          <v:shape id="Straight Arrow Connector 17" o:spid="_x0000_s1996" type="#_x0000_t32" style="position:absolute;margin-left:302.4pt;margin-top:5.5pt;width:23.25pt;height:42.75pt;flip:x;z-index:251995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" strokecolor="red">
            <v:stroke endarrow="block"/>
            <o:lock v:ext="edit" shapetype="f"/>
          </v:shape>
        </w:pict>
      </w:r>
      <w:r w:rsidR="00F8723B" w:rsidRPr="00F8723B">
        <w:rPr>
          <w:noProof/>
          <w:sz w:val="22"/>
          <w:szCs w:val="22"/>
          <w:lang w:bidi="ar-SA"/>
        </w:rPr>
        <w:drawing>
          <wp:anchor distT="0" distB="0" distL="114300" distR="114300" simplePos="0" relativeHeight="251725823" behindDoc="0" locked="0" layoutInCell="1" allowOverlap="1" wp14:anchorId="79022572" wp14:editId="62638B1C">
            <wp:simplePos x="0" y="0"/>
            <wp:positionH relativeFrom="margin">
              <wp:align>center</wp:align>
            </wp:positionH>
            <wp:positionV relativeFrom="paragraph">
              <wp:posOffset>68580</wp:posOffset>
            </wp:positionV>
            <wp:extent cx="2214880" cy="1192530"/>
            <wp:effectExtent l="19050" t="0" r="0" b="0"/>
            <wp:wrapSquare wrapText="bothSides"/>
            <wp:docPr id="3154268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14880" cy="1192530"/>
                    </a:xfrm>
                    <a:prstGeom prst="rect">
                      <a:avLst/>
                    </a:prstGeom>
                    <a:noFill/>
                    <a:ln>
                      <a:noFill/>
                    </a:ln>
                  </pic:spPr>
                </pic:pic>
              </a:graphicData>
            </a:graphic>
          </wp:anchor>
        </w:drawing>
      </w:r>
    </w:p>
    <w:p w14:paraId="0ACEC975" w14:textId="77777777" w:rsidR="00F8723B" w:rsidRPr="00F8723B" w:rsidRDefault="00F8723B" w:rsidP="00F8723B"/>
    <w:p w14:paraId="3A133C43" w14:textId="77777777" w:rsidR="00F8723B" w:rsidRPr="00F8723B" w:rsidRDefault="00F8723B" w:rsidP="00F8723B"/>
    <w:p w14:paraId="0EFB9702" w14:textId="77777777" w:rsidR="00F8723B" w:rsidRPr="00F8723B" w:rsidRDefault="008047F4" w:rsidP="00F8723B">
      <w:r>
        <w:rPr>
          <w:noProof/>
          <w:lang w:bidi="ar-SA"/>
        </w:rPr>
        <w:pict w14:anchorId="1FDCA563">
          <v:shape id="Text Box 569" o:spid="_x0000_s1165" type="#_x0000_t202" style="position:absolute;margin-left:98pt;margin-top:20.1pt;width:341.2pt;height:38.45pt;z-index:251996160;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" filled="f" stroked="f">
            <v:textbox style="mso-fit-shape-to-text:t">
              <w:txbxContent>
                <w:p w14:paraId="2C82249C" w14:textId="77777777" w:rsidR="008047F4" w:rsidRDefault="008047F4" w:rsidP="00F8723B">
                  <w:pPr>
                    <w:pStyle w:val="Caption"/>
                    <w:jc w:val="center"/>
                  </w:pPr>
                  <w:bookmarkStart w:id="1072" w:name="_Toc385422172"/>
                  <w:bookmarkStart w:id="1073" w:name="_Toc385422850"/>
                  <w:bookmarkStart w:id="1074" w:name="_Toc385422943"/>
                  <w:bookmarkStart w:id="1075" w:name="_Toc385446970"/>
                  <w:r>
                    <w:t xml:space="preserve">Figure </w:t>
                  </w:r>
                  <w:fldSimple w:instr=" SEQ Figure \* ARABIC ">
                    <w:r>
                      <w:rPr>
                        <w:noProof/>
                      </w:rPr>
                      <w:t>55</w:t>
                    </w:r>
                  </w:fldSimple>
                  <w:r>
                    <w:t>: Holes on the cartridge</w:t>
                  </w:r>
                  <w:bookmarkEnd w:id="1072"/>
                  <w:bookmarkEnd w:id="1073"/>
                  <w:bookmarkEnd w:id="1074"/>
                  <w:r>
                    <w:t xml:space="preserve"> (SA)</w:t>
                  </w:r>
                  <w:bookmarkEnd w:id="1075"/>
                </w:p>
              </w:txbxContent>
            </v:textbox>
            <w10:wrap type="square" anchorx="margin"/>
          </v:shape>
        </w:pict>
      </w:r>
    </w:p>
    <w:p w14:paraId="64DCD1D6" w14:textId="77777777" w:rsidR="00F8723B" w:rsidRPr="00F8723B" w:rsidRDefault="00F8723B" w:rsidP="00F8723B"/>
    <w:p w14:paraId="066ADBBB" w14:textId="77777777" w:rsidR="0015649B" w:rsidRPr="00F8723B" w:rsidRDefault="0015649B" w:rsidP="00F8723B">
      <w:pPr>
        <w:pStyle w:val="ListParagraph"/>
      </w:pPr>
    </w:p>
    <w:p w14:paraId="4C7C585E" w14:textId="77777777" w:rsidR="0015649B" w:rsidRPr="00F8723B" w:rsidRDefault="0015649B" w:rsidP="00F8723B">
      <w:pPr>
        <w:pStyle w:val="ListParagraph"/>
        <w:numPr>
          <w:ilvl w:val="2"/>
          <w:numId w:val="33"/>
        </w:numPr>
      </w:pPr>
      <w:r w:rsidRPr="00F8723B">
        <w:rPr>
          <w:rFonts w:cstheme="majorBidi"/>
        </w:rPr>
        <w:t xml:space="preserve">About 12 </w:t>
      </w:r>
      <w:del w:id="1076" w:author="Wheeler Weise" w:date="2014-04-16T22:02:00Z">
        <w:r w:rsidRPr="00F8723B" w:rsidDel="00C266AD">
          <w:rPr>
            <w:rFonts w:cstheme="majorBidi"/>
          </w:rPr>
          <w:delText xml:space="preserve">ml </w:delText>
        </w:r>
      </w:del>
      <w:ins w:id="1077" w:author="Wheeler Weise" w:date="2014-04-16T22:02:00Z">
        <w:r w:rsidR="00C266AD">
          <w:rPr>
            <w:rFonts w:cstheme="majorBidi"/>
          </w:rPr>
          <w:t>mL</w:t>
        </w:r>
        <w:r w:rsidR="00C266AD" w:rsidRPr="00F8723B">
          <w:rPr>
            <w:rFonts w:cstheme="majorBidi"/>
          </w:rPr>
          <w:t xml:space="preserve"> </w:t>
        </w:r>
      </w:ins>
      <w:r w:rsidRPr="00F8723B">
        <w:rPr>
          <w:rFonts w:cstheme="majorBidi"/>
        </w:rPr>
        <w:t xml:space="preserve">of the solution will get the cartridge filled. If you prepare a big amount of binding agent, keep the rest of the binding agent for future use in a clean and dry reagent bottle to avoid contamination, and to guarantee a constant concentration.  </w:t>
      </w:r>
    </w:p>
    <w:p w14:paraId="5956FA45" w14:textId="77777777" w:rsidR="0015649B" w:rsidRPr="00F8723B" w:rsidRDefault="0015649B" w:rsidP="00F8723B">
      <w:pPr>
        <w:pStyle w:val="ListParagraph"/>
        <w:numPr>
          <w:ilvl w:val="2"/>
          <w:numId w:val="33"/>
        </w:numPr>
      </w:pPr>
      <w:r w:rsidRPr="00F8723B">
        <w:rPr>
          <w:rFonts w:cstheme="majorBidi"/>
        </w:rPr>
        <w:t xml:space="preserve">Moistening a sheet of a paper towel with distilled water and wipe the print head   </w:t>
      </w:r>
    </w:p>
    <w:p w14:paraId="78CC0706" w14:textId="77777777" w:rsidR="0015649B" w:rsidRPr="00F8723B" w:rsidRDefault="0015649B" w:rsidP="0015649B">
      <w:pPr>
        <w:pStyle w:val="ListParagraph"/>
        <w:numPr>
          <w:ilvl w:val="2"/>
          <w:numId w:val="33"/>
        </w:numPr>
      </w:pPr>
      <w:r w:rsidRPr="00F8723B">
        <w:rPr>
          <w:rFonts w:cstheme="majorBidi"/>
        </w:rPr>
        <w:t>Putting the ink cartridge back in the ink assembly</w:t>
      </w:r>
    </w:p>
    <w:p w14:paraId="463668D7" w14:textId="77777777" w:rsidR="0015649B" w:rsidRPr="00F8723B" w:rsidRDefault="0015649B" w:rsidP="0015649B">
      <w:pPr>
        <w:pStyle w:val="ListParagraph"/>
        <w:numPr>
          <w:ilvl w:val="0"/>
          <w:numId w:val="33"/>
        </w:numPr>
      </w:pPr>
      <w:r w:rsidRPr="00F8723B">
        <w:t>Creating the binding agent chemical liquid: (0.5 hours)</w:t>
      </w:r>
    </w:p>
    <w:p w14:paraId="3060DD18" w14:textId="77777777" w:rsidR="0015649B" w:rsidRPr="00F8723B" w:rsidRDefault="0015649B" w:rsidP="00F8723B">
      <w:pPr>
        <w:pStyle w:val="ListParagraph"/>
        <w:numPr>
          <w:ilvl w:val="1"/>
          <w:numId w:val="33"/>
        </w:numPr>
      </w:pPr>
      <w:r w:rsidRPr="00F8723B">
        <w:t>Pouring 92.98% of distilled water in the beaker.</w:t>
      </w:r>
    </w:p>
    <w:p w14:paraId="0F0EA528" w14:textId="77777777" w:rsidR="00197510" w:rsidRDefault="00882F9F">
      <w:pPr>
        <w:pStyle w:val="ListParagraph"/>
        <w:numPr>
          <w:ilvl w:val="1"/>
          <w:numId w:val="33"/>
        </w:numPr>
      </w:pPr>
      <w:r>
        <w:t>T</w:t>
      </w:r>
      <w:r w:rsidR="0015649B" w:rsidRPr="00F8723B">
        <w:t>aking 5% of glycerol and add</w:t>
      </w:r>
      <w:r w:rsidR="00C05FDB">
        <w:t>ing</w:t>
      </w:r>
      <w:r w:rsidR="0015649B" w:rsidRPr="00F8723B">
        <w:t xml:space="preserve"> it to water in the beaker</w:t>
      </w:r>
      <w:r w:rsidR="00C05FDB">
        <w:t xml:space="preserve"> with the syringe</w:t>
      </w:r>
      <w:r w:rsidR="0015649B" w:rsidRPr="00F8723B">
        <w:t>.</w:t>
      </w:r>
    </w:p>
    <w:p w14:paraId="3FE2B54A" w14:textId="77777777" w:rsidR="0015649B" w:rsidRPr="00F8723B" w:rsidRDefault="0015649B" w:rsidP="00F8723B">
      <w:pPr>
        <w:pStyle w:val="ListParagraph"/>
        <w:numPr>
          <w:ilvl w:val="1"/>
          <w:numId w:val="33"/>
        </w:numPr>
      </w:pPr>
      <w:r w:rsidRPr="00F8723B">
        <w:t xml:space="preserve">Using another syringe to add 2% of ethylene glycol </w:t>
      </w:r>
      <w:proofErr w:type="spellStart"/>
      <w:r w:rsidRPr="00F8723B">
        <w:t>dicetate</w:t>
      </w:r>
      <w:proofErr w:type="spellEnd"/>
      <w:r w:rsidRPr="00F8723B">
        <w:t xml:space="preserve"> to the solution</w:t>
      </w:r>
    </w:p>
    <w:p w14:paraId="7751B5D7" w14:textId="77777777" w:rsidR="0015649B" w:rsidRPr="00F8723B" w:rsidRDefault="0015649B" w:rsidP="00F8723B">
      <w:pPr>
        <w:pStyle w:val="ListParagraph"/>
        <w:numPr>
          <w:ilvl w:val="1"/>
          <w:numId w:val="33"/>
        </w:numPr>
      </w:pPr>
      <w:r w:rsidRPr="00F8723B">
        <w:t>Taking 0.02% of blue dye with the syringe and add it to the solution</w:t>
      </w:r>
    </w:p>
    <w:p w14:paraId="14B9F0C5" w14:textId="77777777" w:rsidR="0015649B" w:rsidRDefault="0015649B" w:rsidP="00F8723B">
      <w:pPr>
        <w:pStyle w:val="ListParagraph"/>
        <w:numPr>
          <w:ilvl w:val="1"/>
          <w:numId w:val="33"/>
        </w:numPr>
      </w:pPr>
      <w:r w:rsidRPr="00F8723B">
        <w:t>Stirring the mixture with stirring glass rod or spoon.</w:t>
      </w:r>
    </w:p>
    <w:p w14:paraId="3C566C31" w14:textId="77777777" w:rsidR="00F8723B" w:rsidRDefault="00F8723B" w:rsidP="00F8723B"/>
    <w:p w14:paraId="5A81573C" w14:textId="77777777" w:rsidR="00F8723B" w:rsidRDefault="00F8723B" w:rsidP="00F8723B">
      <w:pPr>
        <w:pStyle w:val="Heading3"/>
      </w:pPr>
      <w:bookmarkStart w:id="1078" w:name="_Toc385422310"/>
      <w:bookmarkStart w:id="1079" w:name="_Toc385424896"/>
      <w:r>
        <w:t>Health, Safety and Environmental Issues</w:t>
      </w:r>
      <w:bookmarkEnd w:id="1078"/>
      <w:bookmarkEnd w:id="1079"/>
    </w:p>
    <w:p w14:paraId="2EFC84EB" w14:textId="77777777" w:rsidR="002C7108" w:rsidRPr="002C7108" w:rsidRDefault="00F8723B" w:rsidP="00891876">
      <w:r>
        <w:tab/>
      </w:r>
      <w:r w:rsidR="002C7108" w:rsidRPr="002C7108">
        <w:t>The health and safety issue</w:t>
      </w:r>
      <w:r w:rsidR="002C6172">
        <w:t>s</w:t>
      </w:r>
      <w:r w:rsidR="002C7108" w:rsidRPr="002C7108">
        <w:t xml:space="preserve"> of this subsystem</w:t>
      </w:r>
      <w:r w:rsidR="002C6172">
        <w:t xml:space="preserve"> are</w:t>
      </w:r>
      <w:r w:rsidR="002C7108" w:rsidRPr="002C7108">
        <w:t xml:space="preserve"> mainly </w:t>
      </w:r>
      <w:del w:id="1080" w:author="Peter J Zamiska" w:date="2014-04-17T02:08:00Z">
        <w:r w:rsidR="002C7108" w:rsidRPr="002C7108" w:rsidDel="00DB0DD1">
          <w:delText>base</w:delText>
        </w:r>
        <w:r w:rsidR="002C6172" w:rsidDel="00DB0DD1">
          <w:delText>d</w:delText>
        </w:r>
        <w:r w:rsidR="002C7108" w:rsidRPr="002C7108" w:rsidDel="00DB0DD1">
          <w:delText xml:space="preserve"> </w:delText>
        </w:r>
      </w:del>
      <w:ins w:id="1081" w:author="Peter J Zamiska" w:date="2014-04-17T02:08:00Z">
        <w:r w:rsidR="00DB0DD1">
          <w:t>focused</w:t>
        </w:r>
        <w:r w:rsidR="00DB0DD1" w:rsidRPr="002C7108">
          <w:t xml:space="preserve"> </w:t>
        </w:r>
      </w:ins>
      <w:r w:rsidR="002C7108" w:rsidRPr="002C7108">
        <w:t>on</w:t>
      </w:r>
      <w:r w:rsidR="002C6172">
        <w:t xml:space="preserve"> the</w:t>
      </w:r>
      <w:r w:rsidR="002C7108" w:rsidRPr="002C7108">
        <w:t xml:space="preserve"> us</w:t>
      </w:r>
      <w:ins w:id="1082" w:author="Peter J Zamiska" w:date="2014-04-17T02:08:00Z">
        <w:r w:rsidR="00DB0DD1">
          <w:t>e</w:t>
        </w:r>
      </w:ins>
      <w:del w:id="1083" w:author="Peter J Zamiska" w:date="2014-04-17T02:08:00Z">
        <w:r w:rsidR="002C7108" w:rsidRPr="002C7108" w:rsidDel="00DB0DD1">
          <w:delText>ing</w:delText>
        </w:r>
      </w:del>
      <w:r w:rsidR="002C7108" w:rsidRPr="002C7108">
        <w:t xml:space="preserve"> </w:t>
      </w:r>
      <w:r w:rsidR="002C6172">
        <w:t>of</w:t>
      </w:r>
      <w:r w:rsidR="002C6172" w:rsidRPr="002C7108">
        <w:t xml:space="preserve"> </w:t>
      </w:r>
      <w:r w:rsidR="002C7108" w:rsidRPr="002C7108">
        <w:t>chemical material</w:t>
      </w:r>
      <w:r w:rsidR="002C6172">
        <w:t>s</w:t>
      </w:r>
      <w:r w:rsidR="002C7108" w:rsidRPr="002C7108">
        <w:t xml:space="preserve"> of Ethylene glycol diacetate and glycerol. The material safety data sheet mentions</w:t>
      </w:r>
      <w:r w:rsidR="002C6172">
        <w:t xml:space="preserve"> that</w:t>
      </w:r>
      <w:r w:rsidR="002C7108" w:rsidRPr="002C7108">
        <w:t xml:space="preserve"> the Ethylene glycol diacetate is a combustible liquid and it may cause </w:t>
      </w:r>
      <w:r w:rsidR="002C6172">
        <w:t xml:space="preserve">harm to </w:t>
      </w:r>
      <w:r w:rsidR="002C7108" w:rsidRPr="002C7108">
        <w:t>the skin</w:t>
      </w:r>
      <w:r w:rsidR="002C6172">
        <w:t xml:space="preserve"> and </w:t>
      </w:r>
      <w:r w:rsidR="002C7108" w:rsidRPr="002C7108">
        <w:t>eye</w:t>
      </w:r>
      <w:r w:rsidR="002C6172">
        <w:t>s</w:t>
      </w:r>
      <w:r w:rsidR="002C7108" w:rsidRPr="002C7108">
        <w:t xml:space="preserve">, and respiratory irritation. </w:t>
      </w:r>
      <w:sdt>
        <w:sdtPr>
          <w:id w:val="767883205"/>
          <w:citation/>
        </w:sdtPr>
        <w:sdtContent>
          <w:r w:rsidR="00805111">
            <w:fldChar w:fldCharType="begin"/>
          </w:r>
          <w:r w:rsidR="001F09F1">
            <w:instrText xml:space="preserve"> CITATION Sig12 \l 1033 </w:instrText>
          </w:r>
          <w:r w:rsidR="00805111">
            <w:fldChar w:fldCharType="separate"/>
          </w:r>
          <w:r w:rsidR="00933426" w:rsidRPr="00933426">
            <w:rPr>
              <w:noProof/>
            </w:rPr>
            <w:t>[2]</w:t>
          </w:r>
          <w:r w:rsidR="00805111">
            <w:rPr>
              <w:noProof/>
            </w:rPr>
            <w:fldChar w:fldCharType="end"/>
          </w:r>
        </w:sdtContent>
      </w:sdt>
      <w:r w:rsidR="002C7108" w:rsidRPr="002C7108">
        <w:t xml:space="preserve"> Also in another safety data sheet from Carolina biological supply company, the material of glycerol may cause the same irritation as the Ethylene glycol diacetate.</w:t>
      </w:r>
      <w:sdt>
        <w:sdtPr>
          <w:id w:val="1391456631"/>
          <w:citation/>
        </w:sdtPr>
        <w:sdtContent>
          <w:r w:rsidR="00805111">
            <w:fldChar w:fldCharType="begin"/>
          </w:r>
          <w:r w:rsidR="001F09F1">
            <w:instrText xml:space="preserve"> CITATION Gly12 \l 1033 </w:instrText>
          </w:r>
          <w:r w:rsidR="00805111">
            <w:fldChar w:fldCharType="separate"/>
          </w:r>
          <w:r w:rsidR="00933426" w:rsidRPr="00933426">
            <w:rPr>
              <w:noProof/>
            </w:rPr>
            <w:t>[3]</w:t>
          </w:r>
          <w:r w:rsidR="00805111">
            <w:rPr>
              <w:noProof/>
            </w:rPr>
            <w:fldChar w:fldCharType="end"/>
          </w:r>
        </w:sdtContent>
      </w:sdt>
    </w:p>
    <w:p w14:paraId="28840955" w14:textId="77777777" w:rsidR="00197510" w:rsidRDefault="00C266AD">
      <w:ins w:id="1084" w:author="Wheeler Weise" w:date="2014-04-16T22:03:00Z">
        <w:r>
          <w:tab/>
        </w:r>
      </w:ins>
      <w:r w:rsidR="002C7108" w:rsidRPr="002C7108">
        <w:t xml:space="preserve"> In order</w:t>
      </w:r>
      <w:r w:rsidR="002C6172">
        <w:t xml:space="preserve"> to achieve</w:t>
      </w:r>
      <w:r w:rsidR="002C7108" w:rsidRPr="002C7108">
        <w:t xml:space="preserve"> </w:t>
      </w:r>
      <w:r w:rsidR="004E4F86">
        <w:t>a high level of</w:t>
      </w:r>
      <w:r w:rsidR="002C7108" w:rsidRPr="002C7108">
        <w:t xml:space="preserve"> health and safety, it</w:t>
      </w:r>
      <w:r w:rsidR="004E4F86">
        <w:t xml:space="preserve"> is highly recommended</w:t>
      </w:r>
      <w:del w:id="1085" w:author="Wheeler Weise" w:date="2014-04-16T22:03:00Z">
        <w:r w:rsidR="002C7108" w:rsidRPr="002C7108" w:rsidDel="00C266AD">
          <w:delText xml:space="preserve"> </w:delText>
        </w:r>
      </w:del>
      <w:r w:rsidR="002C7108" w:rsidRPr="002C7108">
        <w:t xml:space="preserve"> to keep all the chemical material</w:t>
      </w:r>
      <w:r w:rsidR="004E4F86">
        <w:t>s</w:t>
      </w:r>
      <w:r w:rsidR="002C7108" w:rsidRPr="002C7108">
        <w:t xml:space="preserve"> </w:t>
      </w:r>
      <w:r w:rsidR="004E4F86">
        <w:t>away from heat and sunlight. Another recommendation is to</w:t>
      </w:r>
      <w:r w:rsidR="002C7108" w:rsidRPr="002C7108">
        <w:t xml:space="preserve"> wear </w:t>
      </w:r>
      <w:ins w:id="1086" w:author="Peter J Zamiska" w:date="2014-04-17T02:09:00Z">
        <w:r w:rsidR="00DB0DD1">
          <w:t xml:space="preserve">latex </w:t>
        </w:r>
      </w:ins>
      <w:r w:rsidR="002C7108" w:rsidRPr="002C7108">
        <w:t>glove</w:t>
      </w:r>
      <w:ins w:id="1087" w:author="Peter J Zamiska" w:date="2014-04-17T02:09:00Z">
        <w:r w:rsidR="00DB0DD1">
          <w:t>s</w:t>
        </w:r>
      </w:ins>
      <w:del w:id="1088" w:author="Peter J Zamiska" w:date="2014-04-17T02:09:00Z">
        <w:r w:rsidR="002C7108" w:rsidRPr="002C7108" w:rsidDel="00DB0DD1">
          <w:delText xml:space="preserve">, </w:delText>
        </w:r>
        <w:commentRangeStart w:id="1089"/>
        <w:r w:rsidR="002C7108" w:rsidRPr="002C7108" w:rsidDel="00DB0DD1">
          <w:delText>cargo</w:delText>
        </w:r>
        <w:commentRangeEnd w:id="1089"/>
        <w:r w:rsidR="003B7470" w:rsidDel="00DB0DD1">
          <w:rPr>
            <w:rStyle w:val="CommentReference"/>
          </w:rPr>
          <w:commentReference w:id="1089"/>
        </w:r>
        <w:r w:rsidR="002C7108" w:rsidRPr="002C7108" w:rsidDel="00DB0DD1">
          <w:delText>,</w:delText>
        </w:r>
      </w:del>
      <w:r w:rsidR="002C7108" w:rsidRPr="002C7108">
        <w:t xml:space="preserve"> and </w:t>
      </w:r>
      <w:r w:rsidR="004E4F86" w:rsidRPr="002C7108">
        <w:t>breat</w:t>
      </w:r>
      <w:r w:rsidR="004E4F86">
        <w:t>hin</w:t>
      </w:r>
      <w:r w:rsidR="004E4F86" w:rsidRPr="002C7108">
        <w:t>g</w:t>
      </w:r>
      <w:r w:rsidR="002C7108" w:rsidRPr="002C7108">
        <w:t xml:space="preserve"> mask </w:t>
      </w:r>
      <w:r w:rsidR="004E4F86">
        <w:t>while preparing</w:t>
      </w:r>
      <w:r w:rsidR="002C7108" w:rsidRPr="002C7108">
        <w:t xml:space="preserve"> </w:t>
      </w:r>
      <w:r w:rsidR="004E4F86">
        <w:t>the</w:t>
      </w:r>
      <w:r w:rsidR="004E4F86" w:rsidRPr="002C7108">
        <w:t xml:space="preserve"> </w:t>
      </w:r>
      <w:r w:rsidR="002C7108" w:rsidRPr="002C7108">
        <w:t>powder and liquid binding agent. Furthermore, the chemical material of Ethylene glycol diacetate can</w:t>
      </w:r>
      <w:r w:rsidR="004E4F86">
        <w:t xml:space="preserve"> be</w:t>
      </w:r>
      <w:r w:rsidR="002C7108" w:rsidRPr="002C7108">
        <w:t xml:space="preserve"> harmful to the aquatic life. In order </w:t>
      </w:r>
      <w:r w:rsidR="004E4F86">
        <w:t>to</w:t>
      </w:r>
      <w:r w:rsidR="004E4F86" w:rsidRPr="002C7108">
        <w:t xml:space="preserve"> </w:t>
      </w:r>
      <w:r w:rsidR="002C7108" w:rsidRPr="002C7108">
        <w:t>protect the environment,</w:t>
      </w:r>
      <w:r w:rsidR="004E4F86">
        <w:t xml:space="preserve"> chemical liquids must not be</w:t>
      </w:r>
      <w:r w:rsidR="002C7108" w:rsidRPr="002C7108">
        <w:t xml:space="preserve"> dispose</w:t>
      </w:r>
      <w:r w:rsidR="004E4F86">
        <w:t>d</w:t>
      </w:r>
      <w:r w:rsidR="002C7108" w:rsidRPr="002C7108">
        <w:t xml:space="preserve"> into the public </w:t>
      </w:r>
      <w:del w:id="1090" w:author="Wheeler Weise" w:date="2014-04-16T22:04:00Z">
        <w:r w:rsidR="002C7108" w:rsidRPr="002C7108" w:rsidDel="00C266AD">
          <w:delText>water channel</w:delText>
        </w:r>
      </w:del>
      <w:ins w:id="1091" w:author="Wheeler Weise" w:date="2014-04-16T22:04:00Z">
        <w:r>
          <w:t>water drains</w:t>
        </w:r>
      </w:ins>
      <w:r w:rsidR="002C7108" w:rsidRPr="002C7108">
        <w:t>.</w:t>
      </w:r>
    </w:p>
    <w:p w14:paraId="6C66D32C" w14:textId="77777777" w:rsidR="00197510" w:rsidRDefault="002C7108">
      <w:r w:rsidRPr="002C7108">
        <w:tab/>
        <w:t xml:space="preserve">Not only </w:t>
      </w:r>
      <w:ins w:id="1092" w:author="Peter J Zamiska" w:date="2014-04-17T02:10:00Z">
        <w:r w:rsidR="00DB0DD1">
          <w:t xml:space="preserve">are </w:t>
        </w:r>
      </w:ins>
      <w:r w:rsidRPr="002C7108">
        <w:t>Ethylene glycol diacetate and glycerol</w:t>
      </w:r>
      <w:ins w:id="1093" w:author="Peter J Zamiska" w:date="2014-04-17T02:10:00Z">
        <w:r w:rsidR="00DB0DD1">
          <w:t xml:space="preserve"> toxic</w:t>
        </w:r>
      </w:ins>
      <w:r w:rsidRPr="002C7108">
        <w:t xml:space="preserve">, but </w:t>
      </w:r>
      <w:del w:id="1094" w:author="Peter J Zamiska" w:date="2014-04-17T02:10:00Z">
        <w:r w:rsidRPr="002C7108" w:rsidDel="00DB0DD1">
          <w:delText xml:space="preserve">also </w:delText>
        </w:r>
      </w:del>
      <w:r w:rsidRPr="002C7108">
        <w:t xml:space="preserve">plaster of </w:t>
      </w:r>
      <w:proofErr w:type="spellStart"/>
      <w:r w:rsidRPr="002C7108">
        <w:t>paris</w:t>
      </w:r>
      <w:proofErr w:type="spellEnd"/>
      <w:r w:rsidRPr="002C7108">
        <w:t xml:space="preserve"> </w:t>
      </w:r>
      <w:r w:rsidR="004E4F86">
        <w:t>is</w:t>
      </w:r>
      <w:r w:rsidR="004E4F86" w:rsidRPr="002C7108">
        <w:t xml:space="preserve"> </w:t>
      </w:r>
      <w:del w:id="1095" w:author="Peter J Zamiska" w:date="2014-04-17T02:10:00Z">
        <w:r w:rsidRPr="002C7108" w:rsidDel="00DB0DD1">
          <w:delText>dangerous to use.</w:delText>
        </w:r>
      </w:del>
      <w:ins w:id="1096" w:author="Peter J Zamiska" w:date="2014-04-17T02:10:00Z">
        <w:r w:rsidR="00DB0DD1">
          <w:t>as well.</w:t>
        </w:r>
      </w:ins>
      <w:r w:rsidRPr="002C7108">
        <w:t xml:space="preserve"> When the plaster</w:t>
      </w:r>
      <w:r w:rsidR="004E4F86">
        <w:t xml:space="preserve"> of</w:t>
      </w:r>
      <w:r w:rsidRPr="002C7108">
        <w:t xml:space="preserve"> </w:t>
      </w:r>
      <w:proofErr w:type="spellStart"/>
      <w:r w:rsidRPr="002C7108">
        <w:t>paris</w:t>
      </w:r>
      <w:proofErr w:type="spellEnd"/>
      <w:r w:rsidRPr="002C7108">
        <w:t xml:space="preserve"> mixes with water liquid, it </w:t>
      </w:r>
      <w:r w:rsidR="004E4F86">
        <w:t xml:space="preserve">will </w:t>
      </w:r>
      <w:r w:rsidR="00891876">
        <w:t>generate heat</w:t>
      </w:r>
      <w:r w:rsidRPr="002C7108">
        <w:t xml:space="preserve">. </w:t>
      </w:r>
      <w:r w:rsidR="00891876">
        <w:t>When the temperature becomes</w:t>
      </w:r>
      <w:r w:rsidRPr="002C7108">
        <w:t xml:space="preserve"> </w:t>
      </w:r>
      <w:del w:id="1097" w:author="Peter J Zamiska" w:date="2014-04-17T02:10:00Z">
        <w:r w:rsidRPr="002C7108" w:rsidDel="00DB0DD1">
          <w:delText xml:space="preserve"> </w:delText>
        </w:r>
      </w:del>
      <w:r w:rsidRPr="002C7108">
        <w:t>too high, the mixture can</w:t>
      </w:r>
      <w:r w:rsidR="00891876">
        <w:t xml:space="preserve"> burn</w:t>
      </w:r>
      <w:r w:rsidRPr="002C7108">
        <w:t xml:space="preserve">. In order </w:t>
      </w:r>
      <w:r w:rsidR="00891876">
        <w:t>to</w:t>
      </w:r>
      <w:r w:rsidR="00891876" w:rsidRPr="002C7108">
        <w:t xml:space="preserve"> </w:t>
      </w:r>
      <w:r w:rsidRPr="002C7108">
        <w:t>protect</w:t>
      </w:r>
      <w:r w:rsidR="00891876">
        <w:t xml:space="preserve"> </w:t>
      </w:r>
      <w:r w:rsidRPr="002C7108">
        <w:t xml:space="preserve">the eyes and skin, safety </w:t>
      </w:r>
      <w:r w:rsidR="00891876">
        <w:t>glasses</w:t>
      </w:r>
      <w:r w:rsidR="00891876" w:rsidRPr="002C7108">
        <w:t xml:space="preserve"> </w:t>
      </w:r>
      <w:r w:rsidRPr="002C7108">
        <w:t>and gloves are necessary</w:t>
      </w:r>
      <w:ins w:id="1098" w:author="Peter J Zamiska" w:date="2014-04-17T02:10:00Z">
        <w:r w:rsidR="00DB0DD1">
          <w:t xml:space="preserve"> while handling</w:t>
        </w:r>
      </w:ins>
      <w:del w:id="1099" w:author="Peter J Zamiska" w:date="2014-04-17T02:10:00Z">
        <w:r w:rsidRPr="002C7108" w:rsidDel="00DB0DD1">
          <w:delText xml:space="preserve"> to use</w:delText>
        </w:r>
      </w:del>
      <w:r w:rsidRPr="002C7108">
        <w:t xml:space="preserve"> in the laboratory. If the mixture splash come</w:t>
      </w:r>
      <w:r w:rsidR="00891876">
        <w:t>s</w:t>
      </w:r>
      <w:r w:rsidRPr="002C7108">
        <w:t xml:space="preserve"> into the contact with eyes,</w:t>
      </w:r>
      <w:ins w:id="1100" w:author="Peter J Zamiska" w:date="2014-04-17T02:10:00Z">
        <w:r w:rsidR="00DB0DD1">
          <w:t xml:space="preserve"> </w:t>
        </w:r>
      </w:ins>
      <w:del w:id="1101" w:author="Peter J Zamiska" w:date="2014-04-17T02:10:00Z">
        <w:r w:rsidRPr="002C7108" w:rsidDel="00DB0DD1">
          <w:delText xml:space="preserve"> a </w:delText>
        </w:r>
      </w:del>
      <w:r w:rsidRPr="002C7108">
        <w:t xml:space="preserve">plenty </w:t>
      </w:r>
      <w:del w:id="1102" w:author="Peter J Zamiska" w:date="2014-04-17T02:11:00Z">
        <w:r w:rsidRPr="002C7108" w:rsidDel="00DB0DD1">
          <w:delText xml:space="preserve">of </w:delText>
        </w:r>
      </w:del>
      <w:r w:rsidRPr="002C7108">
        <w:t>water</w:t>
      </w:r>
      <w:r w:rsidR="00891876">
        <w:t xml:space="preserve"> should be used</w:t>
      </w:r>
      <w:r w:rsidRPr="002C7108">
        <w:t xml:space="preserve"> to rinse eyes for at least fifteen to twenty minutes. If the situation is serious, </w:t>
      </w:r>
      <w:r w:rsidR="00891876">
        <w:t>the affected person must</w:t>
      </w:r>
      <w:r w:rsidRPr="002C7108">
        <w:t xml:space="preserve"> see a doctor immediately. Furthermore, the plaster of </w:t>
      </w:r>
      <w:proofErr w:type="spellStart"/>
      <w:r w:rsidRPr="002C7108">
        <w:t>paris</w:t>
      </w:r>
      <w:proofErr w:type="spellEnd"/>
      <w:r w:rsidRPr="002C7108">
        <w:t xml:space="preserve"> is easy to disperse into the air, because it is extremely fine and light. Therefore, dust mask </w:t>
      </w:r>
      <w:r w:rsidR="00884252">
        <w:t>should be used</w:t>
      </w:r>
      <w:r w:rsidRPr="002C7108">
        <w:t xml:space="preserve"> to prevent breathing the dust in the air which irritant may cause breathing difficulties.</w:t>
      </w:r>
      <w:sdt>
        <w:sdtPr>
          <w:id w:val="387385169"/>
          <w:citation/>
        </w:sdtPr>
        <w:sdtContent>
          <w:r w:rsidR="00805111">
            <w:fldChar w:fldCharType="begin"/>
          </w:r>
          <w:r w:rsidR="001F09F1">
            <w:instrText xml:space="preserve"> CITATION Pem \l 1033 </w:instrText>
          </w:r>
          <w:r w:rsidR="00805111">
            <w:fldChar w:fldCharType="separate"/>
          </w:r>
          <w:r w:rsidR="00933426" w:rsidRPr="00933426">
            <w:rPr>
              <w:noProof/>
            </w:rPr>
            <w:t>[4]</w:t>
          </w:r>
          <w:r w:rsidR="00805111">
            <w:rPr>
              <w:noProof/>
            </w:rPr>
            <w:fldChar w:fldCharType="end"/>
          </w:r>
        </w:sdtContent>
      </w:sdt>
    </w:p>
    <w:p w14:paraId="3FC04242" w14:textId="77777777" w:rsidR="00A67051" w:rsidRDefault="002C7108" w:rsidP="002C7108">
      <w:pPr>
        <w:pStyle w:val="Heading3"/>
      </w:pPr>
      <w:r w:rsidRPr="002C7108">
        <w:t xml:space="preserve"> </w:t>
      </w:r>
      <w:bookmarkStart w:id="1103" w:name="_Toc385422311"/>
      <w:bookmarkStart w:id="1104" w:name="_Toc385424897"/>
      <w:r w:rsidR="00A67051">
        <w:t>Costs</w:t>
      </w:r>
      <w:bookmarkEnd w:id="1103"/>
      <w:bookmarkEnd w:id="1104"/>
    </w:p>
    <w:tbl>
      <w:tblPr>
        <w:tblpPr w:leftFromText="180" w:rightFromText="180" w:vertAnchor="page" w:horzAnchor="margin" w:tblpXSpec="center" w:tblpY="11169"/>
        <w:tblW w:w="9631" w:type="dxa"/>
        <w:tblLook w:val="04A0" w:firstRow="1" w:lastRow="0" w:firstColumn="1" w:lastColumn="0" w:noHBand="0" w:noVBand="1"/>
      </w:tblPr>
      <w:tblGrid>
        <w:gridCol w:w="2602"/>
        <w:gridCol w:w="1052"/>
        <w:gridCol w:w="904"/>
        <w:gridCol w:w="856"/>
        <w:gridCol w:w="1391"/>
        <w:gridCol w:w="2130"/>
        <w:gridCol w:w="696"/>
      </w:tblGrid>
      <w:tr w:rsidR="002C7108" w:rsidRPr="00A01F8A" w14:paraId="69D3CF52" w14:textId="77777777" w:rsidTr="004C7760">
        <w:trPr>
          <w:trHeight w:val="172"/>
        </w:trPr>
        <w:tc>
          <w:tcPr>
            <w:tcW w:w="2602"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4DBAC0CE" w14:textId="77777777" w:rsidR="002C7108" w:rsidRPr="00E52D6C" w:rsidRDefault="002C7108" w:rsidP="004C7760">
            <w:pPr>
              <w:pStyle w:val="NoSpacing"/>
              <w:rPr>
                <w:rFonts w:eastAsia="Times New Roman"/>
                <w:b/>
              </w:rPr>
            </w:pPr>
            <w:r w:rsidRPr="00E52D6C">
              <w:rPr>
                <w:rFonts w:eastAsia="Times New Roman"/>
                <w:b/>
              </w:rPr>
              <w:t>Item name</w:t>
            </w:r>
          </w:p>
        </w:tc>
        <w:tc>
          <w:tcPr>
            <w:tcW w:w="1052" w:type="dxa"/>
            <w:tcBorders>
              <w:top w:val="single" w:sz="4" w:space="0" w:color="B2B2B2"/>
              <w:left w:val="nil"/>
              <w:bottom w:val="single" w:sz="4" w:space="0" w:color="B2B2B2"/>
              <w:right w:val="single" w:sz="4" w:space="0" w:color="B2B2B2"/>
            </w:tcBorders>
            <w:shd w:val="clear" w:color="000000" w:fill="FFFFCC"/>
            <w:noWrap/>
            <w:vAlign w:val="bottom"/>
            <w:hideMark/>
          </w:tcPr>
          <w:p w14:paraId="10838F15" w14:textId="77777777" w:rsidR="002C7108" w:rsidRPr="00E52D6C" w:rsidRDefault="002C7108" w:rsidP="004C7760">
            <w:pPr>
              <w:pStyle w:val="NoSpacing"/>
              <w:rPr>
                <w:rFonts w:eastAsia="Times New Roman"/>
                <w:b/>
              </w:rPr>
            </w:pPr>
            <w:r w:rsidRPr="00E52D6C">
              <w:rPr>
                <w:rFonts w:eastAsia="Times New Roman"/>
                <w:b/>
              </w:rPr>
              <w:t>Quantity</w:t>
            </w:r>
          </w:p>
        </w:tc>
        <w:tc>
          <w:tcPr>
            <w:tcW w:w="904" w:type="dxa"/>
            <w:tcBorders>
              <w:top w:val="single" w:sz="4" w:space="0" w:color="B2B2B2"/>
              <w:left w:val="nil"/>
              <w:bottom w:val="single" w:sz="4" w:space="0" w:color="B2B2B2"/>
              <w:right w:val="single" w:sz="4" w:space="0" w:color="B2B2B2"/>
            </w:tcBorders>
            <w:shd w:val="clear" w:color="000000" w:fill="FFFFCC"/>
            <w:noWrap/>
            <w:vAlign w:val="bottom"/>
            <w:hideMark/>
          </w:tcPr>
          <w:p w14:paraId="2214CFDA" w14:textId="77777777" w:rsidR="002C7108" w:rsidRPr="00E52D6C" w:rsidRDefault="002C7108" w:rsidP="004C7760">
            <w:pPr>
              <w:pStyle w:val="NoSpacing"/>
              <w:rPr>
                <w:rFonts w:eastAsia="Times New Roman"/>
                <w:b/>
              </w:rPr>
            </w:pPr>
            <w:r w:rsidRPr="00E52D6C">
              <w:rPr>
                <w:rFonts w:eastAsia="Times New Roman"/>
                <w:b/>
              </w:rPr>
              <w:t>Unit price</w:t>
            </w:r>
          </w:p>
        </w:tc>
        <w:tc>
          <w:tcPr>
            <w:tcW w:w="856" w:type="dxa"/>
            <w:tcBorders>
              <w:top w:val="single" w:sz="4" w:space="0" w:color="B2B2B2"/>
              <w:left w:val="nil"/>
              <w:bottom w:val="single" w:sz="4" w:space="0" w:color="B2B2B2"/>
              <w:right w:val="single" w:sz="4" w:space="0" w:color="B2B2B2"/>
            </w:tcBorders>
            <w:shd w:val="clear" w:color="000000" w:fill="FFFFCC"/>
            <w:noWrap/>
            <w:vAlign w:val="bottom"/>
            <w:hideMark/>
          </w:tcPr>
          <w:p w14:paraId="1376B304" w14:textId="77777777" w:rsidR="002C7108" w:rsidRPr="00E52D6C" w:rsidRDefault="002C7108" w:rsidP="004C7760">
            <w:pPr>
              <w:pStyle w:val="NoSpacing"/>
              <w:rPr>
                <w:rFonts w:eastAsia="Times New Roman"/>
                <w:b/>
              </w:rPr>
            </w:pPr>
            <w:r w:rsidRPr="00E52D6C">
              <w:rPr>
                <w:rFonts w:eastAsia="Times New Roman"/>
                <w:b/>
              </w:rPr>
              <w:t>Sub total</w:t>
            </w:r>
          </w:p>
        </w:tc>
        <w:tc>
          <w:tcPr>
            <w:tcW w:w="1391" w:type="dxa"/>
            <w:tcBorders>
              <w:top w:val="single" w:sz="4" w:space="0" w:color="B2B2B2"/>
              <w:left w:val="nil"/>
              <w:bottom w:val="single" w:sz="4" w:space="0" w:color="B2B2B2"/>
              <w:right w:val="single" w:sz="4" w:space="0" w:color="B2B2B2"/>
            </w:tcBorders>
            <w:shd w:val="clear" w:color="000000" w:fill="FFFFCC"/>
            <w:noWrap/>
            <w:vAlign w:val="bottom"/>
            <w:hideMark/>
          </w:tcPr>
          <w:p w14:paraId="4BBE6B9B" w14:textId="77777777" w:rsidR="002C7108" w:rsidRPr="00E52D6C" w:rsidRDefault="002C7108" w:rsidP="004C7760">
            <w:pPr>
              <w:pStyle w:val="NoSpacing"/>
              <w:rPr>
                <w:rFonts w:eastAsia="Times New Roman"/>
                <w:b/>
              </w:rPr>
            </w:pPr>
            <w:r w:rsidRPr="00E52D6C">
              <w:rPr>
                <w:rFonts w:eastAsia="Times New Roman"/>
                <w:b/>
              </w:rPr>
              <w:t>Source of funds</w:t>
            </w:r>
          </w:p>
        </w:tc>
        <w:tc>
          <w:tcPr>
            <w:tcW w:w="2130" w:type="dxa"/>
            <w:tcBorders>
              <w:top w:val="single" w:sz="4" w:space="0" w:color="B2B2B2"/>
              <w:left w:val="nil"/>
              <w:bottom w:val="single" w:sz="4" w:space="0" w:color="B2B2B2"/>
              <w:right w:val="single" w:sz="4" w:space="0" w:color="B2B2B2"/>
            </w:tcBorders>
            <w:shd w:val="clear" w:color="000000" w:fill="FFFFCC"/>
            <w:noWrap/>
            <w:vAlign w:val="bottom"/>
            <w:hideMark/>
          </w:tcPr>
          <w:p w14:paraId="6332FA44" w14:textId="77777777" w:rsidR="002C7108" w:rsidRPr="00E52D6C" w:rsidRDefault="002C7108" w:rsidP="004C7760">
            <w:pPr>
              <w:pStyle w:val="NoSpacing"/>
              <w:rPr>
                <w:rFonts w:eastAsia="Times New Roman"/>
                <w:b/>
              </w:rPr>
            </w:pPr>
            <w:r w:rsidRPr="00E52D6C">
              <w:rPr>
                <w:rFonts w:eastAsia="Times New Roman"/>
                <w:b/>
              </w:rPr>
              <w:t>Item used in Prototype?</w:t>
            </w:r>
          </w:p>
        </w:tc>
        <w:tc>
          <w:tcPr>
            <w:tcW w:w="696" w:type="dxa"/>
            <w:tcBorders>
              <w:top w:val="single" w:sz="4" w:space="0" w:color="B2B2B2"/>
              <w:left w:val="nil"/>
              <w:bottom w:val="single" w:sz="4" w:space="0" w:color="B2B2B2"/>
              <w:right w:val="single" w:sz="4" w:space="0" w:color="B2B2B2"/>
            </w:tcBorders>
            <w:shd w:val="clear" w:color="000000" w:fill="FFFFCC"/>
            <w:noWrap/>
            <w:vAlign w:val="bottom"/>
            <w:hideMark/>
          </w:tcPr>
          <w:p w14:paraId="35B7DE31" w14:textId="77777777" w:rsidR="002C7108" w:rsidRPr="00E52D6C" w:rsidRDefault="002C7108" w:rsidP="004C7760">
            <w:pPr>
              <w:pStyle w:val="NoSpacing"/>
              <w:rPr>
                <w:rFonts w:eastAsia="Times New Roman"/>
                <w:b/>
              </w:rPr>
            </w:pPr>
            <w:r w:rsidRPr="00E52D6C">
              <w:rPr>
                <w:rFonts w:eastAsia="Times New Roman"/>
                <w:b/>
              </w:rPr>
              <w:t>% Used</w:t>
            </w:r>
          </w:p>
        </w:tc>
      </w:tr>
      <w:tr w:rsidR="002C7108" w:rsidRPr="00A01F8A" w14:paraId="0EC0A4D3" w14:textId="77777777" w:rsidTr="004C7760">
        <w:trPr>
          <w:trHeight w:val="172"/>
        </w:trPr>
        <w:tc>
          <w:tcPr>
            <w:tcW w:w="2602"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7DC56E9A" w14:textId="77777777" w:rsidR="002C7108" w:rsidRPr="00A01F8A" w:rsidRDefault="002C7108" w:rsidP="004C7760">
            <w:pPr>
              <w:pStyle w:val="NoSpacing"/>
              <w:rPr>
                <w:rFonts w:eastAsia="Times New Roman"/>
                <w:color w:val="3F3F76"/>
              </w:rPr>
            </w:pPr>
            <w:r w:rsidRPr="00A01F8A">
              <w:rPr>
                <w:rFonts w:eastAsia="Times New Roman"/>
                <w:color w:val="3F3F76"/>
              </w:rPr>
              <w:t>3mL Syringes with needles</w:t>
            </w:r>
          </w:p>
        </w:tc>
        <w:tc>
          <w:tcPr>
            <w:tcW w:w="1052"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A3106C7" w14:textId="77777777" w:rsidR="002C7108" w:rsidRPr="00A01F8A" w:rsidRDefault="002C7108" w:rsidP="004C7760">
            <w:pPr>
              <w:pStyle w:val="NoSpacing"/>
              <w:rPr>
                <w:rFonts w:eastAsia="Times New Roman"/>
              </w:rPr>
            </w:pPr>
            <w:r w:rsidRPr="00A01F8A">
              <w:rPr>
                <w:rFonts w:eastAsia="Times New Roman"/>
              </w:rPr>
              <w:t>5</w:t>
            </w:r>
          </w:p>
        </w:tc>
        <w:tc>
          <w:tcPr>
            <w:tcW w:w="904" w:type="dxa"/>
            <w:tcBorders>
              <w:top w:val="single" w:sz="4" w:space="0" w:color="3F3F3F"/>
              <w:left w:val="nil"/>
              <w:bottom w:val="single" w:sz="4" w:space="0" w:color="3F3F3F"/>
              <w:right w:val="single" w:sz="4" w:space="0" w:color="3F3F3F"/>
            </w:tcBorders>
            <w:shd w:val="clear" w:color="000000" w:fill="F2F2F2"/>
            <w:noWrap/>
            <w:vAlign w:val="bottom"/>
            <w:hideMark/>
          </w:tcPr>
          <w:p w14:paraId="65DDCB72" w14:textId="77777777" w:rsidR="002C7108" w:rsidRPr="00A01F8A" w:rsidRDefault="002C7108" w:rsidP="004C7760">
            <w:pPr>
              <w:pStyle w:val="NoSpacing"/>
              <w:rPr>
                <w:rFonts w:eastAsia="Times New Roman"/>
              </w:rPr>
            </w:pPr>
            <w:r w:rsidRPr="00A01F8A">
              <w:rPr>
                <w:rFonts w:eastAsia="Times New Roman"/>
              </w:rPr>
              <w:t xml:space="preserve">$1.18 </w:t>
            </w:r>
          </w:p>
        </w:tc>
        <w:tc>
          <w:tcPr>
            <w:tcW w:w="856" w:type="dxa"/>
            <w:tcBorders>
              <w:top w:val="single" w:sz="4" w:space="0" w:color="3F3F3F"/>
              <w:left w:val="nil"/>
              <w:bottom w:val="single" w:sz="4" w:space="0" w:color="3F3F3F"/>
              <w:right w:val="single" w:sz="4" w:space="0" w:color="3F3F3F"/>
            </w:tcBorders>
            <w:shd w:val="clear" w:color="000000" w:fill="F2F2F2"/>
            <w:noWrap/>
            <w:vAlign w:val="bottom"/>
            <w:hideMark/>
          </w:tcPr>
          <w:p w14:paraId="08D2B560" w14:textId="77777777" w:rsidR="002C7108" w:rsidRPr="00A01F8A" w:rsidRDefault="002C7108" w:rsidP="004C7760">
            <w:pPr>
              <w:pStyle w:val="NoSpacing"/>
              <w:rPr>
                <w:rFonts w:eastAsia="Times New Roman"/>
              </w:rPr>
            </w:pPr>
            <w:r w:rsidRPr="00A01F8A">
              <w:rPr>
                <w:rFonts w:eastAsia="Times New Roman"/>
              </w:rPr>
              <w:t xml:space="preserve">$5.87 </w:t>
            </w:r>
          </w:p>
        </w:tc>
        <w:tc>
          <w:tcPr>
            <w:tcW w:w="1391" w:type="dxa"/>
            <w:tcBorders>
              <w:top w:val="single" w:sz="4" w:space="0" w:color="3F3F3F"/>
              <w:left w:val="nil"/>
              <w:bottom w:val="single" w:sz="4" w:space="0" w:color="3F3F3F"/>
              <w:right w:val="single" w:sz="4" w:space="0" w:color="3F3F3F"/>
            </w:tcBorders>
            <w:shd w:val="clear" w:color="000000" w:fill="F2F2F2"/>
            <w:noWrap/>
            <w:vAlign w:val="bottom"/>
            <w:hideMark/>
          </w:tcPr>
          <w:p w14:paraId="1684D901" w14:textId="77777777" w:rsidR="002C7108" w:rsidRPr="00A01F8A" w:rsidRDefault="002C7108" w:rsidP="004C7760">
            <w:pPr>
              <w:pStyle w:val="NoSpacing"/>
              <w:rPr>
                <w:rFonts w:eastAsia="Times New Roman"/>
              </w:rPr>
            </w:pPr>
            <w:r w:rsidRPr="00A01F8A">
              <w:rPr>
                <w:rFonts w:eastAsia="Times New Roman"/>
              </w:rPr>
              <w:t>Shaalan</w:t>
            </w:r>
          </w:p>
        </w:tc>
        <w:tc>
          <w:tcPr>
            <w:tcW w:w="2130" w:type="dxa"/>
            <w:tcBorders>
              <w:top w:val="single" w:sz="4" w:space="0" w:color="3F3F3F"/>
              <w:left w:val="nil"/>
              <w:bottom w:val="single" w:sz="4" w:space="0" w:color="3F3F3F"/>
              <w:right w:val="single" w:sz="4" w:space="0" w:color="3F3F3F"/>
            </w:tcBorders>
            <w:shd w:val="clear" w:color="000000" w:fill="F2F2F2"/>
            <w:noWrap/>
            <w:vAlign w:val="bottom"/>
            <w:hideMark/>
          </w:tcPr>
          <w:p w14:paraId="0185A687"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single" w:sz="4" w:space="0" w:color="3F3F3F"/>
              <w:left w:val="nil"/>
              <w:bottom w:val="single" w:sz="4" w:space="0" w:color="3F3F3F"/>
              <w:right w:val="single" w:sz="4" w:space="0" w:color="3F3F3F"/>
            </w:tcBorders>
            <w:shd w:val="clear" w:color="000000" w:fill="F2F2F2"/>
            <w:noWrap/>
            <w:vAlign w:val="bottom"/>
            <w:hideMark/>
          </w:tcPr>
          <w:p w14:paraId="7F522E21" w14:textId="77777777" w:rsidR="002C7108" w:rsidRPr="00A01F8A" w:rsidRDefault="002C7108" w:rsidP="004C7760">
            <w:pPr>
              <w:pStyle w:val="NoSpacing"/>
              <w:rPr>
                <w:rFonts w:eastAsia="Times New Roman"/>
              </w:rPr>
            </w:pPr>
            <w:r w:rsidRPr="00A01F8A">
              <w:rPr>
                <w:rFonts w:eastAsia="Times New Roman"/>
              </w:rPr>
              <w:t> </w:t>
            </w:r>
          </w:p>
        </w:tc>
      </w:tr>
      <w:tr w:rsidR="002C7108" w:rsidRPr="00A01F8A" w14:paraId="0A408493"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0F7FE2D6" w14:textId="77777777" w:rsidR="002C7108" w:rsidRPr="00A01F8A" w:rsidRDefault="002C7108" w:rsidP="004C7760">
            <w:pPr>
              <w:pStyle w:val="NoSpacing"/>
              <w:rPr>
                <w:rFonts w:eastAsia="Times New Roman"/>
                <w:color w:val="3F3F76"/>
              </w:rPr>
            </w:pPr>
            <w:r w:rsidRPr="00A01F8A">
              <w:rPr>
                <w:rFonts w:eastAsia="Times New Roman"/>
                <w:color w:val="3F3F76"/>
              </w:rPr>
              <w:t>Plaster of Paris - 25lb</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382DD75A" w14:textId="77777777" w:rsidR="002C7108" w:rsidRPr="00A01F8A" w:rsidRDefault="002C7108" w:rsidP="004C7760">
            <w:pPr>
              <w:pStyle w:val="NoSpacing"/>
              <w:rPr>
                <w:rFonts w:eastAsia="Times New Roman"/>
              </w:rPr>
            </w:pPr>
            <w:r w:rsidRPr="00A01F8A">
              <w:rPr>
                <w:rFonts w:eastAsia="Times New Roman"/>
              </w:rPr>
              <w:t>2</w:t>
            </w:r>
          </w:p>
        </w:tc>
        <w:tc>
          <w:tcPr>
            <w:tcW w:w="904" w:type="dxa"/>
            <w:tcBorders>
              <w:top w:val="nil"/>
              <w:left w:val="nil"/>
              <w:bottom w:val="single" w:sz="4" w:space="0" w:color="3F3F3F"/>
              <w:right w:val="single" w:sz="4" w:space="0" w:color="3F3F3F"/>
            </w:tcBorders>
            <w:shd w:val="clear" w:color="000000" w:fill="F2F2F2"/>
            <w:noWrap/>
            <w:vAlign w:val="bottom"/>
            <w:hideMark/>
          </w:tcPr>
          <w:p w14:paraId="51AB6698" w14:textId="77777777" w:rsidR="002C7108" w:rsidRPr="00A01F8A" w:rsidRDefault="002C7108" w:rsidP="004C7760">
            <w:pPr>
              <w:pStyle w:val="NoSpacing"/>
              <w:rPr>
                <w:rFonts w:eastAsia="Times New Roman"/>
              </w:rPr>
            </w:pPr>
            <w:r w:rsidRPr="00A01F8A">
              <w:rPr>
                <w:rFonts w:eastAsia="Times New Roman"/>
              </w:rPr>
              <w:t xml:space="preserve">$11.67 </w:t>
            </w:r>
          </w:p>
        </w:tc>
        <w:tc>
          <w:tcPr>
            <w:tcW w:w="856" w:type="dxa"/>
            <w:tcBorders>
              <w:top w:val="nil"/>
              <w:left w:val="nil"/>
              <w:bottom w:val="single" w:sz="4" w:space="0" w:color="3F3F3F"/>
              <w:right w:val="single" w:sz="4" w:space="0" w:color="3F3F3F"/>
            </w:tcBorders>
            <w:shd w:val="clear" w:color="000000" w:fill="F2F2F2"/>
            <w:noWrap/>
            <w:vAlign w:val="bottom"/>
            <w:hideMark/>
          </w:tcPr>
          <w:p w14:paraId="378BB953" w14:textId="77777777" w:rsidR="002C7108" w:rsidRPr="00A01F8A" w:rsidRDefault="002C7108" w:rsidP="004C7760">
            <w:pPr>
              <w:pStyle w:val="NoSpacing"/>
              <w:rPr>
                <w:rFonts w:eastAsia="Times New Roman"/>
              </w:rPr>
            </w:pPr>
            <w:r w:rsidRPr="00A01F8A">
              <w:rPr>
                <w:rFonts w:eastAsia="Times New Roman"/>
              </w:rPr>
              <w:t xml:space="preserve">$23.34 </w:t>
            </w:r>
          </w:p>
        </w:tc>
        <w:tc>
          <w:tcPr>
            <w:tcW w:w="1391" w:type="dxa"/>
            <w:tcBorders>
              <w:top w:val="nil"/>
              <w:left w:val="nil"/>
              <w:bottom w:val="single" w:sz="4" w:space="0" w:color="3F3F3F"/>
              <w:right w:val="single" w:sz="4" w:space="0" w:color="3F3F3F"/>
            </w:tcBorders>
            <w:shd w:val="clear" w:color="000000" w:fill="F2F2F2"/>
            <w:noWrap/>
            <w:vAlign w:val="bottom"/>
            <w:hideMark/>
          </w:tcPr>
          <w:p w14:paraId="06517268" w14:textId="77777777" w:rsidR="002C7108" w:rsidRPr="00A01F8A" w:rsidRDefault="002C7108" w:rsidP="004C7760">
            <w:pPr>
              <w:pStyle w:val="NoSpacing"/>
              <w:rPr>
                <w:rFonts w:eastAsia="Times New Roman"/>
              </w:rPr>
            </w:pPr>
            <w:r w:rsidRPr="00A01F8A">
              <w:rPr>
                <w:rFonts w:eastAsia="Times New Roman"/>
              </w:rPr>
              <w:t xml:space="preserve">ME </w:t>
            </w:r>
            <w:proofErr w:type="spellStart"/>
            <w:r w:rsidRPr="00A01F8A">
              <w:rPr>
                <w:rFonts w:eastAsia="Times New Roman"/>
              </w:rPr>
              <w:t>dept</w:t>
            </w:r>
            <w:proofErr w:type="spellEnd"/>
          </w:p>
        </w:tc>
        <w:tc>
          <w:tcPr>
            <w:tcW w:w="2130" w:type="dxa"/>
            <w:tcBorders>
              <w:top w:val="nil"/>
              <w:left w:val="nil"/>
              <w:bottom w:val="single" w:sz="4" w:space="0" w:color="3F3F3F"/>
              <w:right w:val="single" w:sz="4" w:space="0" w:color="3F3F3F"/>
            </w:tcBorders>
            <w:shd w:val="clear" w:color="000000" w:fill="F2F2F2"/>
            <w:noWrap/>
            <w:vAlign w:val="bottom"/>
            <w:hideMark/>
          </w:tcPr>
          <w:p w14:paraId="7D9EBDAB"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4DDF4AAC" w14:textId="77777777" w:rsidR="002C7108" w:rsidRPr="00A01F8A" w:rsidRDefault="002C7108" w:rsidP="004C7760">
            <w:pPr>
              <w:pStyle w:val="NoSpacing"/>
              <w:rPr>
                <w:rFonts w:eastAsia="Times New Roman"/>
              </w:rPr>
            </w:pPr>
            <w:r w:rsidRPr="00A01F8A">
              <w:rPr>
                <w:rFonts w:eastAsia="Times New Roman"/>
              </w:rPr>
              <w:t> </w:t>
            </w:r>
          </w:p>
        </w:tc>
      </w:tr>
      <w:tr w:rsidR="002C7108" w:rsidRPr="00A01F8A" w14:paraId="0550B090"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682AB7F1" w14:textId="77777777" w:rsidR="002C7108" w:rsidRPr="00A01F8A" w:rsidRDefault="002C7108" w:rsidP="004C7760">
            <w:pPr>
              <w:pStyle w:val="NoSpacing"/>
              <w:rPr>
                <w:rFonts w:eastAsia="Times New Roman"/>
                <w:color w:val="3F3F76"/>
              </w:rPr>
            </w:pPr>
            <w:r w:rsidRPr="00A01F8A">
              <w:rPr>
                <w:rFonts w:eastAsia="Times New Roman"/>
                <w:color w:val="3F3F76"/>
              </w:rPr>
              <w:t>Maltodextrin - 1lb</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49DF8FC3" w14:textId="77777777" w:rsidR="002C7108" w:rsidRPr="00A01F8A" w:rsidRDefault="002C7108" w:rsidP="004C7760">
            <w:pPr>
              <w:pStyle w:val="NoSpacing"/>
              <w:rPr>
                <w:rFonts w:eastAsia="Times New Roman"/>
              </w:rPr>
            </w:pPr>
            <w:r w:rsidRPr="00A01F8A">
              <w:rPr>
                <w:rFonts w:eastAsia="Times New Roman"/>
              </w:rPr>
              <w:t>5</w:t>
            </w:r>
          </w:p>
        </w:tc>
        <w:tc>
          <w:tcPr>
            <w:tcW w:w="904" w:type="dxa"/>
            <w:tcBorders>
              <w:top w:val="nil"/>
              <w:left w:val="nil"/>
              <w:bottom w:val="single" w:sz="4" w:space="0" w:color="3F3F3F"/>
              <w:right w:val="single" w:sz="4" w:space="0" w:color="3F3F3F"/>
            </w:tcBorders>
            <w:shd w:val="clear" w:color="000000" w:fill="F2F2F2"/>
            <w:noWrap/>
            <w:vAlign w:val="bottom"/>
            <w:hideMark/>
          </w:tcPr>
          <w:p w14:paraId="209B054E" w14:textId="77777777" w:rsidR="002C7108" w:rsidRPr="00A01F8A" w:rsidRDefault="002C7108" w:rsidP="004C7760">
            <w:pPr>
              <w:pStyle w:val="NoSpacing"/>
              <w:rPr>
                <w:rFonts w:eastAsia="Times New Roman"/>
              </w:rPr>
            </w:pPr>
            <w:r w:rsidRPr="00A01F8A">
              <w:rPr>
                <w:rFonts w:eastAsia="Times New Roman"/>
              </w:rPr>
              <w:t xml:space="preserve">$3.88 </w:t>
            </w:r>
          </w:p>
        </w:tc>
        <w:tc>
          <w:tcPr>
            <w:tcW w:w="856" w:type="dxa"/>
            <w:tcBorders>
              <w:top w:val="nil"/>
              <w:left w:val="nil"/>
              <w:bottom w:val="single" w:sz="4" w:space="0" w:color="3F3F3F"/>
              <w:right w:val="single" w:sz="4" w:space="0" w:color="3F3F3F"/>
            </w:tcBorders>
            <w:shd w:val="clear" w:color="000000" w:fill="F2F2F2"/>
            <w:noWrap/>
            <w:vAlign w:val="bottom"/>
            <w:hideMark/>
          </w:tcPr>
          <w:p w14:paraId="76275687" w14:textId="77777777" w:rsidR="002C7108" w:rsidRPr="00A01F8A" w:rsidRDefault="002C7108" w:rsidP="004C7760">
            <w:pPr>
              <w:pStyle w:val="NoSpacing"/>
              <w:rPr>
                <w:rFonts w:eastAsia="Times New Roman"/>
              </w:rPr>
            </w:pPr>
            <w:r w:rsidRPr="00A01F8A">
              <w:rPr>
                <w:rFonts w:eastAsia="Times New Roman"/>
              </w:rPr>
              <w:t xml:space="preserve">$19.39 </w:t>
            </w:r>
          </w:p>
        </w:tc>
        <w:tc>
          <w:tcPr>
            <w:tcW w:w="1391" w:type="dxa"/>
            <w:tcBorders>
              <w:top w:val="nil"/>
              <w:left w:val="nil"/>
              <w:bottom w:val="single" w:sz="4" w:space="0" w:color="3F3F3F"/>
              <w:right w:val="single" w:sz="4" w:space="0" w:color="3F3F3F"/>
            </w:tcBorders>
            <w:shd w:val="clear" w:color="000000" w:fill="F2F2F2"/>
            <w:noWrap/>
            <w:vAlign w:val="bottom"/>
            <w:hideMark/>
          </w:tcPr>
          <w:p w14:paraId="5E2F6709" w14:textId="77777777" w:rsidR="002C7108" w:rsidRPr="00A01F8A" w:rsidRDefault="002C7108" w:rsidP="004C7760">
            <w:pPr>
              <w:pStyle w:val="NoSpacing"/>
              <w:rPr>
                <w:rFonts w:eastAsia="Times New Roman"/>
              </w:rPr>
            </w:pPr>
            <w:r w:rsidRPr="00A01F8A">
              <w:rPr>
                <w:rFonts w:eastAsia="Times New Roman"/>
              </w:rPr>
              <w:t xml:space="preserve">ME </w:t>
            </w:r>
            <w:proofErr w:type="spellStart"/>
            <w:r w:rsidRPr="00A01F8A">
              <w:rPr>
                <w:rFonts w:eastAsia="Times New Roman"/>
              </w:rPr>
              <w:t>dept</w:t>
            </w:r>
            <w:proofErr w:type="spellEnd"/>
          </w:p>
        </w:tc>
        <w:tc>
          <w:tcPr>
            <w:tcW w:w="2130" w:type="dxa"/>
            <w:tcBorders>
              <w:top w:val="nil"/>
              <w:left w:val="nil"/>
              <w:bottom w:val="single" w:sz="4" w:space="0" w:color="3F3F3F"/>
              <w:right w:val="single" w:sz="4" w:space="0" w:color="3F3F3F"/>
            </w:tcBorders>
            <w:shd w:val="clear" w:color="000000" w:fill="F2F2F2"/>
            <w:noWrap/>
            <w:vAlign w:val="bottom"/>
            <w:hideMark/>
          </w:tcPr>
          <w:p w14:paraId="5B90B6FC"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59C8BEE8" w14:textId="77777777" w:rsidR="002C7108" w:rsidRPr="00A01F8A" w:rsidRDefault="002C7108" w:rsidP="004C7760">
            <w:pPr>
              <w:pStyle w:val="NoSpacing"/>
              <w:rPr>
                <w:rFonts w:eastAsia="Times New Roman"/>
              </w:rPr>
            </w:pPr>
            <w:r w:rsidRPr="00A01F8A">
              <w:rPr>
                <w:rFonts w:eastAsia="Times New Roman"/>
              </w:rPr>
              <w:t> </w:t>
            </w:r>
          </w:p>
        </w:tc>
      </w:tr>
      <w:tr w:rsidR="002C7108" w:rsidRPr="00A01F8A" w14:paraId="6C402682"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03923578" w14:textId="77777777" w:rsidR="002C7108" w:rsidRPr="00A01F8A" w:rsidRDefault="002C7108" w:rsidP="004C7760">
            <w:pPr>
              <w:pStyle w:val="NoSpacing"/>
              <w:rPr>
                <w:rFonts w:eastAsia="Times New Roman"/>
                <w:color w:val="3F3F76"/>
              </w:rPr>
            </w:pPr>
            <w:r w:rsidRPr="00A01F8A">
              <w:rPr>
                <w:rFonts w:eastAsia="Times New Roman"/>
                <w:color w:val="3F3F76"/>
              </w:rPr>
              <w:t>Powdered Sugar - 1lb</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1B19F611" w14:textId="77777777" w:rsidR="002C7108" w:rsidRPr="00A01F8A" w:rsidRDefault="002C7108" w:rsidP="004C7760">
            <w:pPr>
              <w:pStyle w:val="NoSpacing"/>
              <w:rPr>
                <w:rFonts w:eastAsia="Times New Roman"/>
              </w:rPr>
            </w:pPr>
            <w:r w:rsidRPr="00A01F8A">
              <w:rPr>
                <w:rFonts w:eastAsia="Times New Roman"/>
              </w:rPr>
              <w:t>5</w:t>
            </w:r>
          </w:p>
        </w:tc>
        <w:tc>
          <w:tcPr>
            <w:tcW w:w="904" w:type="dxa"/>
            <w:tcBorders>
              <w:top w:val="nil"/>
              <w:left w:val="nil"/>
              <w:bottom w:val="single" w:sz="4" w:space="0" w:color="3F3F3F"/>
              <w:right w:val="single" w:sz="4" w:space="0" w:color="3F3F3F"/>
            </w:tcBorders>
            <w:shd w:val="clear" w:color="000000" w:fill="F2F2F2"/>
            <w:noWrap/>
            <w:vAlign w:val="bottom"/>
            <w:hideMark/>
          </w:tcPr>
          <w:p w14:paraId="4E01A9DD" w14:textId="77777777" w:rsidR="002C7108" w:rsidRPr="00A01F8A" w:rsidRDefault="002C7108" w:rsidP="004C7760">
            <w:pPr>
              <w:pStyle w:val="NoSpacing"/>
              <w:rPr>
                <w:rFonts w:eastAsia="Times New Roman"/>
              </w:rPr>
            </w:pPr>
            <w:r w:rsidRPr="00A01F8A">
              <w:rPr>
                <w:rFonts w:eastAsia="Times New Roman"/>
              </w:rPr>
              <w:t xml:space="preserve">$1.32 </w:t>
            </w:r>
          </w:p>
        </w:tc>
        <w:tc>
          <w:tcPr>
            <w:tcW w:w="856" w:type="dxa"/>
            <w:tcBorders>
              <w:top w:val="nil"/>
              <w:left w:val="nil"/>
              <w:bottom w:val="single" w:sz="4" w:space="0" w:color="3F3F3F"/>
              <w:right w:val="single" w:sz="4" w:space="0" w:color="3F3F3F"/>
            </w:tcBorders>
            <w:shd w:val="clear" w:color="000000" w:fill="F2F2F2"/>
            <w:noWrap/>
            <w:vAlign w:val="bottom"/>
            <w:hideMark/>
          </w:tcPr>
          <w:p w14:paraId="30DE6C43" w14:textId="77777777" w:rsidR="002C7108" w:rsidRPr="00A01F8A" w:rsidRDefault="002C7108" w:rsidP="004C7760">
            <w:pPr>
              <w:pStyle w:val="NoSpacing"/>
              <w:rPr>
                <w:rFonts w:eastAsia="Times New Roman"/>
              </w:rPr>
            </w:pPr>
            <w:r w:rsidRPr="00A01F8A">
              <w:rPr>
                <w:rFonts w:eastAsia="Times New Roman"/>
              </w:rPr>
              <w:t xml:space="preserve">$6.60 </w:t>
            </w:r>
          </w:p>
        </w:tc>
        <w:tc>
          <w:tcPr>
            <w:tcW w:w="1391" w:type="dxa"/>
            <w:tcBorders>
              <w:top w:val="nil"/>
              <w:left w:val="nil"/>
              <w:bottom w:val="single" w:sz="4" w:space="0" w:color="3F3F3F"/>
              <w:right w:val="single" w:sz="4" w:space="0" w:color="3F3F3F"/>
            </w:tcBorders>
            <w:shd w:val="clear" w:color="000000" w:fill="F2F2F2"/>
            <w:noWrap/>
            <w:vAlign w:val="bottom"/>
            <w:hideMark/>
          </w:tcPr>
          <w:p w14:paraId="5FEC0C2C" w14:textId="77777777" w:rsidR="002C7108" w:rsidRPr="00A01F8A" w:rsidRDefault="002C7108" w:rsidP="004C7760">
            <w:pPr>
              <w:pStyle w:val="NoSpacing"/>
              <w:rPr>
                <w:rFonts w:eastAsia="Times New Roman"/>
              </w:rPr>
            </w:pPr>
            <w:r w:rsidRPr="00A01F8A">
              <w:rPr>
                <w:rFonts w:eastAsia="Times New Roman"/>
              </w:rPr>
              <w:t xml:space="preserve">ME </w:t>
            </w:r>
            <w:proofErr w:type="spellStart"/>
            <w:r w:rsidRPr="00A01F8A">
              <w:rPr>
                <w:rFonts w:eastAsia="Times New Roman"/>
              </w:rPr>
              <w:t>dept</w:t>
            </w:r>
            <w:proofErr w:type="spellEnd"/>
          </w:p>
        </w:tc>
        <w:tc>
          <w:tcPr>
            <w:tcW w:w="2130" w:type="dxa"/>
            <w:tcBorders>
              <w:top w:val="nil"/>
              <w:left w:val="nil"/>
              <w:bottom w:val="single" w:sz="4" w:space="0" w:color="3F3F3F"/>
              <w:right w:val="single" w:sz="4" w:space="0" w:color="3F3F3F"/>
            </w:tcBorders>
            <w:shd w:val="clear" w:color="000000" w:fill="F2F2F2"/>
            <w:noWrap/>
            <w:vAlign w:val="bottom"/>
            <w:hideMark/>
          </w:tcPr>
          <w:p w14:paraId="7D9BD8E9"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5EDD562F" w14:textId="77777777" w:rsidR="002C7108" w:rsidRPr="00A01F8A" w:rsidRDefault="002C7108" w:rsidP="004C7760">
            <w:pPr>
              <w:pStyle w:val="NoSpacing"/>
              <w:rPr>
                <w:rFonts w:eastAsia="Times New Roman"/>
              </w:rPr>
            </w:pPr>
            <w:r w:rsidRPr="00A01F8A">
              <w:rPr>
                <w:rFonts w:eastAsia="Times New Roman"/>
              </w:rPr>
              <w:t> </w:t>
            </w:r>
          </w:p>
        </w:tc>
      </w:tr>
      <w:tr w:rsidR="002C7108" w:rsidRPr="00A01F8A" w14:paraId="73182AAB"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74123678" w14:textId="77777777" w:rsidR="002C7108" w:rsidRPr="00A01F8A" w:rsidRDefault="002C7108" w:rsidP="004C7760">
            <w:pPr>
              <w:pStyle w:val="NoSpacing"/>
              <w:rPr>
                <w:rFonts w:eastAsia="Times New Roman"/>
                <w:color w:val="3F3F76"/>
              </w:rPr>
            </w:pPr>
            <w:r w:rsidRPr="00A01F8A">
              <w:rPr>
                <w:rFonts w:eastAsia="Times New Roman"/>
                <w:color w:val="3F3F76"/>
              </w:rPr>
              <w:t>Lecithin</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79C09380" w14:textId="77777777" w:rsidR="002C7108" w:rsidRPr="00A01F8A" w:rsidRDefault="002C7108" w:rsidP="004C7760">
            <w:pPr>
              <w:pStyle w:val="NoSpacing"/>
              <w:rPr>
                <w:rFonts w:eastAsia="Times New Roman"/>
              </w:rPr>
            </w:pPr>
            <w:r w:rsidRPr="00A01F8A">
              <w:rPr>
                <w:rFonts w:eastAsia="Times New Roman"/>
              </w:rPr>
              <w:t>1</w:t>
            </w:r>
          </w:p>
        </w:tc>
        <w:tc>
          <w:tcPr>
            <w:tcW w:w="904" w:type="dxa"/>
            <w:tcBorders>
              <w:top w:val="nil"/>
              <w:left w:val="nil"/>
              <w:bottom w:val="single" w:sz="4" w:space="0" w:color="3F3F3F"/>
              <w:right w:val="single" w:sz="4" w:space="0" w:color="3F3F3F"/>
            </w:tcBorders>
            <w:shd w:val="clear" w:color="000000" w:fill="F2F2F2"/>
            <w:noWrap/>
            <w:vAlign w:val="bottom"/>
            <w:hideMark/>
          </w:tcPr>
          <w:p w14:paraId="6BE783B8" w14:textId="77777777" w:rsidR="002C7108" w:rsidRPr="00A01F8A" w:rsidRDefault="002C7108" w:rsidP="004C7760">
            <w:pPr>
              <w:pStyle w:val="NoSpacing"/>
              <w:rPr>
                <w:rFonts w:eastAsia="Times New Roman"/>
              </w:rPr>
            </w:pPr>
            <w:r w:rsidRPr="00A01F8A">
              <w:rPr>
                <w:rFonts w:eastAsia="Times New Roman"/>
              </w:rPr>
              <w:t xml:space="preserve">$12.98 </w:t>
            </w:r>
          </w:p>
        </w:tc>
        <w:tc>
          <w:tcPr>
            <w:tcW w:w="856" w:type="dxa"/>
            <w:tcBorders>
              <w:top w:val="nil"/>
              <w:left w:val="nil"/>
              <w:bottom w:val="single" w:sz="4" w:space="0" w:color="3F3F3F"/>
              <w:right w:val="single" w:sz="4" w:space="0" w:color="3F3F3F"/>
            </w:tcBorders>
            <w:shd w:val="clear" w:color="000000" w:fill="F2F2F2"/>
            <w:noWrap/>
            <w:vAlign w:val="bottom"/>
            <w:hideMark/>
          </w:tcPr>
          <w:p w14:paraId="2BB50B2D" w14:textId="77777777" w:rsidR="002C7108" w:rsidRPr="00A01F8A" w:rsidRDefault="002C7108" w:rsidP="004C7760">
            <w:pPr>
              <w:pStyle w:val="NoSpacing"/>
              <w:rPr>
                <w:rFonts w:eastAsia="Times New Roman"/>
              </w:rPr>
            </w:pPr>
            <w:r w:rsidRPr="00A01F8A">
              <w:rPr>
                <w:rFonts w:eastAsia="Times New Roman"/>
              </w:rPr>
              <w:t xml:space="preserve">$12.98 </w:t>
            </w:r>
          </w:p>
        </w:tc>
        <w:tc>
          <w:tcPr>
            <w:tcW w:w="1391" w:type="dxa"/>
            <w:tcBorders>
              <w:top w:val="nil"/>
              <w:left w:val="nil"/>
              <w:bottom w:val="single" w:sz="4" w:space="0" w:color="3F3F3F"/>
              <w:right w:val="single" w:sz="4" w:space="0" w:color="3F3F3F"/>
            </w:tcBorders>
            <w:shd w:val="clear" w:color="000000" w:fill="F2F2F2"/>
            <w:noWrap/>
            <w:vAlign w:val="bottom"/>
            <w:hideMark/>
          </w:tcPr>
          <w:p w14:paraId="5B7A9563" w14:textId="77777777" w:rsidR="002C7108" w:rsidRPr="00A01F8A" w:rsidRDefault="002C7108" w:rsidP="004C7760">
            <w:pPr>
              <w:pStyle w:val="NoSpacing"/>
              <w:rPr>
                <w:rFonts w:eastAsia="Times New Roman"/>
              </w:rPr>
            </w:pPr>
            <w:r w:rsidRPr="00A01F8A">
              <w:rPr>
                <w:rFonts w:eastAsia="Times New Roman"/>
              </w:rPr>
              <w:t xml:space="preserve">ME </w:t>
            </w:r>
            <w:proofErr w:type="spellStart"/>
            <w:r w:rsidRPr="00A01F8A">
              <w:rPr>
                <w:rFonts w:eastAsia="Times New Roman"/>
              </w:rPr>
              <w:t>dept</w:t>
            </w:r>
            <w:proofErr w:type="spellEnd"/>
          </w:p>
        </w:tc>
        <w:tc>
          <w:tcPr>
            <w:tcW w:w="2130" w:type="dxa"/>
            <w:tcBorders>
              <w:top w:val="nil"/>
              <w:left w:val="nil"/>
              <w:bottom w:val="single" w:sz="4" w:space="0" w:color="3F3F3F"/>
              <w:right w:val="single" w:sz="4" w:space="0" w:color="3F3F3F"/>
            </w:tcBorders>
            <w:shd w:val="clear" w:color="000000" w:fill="F2F2F2"/>
            <w:noWrap/>
            <w:vAlign w:val="bottom"/>
            <w:hideMark/>
          </w:tcPr>
          <w:p w14:paraId="08C1E138"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10E9C430" w14:textId="77777777" w:rsidR="002C7108" w:rsidRPr="00A01F8A" w:rsidRDefault="002C7108" w:rsidP="004C7760">
            <w:pPr>
              <w:pStyle w:val="NoSpacing"/>
              <w:rPr>
                <w:rFonts w:eastAsia="Times New Roman"/>
              </w:rPr>
            </w:pPr>
            <w:r w:rsidRPr="00A01F8A">
              <w:rPr>
                <w:rFonts w:eastAsia="Times New Roman"/>
              </w:rPr>
              <w:t> </w:t>
            </w:r>
          </w:p>
        </w:tc>
      </w:tr>
      <w:tr w:rsidR="002C7108" w:rsidRPr="00A01F8A" w14:paraId="2A60CCB2"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0129DC09" w14:textId="77777777" w:rsidR="002C7108" w:rsidRPr="00A01F8A" w:rsidRDefault="002C7108" w:rsidP="004C7760">
            <w:pPr>
              <w:pStyle w:val="NoSpacing"/>
              <w:rPr>
                <w:rFonts w:eastAsia="Times New Roman"/>
                <w:color w:val="3F3F76"/>
              </w:rPr>
            </w:pPr>
            <w:r w:rsidRPr="00A01F8A">
              <w:rPr>
                <w:rFonts w:eastAsia="Times New Roman"/>
                <w:color w:val="3F3F76"/>
              </w:rPr>
              <w:t>Distilled water-1gal</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3DEAE6C3" w14:textId="77777777" w:rsidR="002C7108" w:rsidRPr="00A01F8A" w:rsidRDefault="002C7108" w:rsidP="004C7760">
            <w:pPr>
              <w:pStyle w:val="NoSpacing"/>
              <w:rPr>
                <w:rFonts w:eastAsia="Times New Roman"/>
              </w:rPr>
            </w:pPr>
            <w:r w:rsidRPr="00A01F8A">
              <w:rPr>
                <w:rFonts w:eastAsia="Times New Roman"/>
              </w:rPr>
              <w:t>1</w:t>
            </w:r>
          </w:p>
        </w:tc>
        <w:tc>
          <w:tcPr>
            <w:tcW w:w="904" w:type="dxa"/>
            <w:tcBorders>
              <w:top w:val="nil"/>
              <w:left w:val="nil"/>
              <w:bottom w:val="single" w:sz="4" w:space="0" w:color="3F3F3F"/>
              <w:right w:val="single" w:sz="4" w:space="0" w:color="3F3F3F"/>
            </w:tcBorders>
            <w:shd w:val="clear" w:color="000000" w:fill="F2F2F2"/>
            <w:noWrap/>
            <w:vAlign w:val="bottom"/>
            <w:hideMark/>
          </w:tcPr>
          <w:p w14:paraId="77A3A818" w14:textId="77777777" w:rsidR="002C7108" w:rsidRPr="00A01F8A" w:rsidRDefault="002C7108" w:rsidP="004C7760">
            <w:pPr>
              <w:pStyle w:val="NoSpacing"/>
              <w:rPr>
                <w:rFonts w:eastAsia="Times New Roman"/>
              </w:rPr>
            </w:pPr>
            <w:r w:rsidRPr="00A01F8A">
              <w:rPr>
                <w:rFonts w:eastAsia="Times New Roman"/>
              </w:rPr>
              <w:t xml:space="preserve">$1.98 </w:t>
            </w:r>
          </w:p>
        </w:tc>
        <w:tc>
          <w:tcPr>
            <w:tcW w:w="856" w:type="dxa"/>
            <w:tcBorders>
              <w:top w:val="nil"/>
              <w:left w:val="nil"/>
              <w:bottom w:val="single" w:sz="4" w:space="0" w:color="3F3F3F"/>
              <w:right w:val="single" w:sz="4" w:space="0" w:color="3F3F3F"/>
            </w:tcBorders>
            <w:shd w:val="clear" w:color="000000" w:fill="F2F2F2"/>
            <w:noWrap/>
            <w:vAlign w:val="bottom"/>
            <w:hideMark/>
          </w:tcPr>
          <w:p w14:paraId="5C74A38B" w14:textId="77777777" w:rsidR="002C7108" w:rsidRPr="00A01F8A" w:rsidRDefault="002C7108" w:rsidP="004C7760">
            <w:pPr>
              <w:pStyle w:val="NoSpacing"/>
              <w:rPr>
                <w:rFonts w:eastAsia="Times New Roman"/>
              </w:rPr>
            </w:pPr>
            <w:r w:rsidRPr="00A01F8A">
              <w:rPr>
                <w:rFonts w:eastAsia="Times New Roman"/>
              </w:rPr>
              <w:t xml:space="preserve">$1.98 </w:t>
            </w:r>
          </w:p>
        </w:tc>
        <w:tc>
          <w:tcPr>
            <w:tcW w:w="1391" w:type="dxa"/>
            <w:tcBorders>
              <w:top w:val="nil"/>
              <w:left w:val="nil"/>
              <w:bottom w:val="single" w:sz="4" w:space="0" w:color="3F3F3F"/>
              <w:right w:val="single" w:sz="4" w:space="0" w:color="3F3F3F"/>
            </w:tcBorders>
            <w:shd w:val="clear" w:color="000000" w:fill="F2F2F2"/>
            <w:noWrap/>
            <w:vAlign w:val="bottom"/>
            <w:hideMark/>
          </w:tcPr>
          <w:p w14:paraId="01B2EB09" w14:textId="77777777" w:rsidR="002C7108" w:rsidRPr="00A01F8A" w:rsidRDefault="002C7108" w:rsidP="004C7760">
            <w:pPr>
              <w:pStyle w:val="NoSpacing"/>
              <w:rPr>
                <w:rFonts w:eastAsia="Times New Roman"/>
              </w:rPr>
            </w:pPr>
            <w:r w:rsidRPr="00A01F8A">
              <w:rPr>
                <w:rFonts w:eastAsia="Times New Roman"/>
              </w:rPr>
              <w:t xml:space="preserve">ME </w:t>
            </w:r>
            <w:proofErr w:type="spellStart"/>
            <w:r w:rsidRPr="00A01F8A">
              <w:rPr>
                <w:rFonts w:eastAsia="Times New Roman"/>
              </w:rPr>
              <w:t>dept</w:t>
            </w:r>
            <w:proofErr w:type="spellEnd"/>
          </w:p>
        </w:tc>
        <w:tc>
          <w:tcPr>
            <w:tcW w:w="2130" w:type="dxa"/>
            <w:tcBorders>
              <w:top w:val="nil"/>
              <w:left w:val="nil"/>
              <w:bottom w:val="single" w:sz="4" w:space="0" w:color="3F3F3F"/>
              <w:right w:val="single" w:sz="4" w:space="0" w:color="3F3F3F"/>
            </w:tcBorders>
            <w:shd w:val="clear" w:color="000000" w:fill="F2F2F2"/>
            <w:noWrap/>
            <w:vAlign w:val="bottom"/>
            <w:hideMark/>
          </w:tcPr>
          <w:p w14:paraId="47EF5C16"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44AC8B17" w14:textId="77777777" w:rsidR="002C7108" w:rsidRPr="00A01F8A" w:rsidRDefault="002C7108" w:rsidP="004C7760">
            <w:pPr>
              <w:pStyle w:val="NoSpacing"/>
              <w:rPr>
                <w:rFonts w:eastAsia="Times New Roman"/>
              </w:rPr>
            </w:pPr>
            <w:r w:rsidRPr="00A01F8A">
              <w:rPr>
                <w:rFonts w:eastAsia="Times New Roman"/>
              </w:rPr>
              <w:t> </w:t>
            </w:r>
          </w:p>
        </w:tc>
      </w:tr>
      <w:tr w:rsidR="002C7108" w:rsidRPr="00A01F8A" w14:paraId="5A00B2D3"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5E998C3F" w14:textId="77777777" w:rsidR="002C7108" w:rsidRPr="00A01F8A" w:rsidRDefault="002C7108" w:rsidP="004C7760">
            <w:pPr>
              <w:pStyle w:val="NoSpacing"/>
              <w:rPr>
                <w:rFonts w:eastAsia="Times New Roman"/>
                <w:color w:val="3F3F76"/>
              </w:rPr>
            </w:pPr>
            <w:r w:rsidRPr="00A01F8A">
              <w:rPr>
                <w:rFonts w:eastAsia="Times New Roman"/>
                <w:color w:val="3F3F76"/>
              </w:rPr>
              <w:t>RIT liquid dye - navy blue - 8oz</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43A646F2" w14:textId="77777777" w:rsidR="002C7108" w:rsidRPr="00A01F8A" w:rsidRDefault="002C7108" w:rsidP="004C7760">
            <w:pPr>
              <w:pStyle w:val="NoSpacing"/>
              <w:rPr>
                <w:rFonts w:eastAsia="Times New Roman"/>
              </w:rPr>
            </w:pPr>
            <w:r w:rsidRPr="00A01F8A">
              <w:rPr>
                <w:rFonts w:eastAsia="Times New Roman"/>
              </w:rPr>
              <w:t>1</w:t>
            </w:r>
          </w:p>
        </w:tc>
        <w:tc>
          <w:tcPr>
            <w:tcW w:w="904" w:type="dxa"/>
            <w:tcBorders>
              <w:top w:val="nil"/>
              <w:left w:val="nil"/>
              <w:bottom w:val="single" w:sz="4" w:space="0" w:color="3F3F3F"/>
              <w:right w:val="single" w:sz="4" w:space="0" w:color="3F3F3F"/>
            </w:tcBorders>
            <w:shd w:val="clear" w:color="000000" w:fill="F2F2F2"/>
            <w:noWrap/>
            <w:vAlign w:val="bottom"/>
            <w:hideMark/>
          </w:tcPr>
          <w:p w14:paraId="5CFC87A1" w14:textId="77777777" w:rsidR="002C7108" w:rsidRPr="00A01F8A" w:rsidRDefault="002C7108" w:rsidP="004C7760">
            <w:pPr>
              <w:pStyle w:val="NoSpacing"/>
              <w:rPr>
                <w:rFonts w:eastAsia="Times New Roman"/>
              </w:rPr>
            </w:pPr>
            <w:r w:rsidRPr="00A01F8A">
              <w:rPr>
                <w:rFonts w:eastAsia="Times New Roman"/>
              </w:rPr>
              <w:t xml:space="preserve">$5.45 </w:t>
            </w:r>
          </w:p>
        </w:tc>
        <w:tc>
          <w:tcPr>
            <w:tcW w:w="856" w:type="dxa"/>
            <w:tcBorders>
              <w:top w:val="nil"/>
              <w:left w:val="nil"/>
              <w:bottom w:val="single" w:sz="4" w:space="0" w:color="3F3F3F"/>
              <w:right w:val="single" w:sz="4" w:space="0" w:color="3F3F3F"/>
            </w:tcBorders>
            <w:shd w:val="clear" w:color="000000" w:fill="F2F2F2"/>
            <w:noWrap/>
            <w:vAlign w:val="bottom"/>
            <w:hideMark/>
          </w:tcPr>
          <w:p w14:paraId="5EEC23E5" w14:textId="77777777" w:rsidR="002C7108" w:rsidRPr="00A01F8A" w:rsidRDefault="002C7108" w:rsidP="004C7760">
            <w:pPr>
              <w:pStyle w:val="NoSpacing"/>
              <w:rPr>
                <w:rFonts w:eastAsia="Times New Roman"/>
              </w:rPr>
            </w:pPr>
            <w:r w:rsidRPr="00A01F8A">
              <w:rPr>
                <w:rFonts w:eastAsia="Times New Roman"/>
              </w:rPr>
              <w:t xml:space="preserve">$5.45 </w:t>
            </w:r>
          </w:p>
        </w:tc>
        <w:tc>
          <w:tcPr>
            <w:tcW w:w="1391" w:type="dxa"/>
            <w:tcBorders>
              <w:top w:val="nil"/>
              <w:left w:val="nil"/>
              <w:bottom w:val="single" w:sz="4" w:space="0" w:color="3F3F3F"/>
              <w:right w:val="single" w:sz="4" w:space="0" w:color="3F3F3F"/>
            </w:tcBorders>
            <w:shd w:val="clear" w:color="000000" w:fill="F2F2F2"/>
            <w:noWrap/>
            <w:vAlign w:val="bottom"/>
            <w:hideMark/>
          </w:tcPr>
          <w:p w14:paraId="242A046D" w14:textId="77777777" w:rsidR="002C7108" w:rsidRPr="00A01F8A" w:rsidRDefault="002C7108" w:rsidP="004C7760">
            <w:pPr>
              <w:pStyle w:val="NoSpacing"/>
              <w:rPr>
                <w:rFonts w:eastAsia="Times New Roman"/>
              </w:rPr>
            </w:pPr>
            <w:r w:rsidRPr="00A01F8A">
              <w:rPr>
                <w:rFonts w:eastAsia="Times New Roman"/>
              </w:rPr>
              <w:t xml:space="preserve">ME </w:t>
            </w:r>
            <w:proofErr w:type="spellStart"/>
            <w:r w:rsidRPr="00A01F8A">
              <w:rPr>
                <w:rFonts w:eastAsia="Times New Roman"/>
              </w:rPr>
              <w:t>dept</w:t>
            </w:r>
            <w:proofErr w:type="spellEnd"/>
          </w:p>
        </w:tc>
        <w:tc>
          <w:tcPr>
            <w:tcW w:w="2130" w:type="dxa"/>
            <w:tcBorders>
              <w:top w:val="nil"/>
              <w:left w:val="nil"/>
              <w:bottom w:val="single" w:sz="4" w:space="0" w:color="3F3F3F"/>
              <w:right w:val="single" w:sz="4" w:space="0" w:color="3F3F3F"/>
            </w:tcBorders>
            <w:shd w:val="clear" w:color="000000" w:fill="F2F2F2"/>
            <w:noWrap/>
            <w:vAlign w:val="bottom"/>
            <w:hideMark/>
          </w:tcPr>
          <w:p w14:paraId="7AF88337"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2ACEC8F9" w14:textId="77777777" w:rsidR="002C7108" w:rsidRPr="00A01F8A" w:rsidRDefault="002C7108" w:rsidP="004C7760">
            <w:pPr>
              <w:pStyle w:val="NoSpacing"/>
              <w:rPr>
                <w:rFonts w:eastAsia="Times New Roman"/>
              </w:rPr>
            </w:pPr>
            <w:r w:rsidRPr="00A01F8A">
              <w:rPr>
                <w:rFonts w:eastAsia="Times New Roman"/>
              </w:rPr>
              <w:t> </w:t>
            </w:r>
          </w:p>
        </w:tc>
      </w:tr>
      <w:tr w:rsidR="002C7108" w:rsidRPr="00A01F8A" w14:paraId="12022323"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67D93599" w14:textId="77777777" w:rsidR="002C7108" w:rsidRPr="00A01F8A" w:rsidRDefault="002C7108" w:rsidP="004C7760">
            <w:pPr>
              <w:pStyle w:val="NoSpacing"/>
              <w:rPr>
                <w:rFonts w:eastAsia="Times New Roman"/>
                <w:color w:val="3F3F76"/>
              </w:rPr>
            </w:pPr>
            <w:r w:rsidRPr="00A01F8A">
              <w:rPr>
                <w:rFonts w:eastAsia="Times New Roman"/>
                <w:color w:val="3F3F76"/>
              </w:rPr>
              <w:t>Glycerol - 500mL</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12EA0C78" w14:textId="77777777" w:rsidR="002C7108" w:rsidRPr="00A01F8A" w:rsidRDefault="002C7108" w:rsidP="004C7760">
            <w:pPr>
              <w:pStyle w:val="NoSpacing"/>
              <w:rPr>
                <w:rFonts w:eastAsia="Times New Roman"/>
              </w:rPr>
            </w:pPr>
            <w:r w:rsidRPr="00A01F8A">
              <w:rPr>
                <w:rFonts w:eastAsia="Times New Roman"/>
              </w:rPr>
              <w:t>1</w:t>
            </w:r>
          </w:p>
        </w:tc>
        <w:tc>
          <w:tcPr>
            <w:tcW w:w="904" w:type="dxa"/>
            <w:tcBorders>
              <w:top w:val="nil"/>
              <w:left w:val="nil"/>
              <w:bottom w:val="single" w:sz="4" w:space="0" w:color="3F3F3F"/>
              <w:right w:val="single" w:sz="4" w:space="0" w:color="3F3F3F"/>
            </w:tcBorders>
            <w:shd w:val="clear" w:color="000000" w:fill="F2F2F2"/>
            <w:noWrap/>
            <w:vAlign w:val="bottom"/>
            <w:hideMark/>
          </w:tcPr>
          <w:p w14:paraId="37ED21EC" w14:textId="77777777" w:rsidR="002C7108" w:rsidRPr="00A01F8A" w:rsidRDefault="002C7108" w:rsidP="004C7760">
            <w:pPr>
              <w:pStyle w:val="NoSpacing"/>
              <w:rPr>
                <w:rFonts w:eastAsia="Times New Roman"/>
              </w:rPr>
            </w:pPr>
            <w:r w:rsidRPr="00A01F8A">
              <w:rPr>
                <w:rFonts w:eastAsia="Times New Roman"/>
              </w:rPr>
              <w:t xml:space="preserve">$20.52 </w:t>
            </w:r>
          </w:p>
        </w:tc>
        <w:tc>
          <w:tcPr>
            <w:tcW w:w="856" w:type="dxa"/>
            <w:tcBorders>
              <w:top w:val="nil"/>
              <w:left w:val="nil"/>
              <w:bottom w:val="single" w:sz="4" w:space="0" w:color="3F3F3F"/>
              <w:right w:val="single" w:sz="4" w:space="0" w:color="3F3F3F"/>
            </w:tcBorders>
            <w:shd w:val="clear" w:color="000000" w:fill="F2F2F2"/>
            <w:noWrap/>
            <w:vAlign w:val="bottom"/>
            <w:hideMark/>
          </w:tcPr>
          <w:p w14:paraId="1F3B3BC5" w14:textId="77777777" w:rsidR="002C7108" w:rsidRPr="00A01F8A" w:rsidRDefault="002C7108" w:rsidP="004C7760">
            <w:pPr>
              <w:pStyle w:val="NoSpacing"/>
              <w:rPr>
                <w:rFonts w:eastAsia="Times New Roman"/>
              </w:rPr>
            </w:pPr>
            <w:r w:rsidRPr="00A01F8A">
              <w:rPr>
                <w:rFonts w:eastAsia="Times New Roman"/>
              </w:rPr>
              <w:t xml:space="preserve">$20.52 </w:t>
            </w:r>
          </w:p>
        </w:tc>
        <w:tc>
          <w:tcPr>
            <w:tcW w:w="1391" w:type="dxa"/>
            <w:tcBorders>
              <w:top w:val="nil"/>
              <w:left w:val="nil"/>
              <w:bottom w:val="single" w:sz="4" w:space="0" w:color="3F3F3F"/>
              <w:right w:val="single" w:sz="4" w:space="0" w:color="3F3F3F"/>
            </w:tcBorders>
            <w:shd w:val="clear" w:color="000000" w:fill="F2F2F2"/>
            <w:noWrap/>
            <w:vAlign w:val="bottom"/>
            <w:hideMark/>
          </w:tcPr>
          <w:p w14:paraId="3E70B0A9" w14:textId="77777777" w:rsidR="002C7108" w:rsidRPr="00A01F8A" w:rsidRDefault="002C7108" w:rsidP="004C7760">
            <w:pPr>
              <w:pStyle w:val="NoSpacing"/>
              <w:rPr>
                <w:rFonts w:eastAsia="Times New Roman"/>
              </w:rPr>
            </w:pPr>
            <w:r w:rsidRPr="00A01F8A">
              <w:rPr>
                <w:rFonts w:eastAsia="Times New Roman"/>
              </w:rPr>
              <w:t xml:space="preserve">ME </w:t>
            </w:r>
            <w:proofErr w:type="spellStart"/>
            <w:r w:rsidRPr="00A01F8A">
              <w:rPr>
                <w:rFonts w:eastAsia="Times New Roman"/>
              </w:rPr>
              <w:t>dept</w:t>
            </w:r>
            <w:proofErr w:type="spellEnd"/>
          </w:p>
        </w:tc>
        <w:tc>
          <w:tcPr>
            <w:tcW w:w="2130" w:type="dxa"/>
            <w:tcBorders>
              <w:top w:val="nil"/>
              <w:left w:val="nil"/>
              <w:bottom w:val="single" w:sz="4" w:space="0" w:color="3F3F3F"/>
              <w:right w:val="single" w:sz="4" w:space="0" w:color="3F3F3F"/>
            </w:tcBorders>
            <w:shd w:val="clear" w:color="000000" w:fill="F2F2F2"/>
            <w:noWrap/>
            <w:vAlign w:val="bottom"/>
            <w:hideMark/>
          </w:tcPr>
          <w:p w14:paraId="043610CD"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292F2DF0" w14:textId="77777777" w:rsidR="002C7108" w:rsidRPr="00A01F8A" w:rsidRDefault="002C7108" w:rsidP="004C7760">
            <w:pPr>
              <w:pStyle w:val="NoSpacing"/>
              <w:rPr>
                <w:rFonts w:eastAsia="Times New Roman"/>
              </w:rPr>
            </w:pPr>
            <w:r w:rsidRPr="00A01F8A">
              <w:rPr>
                <w:rFonts w:eastAsia="Times New Roman"/>
              </w:rPr>
              <w:t> </w:t>
            </w:r>
          </w:p>
        </w:tc>
      </w:tr>
      <w:tr w:rsidR="002C7108" w:rsidRPr="00A01F8A" w14:paraId="17F09FB4"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770AAC1C" w14:textId="77777777" w:rsidR="002C7108" w:rsidRPr="00A01F8A" w:rsidRDefault="002C7108" w:rsidP="004C7760">
            <w:pPr>
              <w:pStyle w:val="NoSpacing"/>
              <w:rPr>
                <w:rFonts w:eastAsia="Times New Roman"/>
                <w:color w:val="3F3F76"/>
              </w:rPr>
            </w:pPr>
            <w:r w:rsidRPr="00A01F8A">
              <w:rPr>
                <w:rFonts w:eastAsia="Times New Roman"/>
                <w:color w:val="3F3F76"/>
              </w:rPr>
              <w:t>Ethylene Glycol Diacetate 99% - 500mL</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6F79A96D" w14:textId="77777777" w:rsidR="002C7108" w:rsidRPr="00A01F8A" w:rsidRDefault="002C7108" w:rsidP="004C7760">
            <w:pPr>
              <w:pStyle w:val="NoSpacing"/>
              <w:rPr>
                <w:rFonts w:eastAsia="Times New Roman"/>
              </w:rPr>
            </w:pPr>
            <w:r w:rsidRPr="00A01F8A">
              <w:rPr>
                <w:rFonts w:eastAsia="Times New Roman"/>
              </w:rPr>
              <w:t>1</w:t>
            </w:r>
          </w:p>
        </w:tc>
        <w:tc>
          <w:tcPr>
            <w:tcW w:w="904" w:type="dxa"/>
            <w:tcBorders>
              <w:top w:val="nil"/>
              <w:left w:val="nil"/>
              <w:bottom w:val="single" w:sz="4" w:space="0" w:color="3F3F3F"/>
              <w:right w:val="single" w:sz="4" w:space="0" w:color="3F3F3F"/>
            </w:tcBorders>
            <w:shd w:val="clear" w:color="000000" w:fill="F2F2F2"/>
            <w:noWrap/>
            <w:vAlign w:val="bottom"/>
            <w:hideMark/>
          </w:tcPr>
          <w:p w14:paraId="2965B329" w14:textId="77777777" w:rsidR="002C7108" w:rsidRPr="00A01F8A" w:rsidRDefault="002C7108" w:rsidP="004C7760">
            <w:pPr>
              <w:pStyle w:val="NoSpacing"/>
              <w:rPr>
                <w:rFonts w:eastAsia="Times New Roman"/>
              </w:rPr>
            </w:pPr>
            <w:r w:rsidRPr="00A01F8A">
              <w:rPr>
                <w:rFonts w:eastAsia="Times New Roman"/>
              </w:rPr>
              <w:t xml:space="preserve">$37.50 </w:t>
            </w:r>
          </w:p>
        </w:tc>
        <w:tc>
          <w:tcPr>
            <w:tcW w:w="856" w:type="dxa"/>
            <w:tcBorders>
              <w:top w:val="nil"/>
              <w:left w:val="nil"/>
              <w:bottom w:val="single" w:sz="4" w:space="0" w:color="3F3F3F"/>
              <w:right w:val="single" w:sz="4" w:space="0" w:color="3F3F3F"/>
            </w:tcBorders>
            <w:shd w:val="clear" w:color="000000" w:fill="F2F2F2"/>
            <w:noWrap/>
            <w:vAlign w:val="bottom"/>
            <w:hideMark/>
          </w:tcPr>
          <w:p w14:paraId="3D96E969" w14:textId="77777777" w:rsidR="002C7108" w:rsidRPr="00A01F8A" w:rsidRDefault="002C7108" w:rsidP="004C7760">
            <w:pPr>
              <w:pStyle w:val="NoSpacing"/>
              <w:rPr>
                <w:rFonts w:eastAsia="Times New Roman"/>
              </w:rPr>
            </w:pPr>
            <w:r w:rsidRPr="00A01F8A">
              <w:rPr>
                <w:rFonts w:eastAsia="Times New Roman"/>
              </w:rPr>
              <w:t xml:space="preserve">$37.50 </w:t>
            </w:r>
          </w:p>
        </w:tc>
        <w:tc>
          <w:tcPr>
            <w:tcW w:w="1391" w:type="dxa"/>
            <w:tcBorders>
              <w:top w:val="nil"/>
              <w:left w:val="nil"/>
              <w:bottom w:val="single" w:sz="4" w:space="0" w:color="3F3F3F"/>
              <w:right w:val="single" w:sz="4" w:space="0" w:color="3F3F3F"/>
            </w:tcBorders>
            <w:shd w:val="clear" w:color="000000" w:fill="F2F2F2"/>
            <w:noWrap/>
            <w:vAlign w:val="bottom"/>
            <w:hideMark/>
          </w:tcPr>
          <w:p w14:paraId="61853FDA" w14:textId="77777777" w:rsidR="002C7108" w:rsidRPr="00A01F8A" w:rsidRDefault="002C7108" w:rsidP="004C7760">
            <w:pPr>
              <w:pStyle w:val="NoSpacing"/>
              <w:rPr>
                <w:rFonts w:eastAsia="Times New Roman"/>
              </w:rPr>
            </w:pPr>
            <w:r w:rsidRPr="00A01F8A">
              <w:rPr>
                <w:rFonts w:eastAsia="Times New Roman"/>
              </w:rPr>
              <w:t xml:space="preserve">ME </w:t>
            </w:r>
            <w:proofErr w:type="spellStart"/>
            <w:r w:rsidRPr="00A01F8A">
              <w:rPr>
                <w:rFonts w:eastAsia="Times New Roman"/>
              </w:rPr>
              <w:t>dept</w:t>
            </w:r>
            <w:proofErr w:type="spellEnd"/>
          </w:p>
        </w:tc>
        <w:tc>
          <w:tcPr>
            <w:tcW w:w="2130" w:type="dxa"/>
            <w:tcBorders>
              <w:top w:val="nil"/>
              <w:left w:val="nil"/>
              <w:bottom w:val="single" w:sz="4" w:space="0" w:color="3F3F3F"/>
              <w:right w:val="single" w:sz="4" w:space="0" w:color="3F3F3F"/>
            </w:tcBorders>
            <w:shd w:val="clear" w:color="000000" w:fill="F2F2F2"/>
            <w:noWrap/>
            <w:vAlign w:val="bottom"/>
            <w:hideMark/>
          </w:tcPr>
          <w:p w14:paraId="4FEF7ED0"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31E0CBA1" w14:textId="77777777" w:rsidR="002C7108" w:rsidRPr="00A01F8A" w:rsidRDefault="002C7108" w:rsidP="004C7760">
            <w:pPr>
              <w:pStyle w:val="NoSpacing"/>
              <w:rPr>
                <w:rFonts w:eastAsia="Times New Roman"/>
              </w:rPr>
            </w:pPr>
            <w:r w:rsidRPr="00A01F8A">
              <w:rPr>
                <w:rFonts w:eastAsia="Times New Roman"/>
              </w:rPr>
              <w:t> </w:t>
            </w:r>
          </w:p>
        </w:tc>
      </w:tr>
      <w:tr w:rsidR="002C7108" w:rsidRPr="00A01F8A" w14:paraId="3428E222"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052B896C" w14:textId="77777777" w:rsidR="002C7108" w:rsidRPr="00A01F8A" w:rsidRDefault="002C7108" w:rsidP="004C7760">
            <w:pPr>
              <w:pStyle w:val="NoSpacing"/>
              <w:rPr>
                <w:rFonts w:eastAsia="Times New Roman"/>
                <w:color w:val="3F3F76"/>
              </w:rPr>
            </w:pPr>
            <w:r w:rsidRPr="00A01F8A">
              <w:rPr>
                <w:rFonts w:eastAsia="Times New Roman"/>
                <w:color w:val="3F3F76"/>
              </w:rPr>
              <w:t>Vinyl Touch Gloves, 100ct</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72439D38" w14:textId="77777777" w:rsidR="002C7108" w:rsidRPr="00A01F8A" w:rsidRDefault="002C7108" w:rsidP="004C7760">
            <w:pPr>
              <w:pStyle w:val="NoSpacing"/>
              <w:rPr>
                <w:rFonts w:eastAsia="Times New Roman"/>
              </w:rPr>
            </w:pPr>
            <w:r w:rsidRPr="00A01F8A">
              <w:rPr>
                <w:rFonts w:eastAsia="Times New Roman"/>
              </w:rPr>
              <w:t>1</w:t>
            </w:r>
          </w:p>
        </w:tc>
        <w:tc>
          <w:tcPr>
            <w:tcW w:w="904" w:type="dxa"/>
            <w:tcBorders>
              <w:top w:val="nil"/>
              <w:left w:val="nil"/>
              <w:bottom w:val="single" w:sz="4" w:space="0" w:color="3F3F3F"/>
              <w:right w:val="single" w:sz="4" w:space="0" w:color="3F3F3F"/>
            </w:tcBorders>
            <w:shd w:val="clear" w:color="000000" w:fill="F2F2F2"/>
            <w:noWrap/>
            <w:vAlign w:val="bottom"/>
            <w:hideMark/>
          </w:tcPr>
          <w:p w14:paraId="26F354E6" w14:textId="77777777" w:rsidR="002C7108" w:rsidRPr="00A01F8A" w:rsidRDefault="002C7108" w:rsidP="004C7760">
            <w:pPr>
              <w:pStyle w:val="NoSpacing"/>
              <w:rPr>
                <w:rFonts w:eastAsia="Times New Roman"/>
              </w:rPr>
            </w:pPr>
            <w:r w:rsidRPr="00A01F8A">
              <w:rPr>
                <w:rFonts w:eastAsia="Times New Roman"/>
              </w:rPr>
              <w:t xml:space="preserve">$9.48 </w:t>
            </w:r>
          </w:p>
        </w:tc>
        <w:tc>
          <w:tcPr>
            <w:tcW w:w="856" w:type="dxa"/>
            <w:tcBorders>
              <w:top w:val="nil"/>
              <w:left w:val="nil"/>
              <w:bottom w:val="single" w:sz="4" w:space="0" w:color="3F3F3F"/>
              <w:right w:val="single" w:sz="4" w:space="0" w:color="3F3F3F"/>
            </w:tcBorders>
            <w:shd w:val="clear" w:color="000000" w:fill="F2F2F2"/>
            <w:noWrap/>
            <w:vAlign w:val="bottom"/>
            <w:hideMark/>
          </w:tcPr>
          <w:p w14:paraId="600CB03A" w14:textId="77777777" w:rsidR="002C7108" w:rsidRPr="00A01F8A" w:rsidRDefault="002C7108" w:rsidP="004C7760">
            <w:pPr>
              <w:pStyle w:val="NoSpacing"/>
              <w:rPr>
                <w:rFonts w:eastAsia="Times New Roman"/>
              </w:rPr>
            </w:pPr>
            <w:r w:rsidRPr="00A01F8A">
              <w:rPr>
                <w:rFonts w:eastAsia="Times New Roman"/>
              </w:rPr>
              <w:t xml:space="preserve">$9.48 </w:t>
            </w:r>
          </w:p>
        </w:tc>
        <w:tc>
          <w:tcPr>
            <w:tcW w:w="1391" w:type="dxa"/>
            <w:tcBorders>
              <w:top w:val="nil"/>
              <w:left w:val="nil"/>
              <w:bottom w:val="single" w:sz="4" w:space="0" w:color="3F3F3F"/>
              <w:right w:val="single" w:sz="4" w:space="0" w:color="3F3F3F"/>
            </w:tcBorders>
            <w:shd w:val="clear" w:color="000000" w:fill="F2F2F2"/>
            <w:noWrap/>
            <w:vAlign w:val="bottom"/>
            <w:hideMark/>
          </w:tcPr>
          <w:p w14:paraId="61D19582" w14:textId="77777777" w:rsidR="002C7108" w:rsidRPr="00A01F8A" w:rsidRDefault="002C7108" w:rsidP="004C7760">
            <w:pPr>
              <w:pStyle w:val="NoSpacing"/>
              <w:rPr>
                <w:rFonts w:eastAsia="Times New Roman"/>
              </w:rPr>
            </w:pPr>
            <w:r w:rsidRPr="00A01F8A">
              <w:rPr>
                <w:rFonts w:eastAsia="Times New Roman"/>
              </w:rPr>
              <w:t>On hand</w:t>
            </w:r>
          </w:p>
        </w:tc>
        <w:tc>
          <w:tcPr>
            <w:tcW w:w="2130" w:type="dxa"/>
            <w:tcBorders>
              <w:top w:val="nil"/>
              <w:left w:val="nil"/>
              <w:bottom w:val="single" w:sz="4" w:space="0" w:color="3F3F3F"/>
              <w:right w:val="single" w:sz="4" w:space="0" w:color="3F3F3F"/>
            </w:tcBorders>
            <w:shd w:val="clear" w:color="000000" w:fill="F2F2F2"/>
            <w:noWrap/>
            <w:vAlign w:val="bottom"/>
            <w:hideMark/>
          </w:tcPr>
          <w:p w14:paraId="40618068"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7787E9FF" w14:textId="77777777" w:rsidR="002C7108" w:rsidRPr="00A01F8A" w:rsidRDefault="002C7108" w:rsidP="004C7760">
            <w:pPr>
              <w:pStyle w:val="NoSpacing"/>
              <w:rPr>
                <w:rFonts w:eastAsia="Times New Roman"/>
              </w:rPr>
            </w:pPr>
            <w:r w:rsidRPr="00A01F8A">
              <w:rPr>
                <w:rFonts w:eastAsia="Times New Roman"/>
              </w:rPr>
              <w:t>40%</w:t>
            </w:r>
          </w:p>
        </w:tc>
      </w:tr>
      <w:tr w:rsidR="002C7108" w:rsidRPr="00A01F8A" w14:paraId="758A4251" w14:textId="77777777" w:rsidTr="004C7760">
        <w:trPr>
          <w:trHeight w:val="172"/>
        </w:trPr>
        <w:tc>
          <w:tcPr>
            <w:tcW w:w="2602" w:type="dxa"/>
            <w:tcBorders>
              <w:top w:val="nil"/>
              <w:left w:val="single" w:sz="4" w:space="0" w:color="7F7F7F"/>
              <w:bottom w:val="single" w:sz="4" w:space="0" w:color="7F7F7F"/>
              <w:right w:val="single" w:sz="4" w:space="0" w:color="7F7F7F"/>
            </w:tcBorders>
            <w:shd w:val="clear" w:color="000000" w:fill="FFCC99"/>
            <w:noWrap/>
            <w:vAlign w:val="bottom"/>
            <w:hideMark/>
          </w:tcPr>
          <w:p w14:paraId="1F780DFE" w14:textId="77777777" w:rsidR="002C7108" w:rsidRPr="00A01F8A" w:rsidRDefault="002C7108" w:rsidP="004C7760">
            <w:pPr>
              <w:pStyle w:val="NoSpacing"/>
              <w:rPr>
                <w:rFonts w:eastAsia="Times New Roman"/>
                <w:color w:val="3F3F76"/>
              </w:rPr>
            </w:pPr>
            <w:r w:rsidRPr="00A01F8A">
              <w:rPr>
                <w:rFonts w:eastAsia="Times New Roman"/>
                <w:color w:val="3F3F76"/>
              </w:rPr>
              <w:t>3M 10-Pack Sanding Respirator</w:t>
            </w:r>
          </w:p>
        </w:tc>
        <w:tc>
          <w:tcPr>
            <w:tcW w:w="1052" w:type="dxa"/>
            <w:tcBorders>
              <w:top w:val="nil"/>
              <w:left w:val="single" w:sz="4" w:space="0" w:color="3F3F3F"/>
              <w:bottom w:val="single" w:sz="4" w:space="0" w:color="3F3F3F"/>
              <w:right w:val="single" w:sz="4" w:space="0" w:color="3F3F3F"/>
            </w:tcBorders>
            <w:shd w:val="clear" w:color="000000" w:fill="F2F2F2"/>
            <w:noWrap/>
            <w:vAlign w:val="bottom"/>
            <w:hideMark/>
          </w:tcPr>
          <w:p w14:paraId="5BBD825E" w14:textId="77777777" w:rsidR="002C7108" w:rsidRPr="00A01F8A" w:rsidRDefault="002C7108" w:rsidP="004C7760">
            <w:pPr>
              <w:pStyle w:val="NoSpacing"/>
              <w:rPr>
                <w:rFonts w:eastAsia="Times New Roman"/>
              </w:rPr>
            </w:pPr>
            <w:r w:rsidRPr="00A01F8A">
              <w:rPr>
                <w:rFonts w:eastAsia="Times New Roman"/>
              </w:rPr>
              <w:t>1</w:t>
            </w:r>
          </w:p>
        </w:tc>
        <w:tc>
          <w:tcPr>
            <w:tcW w:w="904" w:type="dxa"/>
            <w:tcBorders>
              <w:top w:val="nil"/>
              <w:left w:val="nil"/>
              <w:bottom w:val="single" w:sz="4" w:space="0" w:color="3F3F3F"/>
              <w:right w:val="single" w:sz="4" w:space="0" w:color="3F3F3F"/>
            </w:tcBorders>
            <w:shd w:val="clear" w:color="000000" w:fill="F2F2F2"/>
            <w:noWrap/>
            <w:vAlign w:val="bottom"/>
            <w:hideMark/>
          </w:tcPr>
          <w:p w14:paraId="103F39BA" w14:textId="77777777" w:rsidR="002C7108" w:rsidRPr="00A01F8A" w:rsidRDefault="002C7108" w:rsidP="004C7760">
            <w:pPr>
              <w:pStyle w:val="NoSpacing"/>
              <w:rPr>
                <w:rFonts w:eastAsia="Times New Roman"/>
              </w:rPr>
            </w:pPr>
            <w:r w:rsidRPr="00A01F8A">
              <w:rPr>
                <w:rFonts w:eastAsia="Times New Roman"/>
              </w:rPr>
              <w:t xml:space="preserve">$21.13 </w:t>
            </w:r>
          </w:p>
        </w:tc>
        <w:tc>
          <w:tcPr>
            <w:tcW w:w="856" w:type="dxa"/>
            <w:tcBorders>
              <w:top w:val="nil"/>
              <w:left w:val="nil"/>
              <w:bottom w:val="single" w:sz="4" w:space="0" w:color="3F3F3F"/>
              <w:right w:val="single" w:sz="4" w:space="0" w:color="3F3F3F"/>
            </w:tcBorders>
            <w:shd w:val="clear" w:color="000000" w:fill="F2F2F2"/>
            <w:noWrap/>
            <w:vAlign w:val="bottom"/>
            <w:hideMark/>
          </w:tcPr>
          <w:p w14:paraId="6496456C" w14:textId="77777777" w:rsidR="002C7108" w:rsidRPr="00A01F8A" w:rsidRDefault="002C7108" w:rsidP="004C7760">
            <w:pPr>
              <w:pStyle w:val="NoSpacing"/>
              <w:rPr>
                <w:rFonts w:eastAsia="Times New Roman"/>
              </w:rPr>
            </w:pPr>
            <w:r w:rsidRPr="00A01F8A">
              <w:rPr>
                <w:rFonts w:eastAsia="Times New Roman"/>
              </w:rPr>
              <w:t xml:space="preserve">$21.13 </w:t>
            </w:r>
          </w:p>
        </w:tc>
        <w:tc>
          <w:tcPr>
            <w:tcW w:w="1391" w:type="dxa"/>
            <w:tcBorders>
              <w:top w:val="nil"/>
              <w:left w:val="nil"/>
              <w:bottom w:val="single" w:sz="4" w:space="0" w:color="3F3F3F"/>
              <w:right w:val="single" w:sz="4" w:space="0" w:color="3F3F3F"/>
            </w:tcBorders>
            <w:shd w:val="clear" w:color="000000" w:fill="F2F2F2"/>
            <w:noWrap/>
            <w:vAlign w:val="bottom"/>
            <w:hideMark/>
          </w:tcPr>
          <w:p w14:paraId="73F22A8E" w14:textId="77777777" w:rsidR="002C7108" w:rsidRPr="00A01F8A" w:rsidRDefault="002C7108" w:rsidP="004C7760">
            <w:pPr>
              <w:pStyle w:val="NoSpacing"/>
              <w:rPr>
                <w:rFonts w:eastAsia="Times New Roman"/>
              </w:rPr>
            </w:pPr>
            <w:r w:rsidRPr="00A01F8A">
              <w:rPr>
                <w:rFonts w:eastAsia="Times New Roman"/>
              </w:rPr>
              <w:t xml:space="preserve">ME </w:t>
            </w:r>
            <w:proofErr w:type="spellStart"/>
            <w:r w:rsidRPr="00A01F8A">
              <w:rPr>
                <w:rFonts w:eastAsia="Times New Roman"/>
              </w:rPr>
              <w:t>dept</w:t>
            </w:r>
            <w:proofErr w:type="spellEnd"/>
          </w:p>
        </w:tc>
        <w:tc>
          <w:tcPr>
            <w:tcW w:w="2130" w:type="dxa"/>
            <w:tcBorders>
              <w:top w:val="nil"/>
              <w:left w:val="nil"/>
              <w:bottom w:val="single" w:sz="4" w:space="0" w:color="3F3F3F"/>
              <w:right w:val="single" w:sz="4" w:space="0" w:color="3F3F3F"/>
            </w:tcBorders>
            <w:shd w:val="clear" w:color="000000" w:fill="F2F2F2"/>
            <w:noWrap/>
            <w:vAlign w:val="bottom"/>
            <w:hideMark/>
          </w:tcPr>
          <w:p w14:paraId="2C578020" w14:textId="77777777" w:rsidR="002C7108" w:rsidRPr="00A01F8A" w:rsidRDefault="002C7108" w:rsidP="004C7760">
            <w:pPr>
              <w:pStyle w:val="NoSpacing"/>
              <w:rPr>
                <w:rFonts w:eastAsia="Times New Roman"/>
              </w:rPr>
            </w:pPr>
            <w:r w:rsidRPr="00A01F8A">
              <w:rPr>
                <w:rFonts w:eastAsia="Times New Roman"/>
              </w:rPr>
              <w:t>Yes</w:t>
            </w:r>
          </w:p>
        </w:tc>
        <w:tc>
          <w:tcPr>
            <w:tcW w:w="696" w:type="dxa"/>
            <w:tcBorders>
              <w:top w:val="nil"/>
              <w:left w:val="nil"/>
              <w:bottom w:val="single" w:sz="4" w:space="0" w:color="3F3F3F"/>
              <w:right w:val="single" w:sz="4" w:space="0" w:color="3F3F3F"/>
            </w:tcBorders>
            <w:shd w:val="clear" w:color="000000" w:fill="F2F2F2"/>
            <w:noWrap/>
            <w:vAlign w:val="bottom"/>
            <w:hideMark/>
          </w:tcPr>
          <w:p w14:paraId="33DB0CE3" w14:textId="77777777" w:rsidR="002C7108" w:rsidRPr="00A01F8A" w:rsidRDefault="002C7108" w:rsidP="004C7760">
            <w:pPr>
              <w:pStyle w:val="NoSpacing"/>
              <w:rPr>
                <w:rFonts w:eastAsia="Times New Roman"/>
              </w:rPr>
            </w:pPr>
            <w:r w:rsidRPr="00A01F8A">
              <w:rPr>
                <w:rFonts w:eastAsia="Times New Roman"/>
              </w:rPr>
              <w:t>30%</w:t>
            </w:r>
          </w:p>
        </w:tc>
      </w:tr>
    </w:tbl>
    <w:p w14:paraId="541F262B" w14:textId="77777777" w:rsidR="00A67051" w:rsidRPr="00A67051" w:rsidRDefault="008047F4" w:rsidP="00A67051">
      <w:r>
        <w:rPr>
          <w:noProof/>
          <w:lang w:bidi="ar-SA"/>
        </w:rPr>
        <w:pict w14:anchorId="6EC1963D">
          <v:shape id="Text Box 570" o:spid="_x0000_s1166" type="#_x0000_t202" style="position:absolute;margin-left:96.2pt;margin-top:1.15pt;width:341.2pt;height:18.45pt;z-index:251724798;visibility:visible;mso-height-percent:200;mso-position-horizontal-relative:margin;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" filled="f" stroked="f">
            <v:textbox style="mso-fit-shape-to-text:t">
              <w:txbxContent>
                <w:p w14:paraId="3671D9C3" w14:textId="77777777" w:rsidR="008047F4" w:rsidRDefault="008047F4" w:rsidP="004C7760">
                  <w:pPr>
                    <w:pStyle w:val="Caption"/>
                    <w:spacing w:before="0" w:after="0"/>
                    <w:jc w:val="center"/>
                  </w:pPr>
                  <w:bookmarkStart w:id="1105" w:name="_Toc385422222"/>
                  <w:bookmarkStart w:id="1106" w:name="_Toc385423823"/>
                  <w:r>
                    <w:t xml:space="preserve">Table </w:t>
                  </w:r>
                  <w:fldSimple w:instr=" SEQ Table \* ARABIC ">
                    <w:r>
                      <w:rPr>
                        <w:noProof/>
                      </w:rPr>
                      <w:t>12</w:t>
                    </w:r>
                  </w:fldSimple>
                  <w:r>
                    <w:t>: Prototype cost</w:t>
                  </w:r>
                  <w:bookmarkEnd w:id="1105"/>
                  <w:r>
                    <w:t xml:space="preserve"> (</w:t>
                  </w:r>
                  <w:ins w:id="1107" w:author="Peter J Zamiska" w:date="2014-04-17T02:11:00Z">
                    <w:r>
                      <w:t>PZ</w:t>
                    </w:r>
                  </w:ins>
                  <w:del w:id="1108" w:author="Peter J Zamiska" w:date="2014-04-17T02:11:00Z">
                    <w:r w:rsidDel="00DB0DD1">
                      <w:delText>HL</w:delText>
                    </w:r>
                  </w:del>
                  <w:r>
                    <w:t>)</w:t>
                  </w:r>
                  <w:bookmarkEnd w:id="1106"/>
                </w:p>
              </w:txbxContent>
            </v:textbox>
            <w10:wrap type="square" anchorx="margin"/>
          </v:shape>
        </w:pict>
      </w:r>
    </w:p>
    <w:p w14:paraId="4A082C7E" w14:textId="77777777" w:rsidR="0015649B" w:rsidRPr="0015649B" w:rsidRDefault="0015649B" w:rsidP="0015649B"/>
    <w:p w14:paraId="369FB4B1" w14:textId="77777777" w:rsidR="0015649B" w:rsidRDefault="0015649B" w:rsidP="00C77A5B"/>
    <w:p w14:paraId="27E3B8C1" w14:textId="77777777" w:rsidR="0015649B" w:rsidRDefault="0015649B" w:rsidP="00C77A5B"/>
    <w:tbl>
      <w:tblPr>
        <w:tblpPr w:leftFromText="180" w:rightFromText="180" w:vertAnchor="page" w:horzAnchor="margin" w:tblpXSpec="center" w:tblpY="1621"/>
        <w:tblW w:w="9766" w:type="dxa"/>
        <w:tblLook w:val="04A0" w:firstRow="1" w:lastRow="0" w:firstColumn="1" w:lastColumn="0" w:noHBand="0" w:noVBand="1"/>
      </w:tblPr>
      <w:tblGrid>
        <w:gridCol w:w="2998"/>
        <w:gridCol w:w="950"/>
        <w:gridCol w:w="897"/>
        <w:gridCol w:w="849"/>
        <w:gridCol w:w="4072"/>
      </w:tblGrid>
      <w:tr w:rsidR="002C7108" w:rsidRPr="00DE7151" w14:paraId="22D33828" w14:textId="77777777" w:rsidTr="002C7108">
        <w:trPr>
          <w:trHeight w:val="320"/>
        </w:trPr>
        <w:tc>
          <w:tcPr>
            <w:tcW w:w="2998"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66337E68" w14:textId="77777777" w:rsidR="002C7108" w:rsidRPr="00E52D6C" w:rsidRDefault="002C7108" w:rsidP="002C7108">
            <w:pPr>
              <w:pStyle w:val="NoSpacing"/>
              <w:rPr>
                <w:rFonts w:eastAsia="Times New Roman"/>
                <w:b/>
              </w:rPr>
            </w:pPr>
            <w:r w:rsidRPr="00E52D6C">
              <w:rPr>
                <w:rFonts w:eastAsia="Times New Roman"/>
                <w:b/>
              </w:rPr>
              <w:lastRenderedPageBreak/>
              <w:t>Item name</w:t>
            </w:r>
          </w:p>
        </w:tc>
        <w:tc>
          <w:tcPr>
            <w:tcW w:w="950" w:type="dxa"/>
            <w:tcBorders>
              <w:top w:val="single" w:sz="4" w:space="0" w:color="B2B2B2"/>
              <w:left w:val="nil"/>
              <w:bottom w:val="single" w:sz="4" w:space="0" w:color="B2B2B2"/>
              <w:right w:val="single" w:sz="4" w:space="0" w:color="B2B2B2"/>
            </w:tcBorders>
            <w:shd w:val="clear" w:color="000000" w:fill="FFFFCC"/>
            <w:noWrap/>
            <w:vAlign w:val="bottom"/>
            <w:hideMark/>
          </w:tcPr>
          <w:p w14:paraId="608541C2" w14:textId="77777777" w:rsidR="002C7108" w:rsidRPr="00E52D6C" w:rsidRDefault="002C7108" w:rsidP="002C7108">
            <w:pPr>
              <w:pStyle w:val="NoSpacing"/>
              <w:rPr>
                <w:rFonts w:eastAsia="Times New Roman"/>
                <w:b/>
              </w:rPr>
            </w:pPr>
            <w:r w:rsidRPr="00E52D6C">
              <w:rPr>
                <w:rFonts w:eastAsia="Times New Roman"/>
                <w:b/>
              </w:rPr>
              <w:t>Quantity</w:t>
            </w:r>
          </w:p>
        </w:tc>
        <w:tc>
          <w:tcPr>
            <w:tcW w:w="897" w:type="dxa"/>
            <w:tcBorders>
              <w:top w:val="single" w:sz="4" w:space="0" w:color="B2B2B2"/>
              <w:left w:val="nil"/>
              <w:bottom w:val="single" w:sz="4" w:space="0" w:color="B2B2B2"/>
              <w:right w:val="single" w:sz="4" w:space="0" w:color="B2B2B2"/>
            </w:tcBorders>
            <w:shd w:val="clear" w:color="000000" w:fill="FFFFCC"/>
            <w:noWrap/>
            <w:vAlign w:val="bottom"/>
            <w:hideMark/>
          </w:tcPr>
          <w:p w14:paraId="7338917B" w14:textId="77777777" w:rsidR="002C7108" w:rsidRPr="00E52D6C" w:rsidRDefault="002C7108" w:rsidP="002C7108">
            <w:pPr>
              <w:pStyle w:val="NoSpacing"/>
              <w:rPr>
                <w:rFonts w:eastAsia="Times New Roman"/>
                <w:b/>
              </w:rPr>
            </w:pPr>
            <w:r w:rsidRPr="00E52D6C">
              <w:rPr>
                <w:rFonts w:eastAsia="Times New Roman"/>
                <w:b/>
              </w:rPr>
              <w:t>Unit price</w:t>
            </w:r>
          </w:p>
        </w:tc>
        <w:tc>
          <w:tcPr>
            <w:tcW w:w="849" w:type="dxa"/>
            <w:tcBorders>
              <w:top w:val="single" w:sz="4" w:space="0" w:color="B2B2B2"/>
              <w:left w:val="nil"/>
              <w:bottom w:val="single" w:sz="4" w:space="0" w:color="B2B2B2"/>
              <w:right w:val="single" w:sz="4" w:space="0" w:color="B2B2B2"/>
            </w:tcBorders>
            <w:shd w:val="clear" w:color="000000" w:fill="FFFFCC"/>
            <w:noWrap/>
            <w:vAlign w:val="bottom"/>
            <w:hideMark/>
          </w:tcPr>
          <w:p w14:paraId="5C320C00" w14:textId="77777777" w:rsidR="002C7108" w:rsidRPr="00E52D6C" w:rsidRDefault="002C7108" w:rsidP="002C7108">
            <w:pPr>
              <w:pStyle w:val="NoSpacing"/>
              <w:rPr>
                <w:rFonts w:eastAsia="Times New Roman"/>
                <w:b/>
              </w:rPr>
            </w:pPr>
            <w:r w:rsidRPr="00E52D6C">
              <w:rPr>
                <w:rFonts w:eastAsia="Times New Roman"/>
                <w:b/>
              </w:rPr>
              <w:t>Sub total</w:t>
            </w:r>
          </w:p>
        </w:tc>
        <w:tc>
          <w:tcPr>
            <w:tcW w:w="4072" w:type="dxa"/>
            <w:tcBorders>
              <w:top w:val="single" w:sz="4" w:space="0" w:color="B2B2B2"/>
              <w:left w:val="nil"/>
              <w:bottom w:val="single" w:sz="4" w:space="0" w:color="B2B2B2"/>
              <w:right w:val="single" w:sz="4" w:space="0" w:color="B2B2B2"/>
            </w:tcBorders>
            <w:shd w:val="clear" w:color="000000" w:fill="FFFFCC"/>
            <w:noWrap/>
            <w:vAlign w:val="bottom"/>
            <w:hideMark/>
          </w:tcPr>
          <w:p w14:paraId="070340A2" w14:textId="77777777" w:rsidR="002C7108" w:rsidRPr="00E52D6C" w:rsidRDefault="002C7108" w:rsidP="002C7108">
            <w:pPr>
              <w:pStyle w:val="NoSpacing"/>
              <w:rPr>
                <w:rFonts w:eastAsia="Times New Roman"/>
                <w:b/>
              </w:rPr>
            </w:pPr>
            <w:r w:rsidRPr="00E52D6C">
              <w:rPr>
                <w:rFonts w:eastAsia="Times New Roman"/>
                <w:b/>
              </w:rPr>
              <w:t>Vendor options</w:t>
            </w:r>
          </w:p>
        </w:tc>
      </w:tr>
      <w:tr w:rsidR="002C7108" w:rsidRPr="00DE7151" w14:paraId="7E2235F7" w14:textId="77777777" w:rsidTr="002C7108">
        <w:trPr>
          <w:trHeight w:val="320"/>
        </w:trPr>
        <w:tc>
          <w:tcPr>
            <w:tcW w:w="2998"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1C1E1DF1" w14:textId="77777777" w:rsidR="002C7108" w:rsidRPr="00DE7151" w:rsidRDefault="002C7108" w:rsidP="002C7108">
            <w:pPr>
              <w:pStyle w:val="NoSpacing"/>
              <w:rPr>
                <w:rFonts w:eastAsia="Times New Roman"/>
                <w:color w:val="3F3F76"/>
              </w:rPr>
            </w:pPr>
            <w:proofErr w:type="spellStart"/>
            <w:r w:rsidRPr="00DE7151">
              <w:rPr>
                <w:rFonts w:eastAsia="Times New Roman"/>
                <w:color w:val="3F3F76"/>
              </w:rPr>
              <w:t>Platser</w:t>
            </w:r>
            <w:proofErr w:type="spellEnd"/>
            <w:r w:rsidRPr="00DE7151">
              <w:rPr>
                <w:rFonts w:eastAsia="Times New Roman"/>
                <w:color w:val="3F3F76"/>
              </w:rPr>
              <w:t xml:space="preserve"> of Paris - 25lb</w:t>
            </w:r>
          </w:p>
        </w:tc>
        <w:tc>
          <w:tcPr>
            <w:tcW w:w="9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A6F5DFF" w14:textId="77777777" w:rsidR="002C7108" w:rsidRPr="00DE7151" w:rsidRDefault="002C7108" w:rsidP="002C7108">
            <w:pPr>
              <w:pStyle w:val="NoSpacing"/>
              <w:rPr>
                <w:rFonts w:eastAsia="Times New Roman"/>
              </w:rPr>
            </w:pPr>
            <w:r w:rsidRPr="00DE7151">
              <w:rPr>
                <w:rFonts w:eastAsia="Times New Roman"/>
              </w:rPr>
              <w:t>2</w:t>
            </w:r>
          </w:p>
        </w:tc>
        <w:tc>
          <w:tcPr>
            <w:tcW w:w="897" w:type="dxa"/>
            <w:tcBorders>
              <w:top w:val="single" w:sz="4" w:space="0" w:color="3F3F3F"/>
              <w:left w:val="nil"/>
              <w:bottom w:val="single" w:sz="4" w:space="0" w:color="3F3F3F"/>
              <w:right w:val="single" w:sz="4" w:space="0" w:color="3F3F3F"/>
            </w:tcBorders>
            <w:shd w:val="clear" w:color="000000" w:fill="F2F2F2"/>
            <w:noWrap/>
            <w:vAlign w:val="bottom"/>
            <w:hideMark/>
          </w:tcPr>
          <w:p w14:paraId="2D75E95D" w14:textId="77777777" w:rsidR="002C7108" w:rsidRPr="00DE7151" w:rsidRDefault="002C7108" w:rsidP="002C7108">
            <w:pPr>
              <w:pStyle w:val="NoSpacing"/>
              <w:rPr>
                <w:rFonts w:eastAsia="Times New Roman"/>
              </w:rPr>
            </w:pPr>
            <w:r w:rsidRPr="00DE7151">
              <w:rPr>
                <w:rFonts w:eastAsia="Times New Roman"/>
              </w:rPr>
              <w:t xml:space="preserve">$11.67 </w:t>
            </w:r>
          </w:p>
        </w:tc>
        <w:tc>
          <w:tcPr>
            <w:tcW w:w="849" w:type="dxa"/>
            <w:tcBorders>
              <w:top w:val="single" w:sz="4" w:space="0" w:color="3F3F3F"/>
              <w:left w:val="nil"/>
              <w:bottom w:val="single" w:sz="4" w:space="0" w:color="3F3F3F"/>
              <w:right w:val="single" w:sz="4" w:space="0" w:color="3F3F3F"/>
            </w:tcBorders>
            <w:shd w:val="clear" w:color="000000" w:fill="F2F2F2"/>
            <w:noWrap/>
            <w:vAlign w:val="bottom"/>
            <w:hideMark/>
          </w:tcPr>
          <w:p w14:paraId="1F865394" w14:textId="77777777" w:rsidR="002C7108" w:rsidRPr="00DE7151" w:rsidRDefault="002C7108" w:rsidP="002C7108">
            <w:pPr>
              <w:pStyle w:val="NoSpacing"/>
              <w:rPr>
                <w:rFonts w:eastAsia="Times New Roman"/>
              </w:rPr>
            </w:pPr>
            <w:r w:rsidRPr="00DE7151">
              <w:rPr>
                <w:rFonts w:eastAsia="Times New Roman"/>
              </w:rPr>
              <w:t xml:space="preserve">$23.34 </w:t>
            </w:r>
          </w:p>
        </w:tc>
        <w:tc>
          <w:tcPr>
            <w:tcW w:w="4072" w:type="dxa"/>
            <w:tcBorders>
              <w:top w:val="single" w:sz="4" w:space="0" w:color="3F3F3F"/>
              <w:left w:val="nil"/>
              <w:bottom w:val="single" w:sz="4" w:space="0" w:color="3F3F3F"/>
              <w:right w:val="single" w:sz="4" w:space="0" w:color="3F3F3F"/>
            </w:tcBorders>
            <w:shd w:val="clear" w:color="000000" w:fill="F2F2F2"/>
            <w:noWrap/>
            <w:vAlign w:val="bottom"/>
            <w:hideMark/>
          </w:tcPr>
          <w:p w14:paraId="7F41107B" w14:textId="77777777" w:rsidR="002C7108" w:rsidRPr="00DE7151" w:rsidRDefault="002C7108" w:rsidP="002C7108">
            <w:pPr>
              <w:pStyle w:val="NoSpacing"/>
              <w:rPr>
                <w:rFonts w:eastAsia="Times New Roman"/>
              </w:rPr>
            </w:pPr>
            <w:r w:rsidRPr="00DE7151">
              <w:rPr>
                <w:rFonts w:eastAsia="Times New Roman"/>
              </w:rPr>
              <w:t>Lowe's, True Value, Home Depot</w:t>
            </w:r>
          </w:p>
        </w:tc>
      </w:tr>
      <w:tr w:rsidR="002C7108" w:rsidRPr="00DE7151" w14:paraId="18492A6B"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017D4B88" w14:textId="77777777" w:rsidR="002C7108" w:rsidRPr="00DE7151" w:rsidRDefault="002C7108" w:rsidP="002C7108">
            <w:pPr>
              <w:pStyle w:val="NoSpacing"/>
              <w:rPr>
                <w:rFonts w:eastAsia="Times New Roman"/>
                <w:color w:val="3F3F76"/>
              </w:rPr>
            </w:pPr>
            <w:r w:rsidRPr="00DE7151">
              <w:rPr>
                <w:rFonts w:eastAsia="Times New Roman"/>
                <w:color w:val="3F3F76"/>
              </w:rPr>
              <w:t>Maltodextrin - 1lb</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3EC74B31" w14:textId="77777777" w:rsidR="002C7108" w:rsidRPr="00DE7151" w:rsidRDefault="002C7108" w:rsidP="002C7108">
            <w:pPr>
              <w:pStyle w:val="NoSpacing"/>
              <w:rPr>
                <w:rFonts w:eastAsia="Times New Roman"/>
              </w:rPr>
            </w:pPr>
            <w:r w:rsidRPr="00DE7151">
              <w:rPr>
                <w:rFonts w:eastAsia="Times New Roman"/>
              </w:rPr>
              <w:t>5</w:t>
            </w:r>
          </w:p>
        </w:tc>
        <w:tc>
          <w:tcPr>
            <w:tcW w:w="897" w:type="dxa"/>
            <w:tcBorders>
              <w:top w:val="nil"/>
              <w:left w:val="nil"/>
              <w:bottom w:val="single" w:sz="4" w:space="0" w:color="3F3F3F"/>
              <w:right w:val="single" w:sz="4" w:space="0" w:color="3F3F3F"/>
            </w:tcBorders>
            <w:shd w:val="clear" w:color="000000" w:fill="F2F2F2"/>
            <w:noWrap/>
            <w:vAlign w:val="bottom"/>
            <w:hideMark/>
          </w:tcPr>
          <w:p w14:paraId="7E9C65C6" w14:textId="77777777" w:rsidR="002C7108" w:rsidRPr="00DE7151" w:rsidRDefault="002C7108" w:rsidP="002C7108">
            <w:pPr>
              <w:pStyle w:val="NoSpacing"/>
              <w:rPr>
                <w:rFonts w:eastAsia="Times New Roman"/>
              </w:rPr>
            </w:pPr>
            <w:r w:rsidRPr="00DE7151">
              <w:rPr>
                <w:rFonts w:eastAsia="Times New Roman"/>
              </w:rPr>
              <w:t xml:space="preserve">$3.88 </w:t>
            </w:r>
          </w:p>
        </w:tc>
        <w:tc>
          <w:tcPr>
            <w:tcW w:w="849" w:type="dxa"/>
            <w:tcBorders>
              <w:top w:val="nil"/>
              <w:left w:val="nil"/>
              <w:bottom w:val="single" w:sz="4" w:space="0" w:color="3F3F3F"/>
              <w:right w:val="single" w:sz="4" w:space="0" w:color="3F3F3F"/>
            </w:tcBorders>
            <w:shd w:val="clear" w:color="000000" w:fill="F2F2F2"/>
            <w:noWrap/>
            <w:vAlign w:val="bottom"/>
            <w:hideMark/>
          </w:tcPr>
          <w:p w14:paraId="50F95377" w14:textId="77777777" w:rsidR="002C7108" w:rsidRPr="00DE7151" w:rsidRDefault="002C7108" w:rsidP="002C7108">
            <w:pPr>
              <w:pStyle w:val="NoSpacing"/>
              <w:rPr>
                <w:rFonts w:eastAsia="Times New Roman"/>
              </w:rPr>
            </w:pPr>
            <w:r w:rsidRPr="00DE7151">
              <w:rPr>
                <w:rFonts w:eastAsia="Times New Roman"/>
              </w:rPr>
              <w:t xml:space="preserve">$19.39 </w:t>
            </w:r>
          </w:p>
        </w:tc>
        <w:tc>
          <w:tcPr>
            <w:tcW w:w="4072" w:type="dxa"/>
            <w:tcBorders>
              <w:top w:val="nil"/>
              <w:left w:val="nil"/>
              <w:bottom w:val="single" w:sz="4" w:space="0" w:color="3F3F3F"/>
              <w:right w:val="single" w:sz="4" w:space="0" w:color="3F3F3F"/>
            </w:tcBorders>
            <w:shd w:val="clear" w:color="000000" w:fill="F2F2F2"/>
            <w:noWrap/>
            <w:vAlign w:val="bottom"/>
            <w:hideMark/>
          </w:tcPr>
          <w:p w14:paraId="0803E3DC" w14:textId="77777777" w:rsidR="002C7108" w:rsidRPr="00DE7151" w:rsidRDefault="002C7108" w:rsidP="002C7108">
            <w:pPr>
              <w:pStyle w:val="NoSpacing"/>
              <w:rPr>
                <w:rFonts w:eastAsia="Times New Roman"/>
              </w:rPr>
            </w:pPr>
            <w:proofErr w:type="spellStart"/>
            <w:r w:rsidRPr="00DE7151">
              <w:rPr>
                <w:rFonts w:eastAsia="Times New Roman"/>
              </w:rPr>
              <w:t>LabelPeelers</w:t>
            </w:r>
            <w:proofErr w:type="spellEnd"/>
            <w:r w:rsidRPr="00DE7151">
              <w:rPr>
                <w:rFonts w:eastAsia="Times New Roman"/>
              </w:rPr>
              <w:t>, Midwest Supplies, Bulk Apothecary</w:t>
            </w:r>
          </w:p>
        </w:tc>
      </w:tr>
      <w:tr w:rsidR="002C7108" w:rsidRPr="00DE7151" w14:paraId="0F9A547A"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49ED06E3" w14:textId="77777777" w:rsidR="002C7108" w:rsidRPr="00DE7151" w:rsidRDefault="002C7108" w:rsidP="002C7108">
            <w:pPr>
              <w:pStyle w:val="NoSpacing"/>
              <w:rPr>
                <w:rFonts w:eastAsia="Times New Roman"/>
                <w:color w:val="3F3F76"/>
              </w:rPr>
            </w:pPr>
            <w:r w:rsidRPr="00DE7151">
              <w:rPr>
                <w:rFonts w:eastAsia="Times New Roman"/>
                <w:color w:val="3F3F76"/>
              </w:rPr>
              <w:t>Powdered Sugar - 1lb</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252E1F43" w14:textId="77777777" w:rsidR="002C7108" w:rsidRPr="00DE7151" w:rsidRDefault="002C7108" w:rsidP="002C7108">
            <w:pPr>
              <w:pStyle w:val="NoSpacing"/>
              <w:rPr>
                <w:rFonts w:eastAsia="Times New Roman"/>
              </w:rPr>
            </w:pPr>
            <w:r w:rsidRPr="00DE7151">
              <w:rPr>
                <w:rFonts w:eastAsia="Times New Roman"/>
              </w:rPr>
              <w:t>5</w:t>
            </w:r>
          </w:p>
        </w:tc>
        <w:tc>
          <w:tcPr>
            <w:tcW w:w="897" w:type="dxa"/>
            <w:tcBorders>
              <w:top w:val="nil"/>
              <w:left w:val="nil"/>
              <w:bottom w:val="single" w:sz="4" w:space="0" w:color="3F3F3F"/>
              <w:right w:val="single" w:sz="4" w:space="0" w:color="3F3F3F"/>
            </w:tcBorders>
            <w:shd w:val="clear" w:color="000000" w:fill="F2F2F2"/>
            <w:noWrap/>
            <w:vAlign w:val="bottom"/>
            <w:hideMark/>
          </w:tcPr>
          <w:p w14:paraId="75721D49" w14:textId="77777777" w:rsidR="002C7108" w:rsidRPr="00DE7151" w:rsidRDefault="002C7108" w:rsidP="002C7108">
            <w:pPr>
              <w:pStyle w:val="NoSpacing"/>
              <w:rPr>
                <w:rFonts w:eastAsia="Times New Roman"/>
              </w:rPr>
            </w:pPr>
            <w:r w:rsidRPr="00DE7151">
              <w:rPr>
                <w:rFonts w:eastAsia="Times New Roman"/>
              </w:rPr>
              <w:t xml:space="preserve">$1.32 </w:t>
            </w:r>
          </w:p>
        </w:tc>
        <w:tc>
          <w:tcPr>
            <w:tcW w:w="849" w:type="dxa"/>
            <w:tcBorders>
              <w:top w:val="nil"/>
              <w:left w:val="nil"/>
              <w:bottom w:val="single" w:sz="4" w:space="0" w:color="3F3F3F"/>
              <w:right w:val="single" w:sz="4" w:space="0" w:color="3F3F3F"/>
            </w:tcBorders>
            <w:shd w:val="clear" w:color="000000" w:fill="F2F2F2"/>
            <w:noWrap/>
            <w:vAlign w:val="bottom"/>
            <w:hideMark/>
          </w:tcPr>
          <w:p w14:paraId="35DA7274" w14:textId="77777777" w:rsidR="002C7108" w:rsidRPr="00DE7151" w:rsidRDefault="002C7108" w:rsidP="002C7108">
            <w:pPr>
              <w:pStyle w:val="NoSpacing"/>
              <w:rPr>
                <w:rFonts w:eastAsia="Times New Roman"/>
              </w:rPr>
            </w:pPr>
            <w:r w:rsidRPr="00DE7151">
              <w:rPr>
                <w:rFonts w:eastAsia="Times New Roman"/>
              </w:rPr>
              <w:t xml:space="preserve">$6.60 </w:t>
            </w:r>
          </w:p>
        </w:tc>
        <w:tc>
          <w:tcPr>
            <w:tcW w:w="4072" w:type="dxa"/>
            <w:tcBorders>
              <w:top w:val="nil"/>
              <w:left w:val="nil"/>
              <w:bottom w:val="single" w:sz="4" w:space="0" w:color="3F3F3F"/>
              <w:right w:val="single" w:sz="4" w:space="0" w:color="3F3F3F"/>
            </w:tcBorders>
            <w:shd w:val="clear" w:color="000000" w:fill="F2F2F2"/>
            <w:noWrap/>
            <w:vAlign w:val="bottom"/>
            <w:hideMark/>
          </w:tcPr>
          <w:p w14:paraId="1865AC93" w14:textId="77777777" w:rsidR="002C7108" w:rsidRPr="00DE7151" w:rsidRDefault="002C7108" w:rsidP="002C7108">
            <w:pPr>
              <w:pStyle w:val="NoSpacing"/>
              <w:rPr>
                <w:rFonts w:eastAsia="Times New Roman"/>
              </w:rPr>
            </w:pPr>
            <w:r w:rsidRPr="00DE7151">
              <w:rPr>
                <w:rFonts w:eastAsia="Times New Roman"/>
              </w:rPr>
              <w:t xml:space="preserve">Walmart, Kroger, </w:t>
            </w:r>
            <w:proofErr w:type="spellStart"/>
            <w:r w:rsidRPr="00DE7151">
              <w:rPr>
                <w:rFonts w:eastAsia="Times New Roman"/>
              </w:rPr>
              <w:t>Schnucks</w:t>
            </w:r>
            <w:proofErr w:type="spellEnd"/>
          </w:p>
        </w:tc>
      </w:tr>
      <w:tr w:rsidR="002C7108" w:rsidRPr="00DE7151" w14:paraId="24ABFAFE"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2EA79454" w14:textId="77777777" w:rsidR="002C7108" w:rsidRPr="00DE7151" w:rsidRDefault="002C7108" w:rsidP="002C7108">
            <w:pPr>
              <w:pStyle w:val="NoSpacing"/>
              <w:rPr>
                <w:rFonts w:eastAsia="Times New Roman"/>
                <w:color w:val="3F3F76"/>
              </w:rPr>
            </w:pPr>
            <w:r w:rsidRPr="00DE7151">
              <w:rPr>
                <w:rFonts w:eastAsia="Times New Roman"/>
                <w:color w:val="3F3F76"/>
              </w:rPr>
              <w:t>Lecithin</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6DF22358" w14:textId="77777777" w:rsidR="002C7108" w:rsidRPr="00DE7151" w:rsidRDefault="002C7108" w:rsidP="002C7108">
            <w:pPr>
              <w:pStyle w:val="NoSpacing"/>
              <w:rPr>
                <w:rFonts w:eastAsia="Times New Roman"/>
              </w:rPr>
            </w:pPr>
            <w:r w:rsidRPr="00DE7151">
              <w:rPr>
                <w:rFonts w:eastAsia="Times New Roman"/>
              </w:rPr>
              <w:t>1</w:t>
            </w:r>
          </w:p>
        </w:tc>
        <w:tc>
          <w:tcPr>
            <w:tcW w:w="897" w:type="dxa"/>
            <w:tcBorders>
              <w:top w:val="nil"/>
              <w:left w:val="nil"/>
              <w:bottom w:val="single" w:sz="4" w:space="0" w:color="3F3F3F"/>
              <w:right w:val="single" w:sz="4" w:space="0" w:color="3F3F3F"/>
            </w:tcBorders>
            <w:shd w:val="clear" w:color="000000" w:fill="F2F2F2"/>
            <w:noWrap/>
            <w:vAlign w:val="bottom"/>
            <w:hideMark/>
          </w:tcPr>
          <w:p w14:paraId="7D42D616" w14:textId="77777777" w:rsidR="002C7108" w:rsidRPr="00DE7151" w:rsidRDefault="002C7108" w:rsidP="002C7108">
            <w:pPr>
              <w:pStyle w:val="NoSpacing"/>
              <w:rPr>
                <w:rFonts w:eastAsia="Times New Roman"/>
              </w:rPr>
            </w:pPr>
            <w:r w:rsidRPr="00DE7151">
              <w:rPr>
                <w:rFonts w:eastAsia="Times New Roman"/>
              </w:rPr>
              <w:t xml:space="preserve">$12.98 </w:t>
            </w:r>
          </w:p>
        </w:tc>
        <w:tc>
          <w:tcPr>
            <w:tcW w:w="849" w:type="dxa"/>
            <w:tcBorders>
              <w:top w:val="nil"/>
              <w:left w:val="nil"/>
              <w:bottom w:val="single" w:sz="4" w:space="0" w:color="3F3F3F"/>
              <w:right w:val="single" w:sz="4" w:space="0" w:color="3F3F3F"/>
            </w:tcBorders>
            <w:shd w:val="clear" w:color="000000" w:fill="F2F2F2"/>
            <w:noWrap/>
            <w:vAlign w:val="bottom"/>
            <w:hideMark/>
          </w:tcPr>
          <w:p w14:paraId="081BF239" w14:textId="77777777" w:rsidR="002C7108" w:rsidRPr="00DE7151" w:rsidRDefault="002C7108" w:rsidP="002C7108">
            <w:pPr>
              <w:pStyle w:val="NoSpacing"/>
              <w:rPr>
                <w:rFonts w:eastAsia="Times New Roman"/>
              </w:rPr>
            </w:pPr>
            <w:r w:rsidRPr="00DE7151">
              <w:rPr>
                <w:rFonts w:eastAsia="Times New Roman"/>
              </w:rPr>
              <w:t xml:space="preserve">$12.98 </w:t>
            </w:r>
          </w:p>
        </w:tc>
        <w:tc>
          <w:tcPr>
            <w:tcW w:w="4072" w:type="dxa"/>
            <w:tcBorders>
              <w:top w:val="nil"/>
              <w:left w:val="nil"/>
              <w:bottom w:val="single" w:sz="4" w:space="0" w:color="3F3F3F"/>
              <w:right w:val="single" w:sz="4" w:space="0" w:color="3F3F3F"/>
            </w:tcBorders>
            <w:shd w:val="clear" w:color="000000" w:fill="F2F2F2"/>
            <w:noWrap/>
            <w:vAlign w:val="bottom"/>
            <w:hideMark/>
          </w:tcPr>
          <w:p w14:paraId="33281B4C" w14:textId="77777777" w:rsidR="002C7108" w:rsidRPr="00DE7151" w:rsidRDefault="002C7108" w:rsidP="002C7108">
            <w:pPr>
              <w:pStyle w:val="NoSpacing"/>
              <w:rPr>
                <w:rFonts w:eastAsia="Times New Roman"/>
              </w:rPr>
            </w:pPr>
            <w:r w:rsidRPr="00DE7151">
              <w:rPr>
                <w:rFonts w:eastAsia="Times New Roman"/>
              </w:rPr>
              <w:t>Nuts, Modernist Pantry, 911 Emergency Solutions</w:t>
            </w:r>
          </w:p>
        </w:tc>
      </w:tr>
      <w:tr w:rsidR="002C7108" w:rsidRPr="00DE7151" w14:paraId="2099CB7D"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74C8A794" w14:textId="77777777" w:rsidR="002C7108" w:rsidRPr="00DE7151" w:rsidRDefault="002C7108" w:rsidP="002C7108">
            <w:pPr>
              <w:pStyle w:val="NoSpacing"/>
              <w:rPr>
                <w:rFonts w:eastAsia="Times New Roman"/>
                <w:color w:val="3F3F76"/>
              </w:rPr>
            </w:pPr>
            <w:r w:rsidRPr="00DE7151">
              <w:rPr>
                <w:rFonts w:eastAsia="Times New Roman"/>
                <w:color w:val="3F3F76"/>
              </w:rPr>
              <w:t>Distilled water-1gal</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50D1D9A4" w14:textId="77777777" w:rsidR="002C7108" w:rsidRPr="00DE7151" w:rsidRDefault="002C7108" w:rsidP="002C7108">
            <w:pPr>
              <w:pStyle w:val="NoSpacing"/>
              <w:rPr>
                <w:rFonts w:eastAsia="Times New Roman"/>
              </w:rPr>
            </w:pPr>
            <w:r w:rsidRPr="00DE7151">
              <w:rPr>
                <w:rFonts w:eastAsia="Times New Roman"/>
              </w:rPr>
              <w:t>1</w:t>
            </w:r>
          </w:p>
        </w:tc>
        <w:tc>
          <w:tcPr>
            <w:tcW w:w="897" w:type="dxa"/>
            <w:tcBorders>
              <w:top w:val="nil"/>
              <w:left w:val="nil"/>
              <w:bottom w:val="single" w:sz="4" w:space="0" w:color="3F3F3F"/>
              <w:right w:val="single" w:sz="4" w:space="0" w:color="3F3F3F"/>
            </w:tcBorders>
            <w:shd w:val="clear" w:color="000000" w:fill="F2F2F2"/>
            <w:noWrap/>
            <w:vAlign w:val="bottom"/>
            <w:hideMark/>
          </w:tcPr>
          <w:p w14:paraId="1D97529B" w14:textId="77777777" w:rsidR="002C7108" w:rsidRPr="00DE7151" w:rsidRDefault="002C7108" w:rsidP="002C7108">
            <w:pPr>
              <w:pStyle w:val="NoSpacing"/>
              <w:rPr>
                <w:rFonts w:eastAsia="Times New Roman"/>
              </w:rPr>
            </w:pPr>
            <w:r w:rsidRPr="00DE7151">
              <w:rPr>
                <w:rFonts w:eastAsia="Times New Roman"/>
              </w:rPr>
              <w:t xml:space="preserve">$1.98 </w:t>
            </w:r>
          </w:p>
        </w:tc>
        <w:tc>
          <w:tcPr>
            <w:tcW w:w="849" w:type="dxa"/>
            <w:tcBorders>
              <w:top w:val="nil"/>
              <w:left w:val="nil"/>
              <w:bottom w:val="single" w:sz="4" w:space="0" w:color="3F3F3F"/>
              <w:right w:val="single" w:sz="4" w:space="0" w:color="3F3F3F"/>
            </w:tcBorders>
            <w:shd w:val="clear" w:color="000000" w:fill="F2F2F2"/>
            <w:noWrap/>
            <w:vAlign w:val="bottom"/>
            <w:hideMark/>
          </w:tcPr>
          <w:p w14:paraId="5148B89C" w14:textId="77777777" w:rsidR="002C7108" w:rsidRPr="00DE7151" w:rsidRDefault="002C7108" w:rsidP="002C7108">
            <w:pPr>
              <w:pStyle w:val="NoSpacing"/>
              <w:rPr>
                <w:rFonts w:eastAsia="Times New Roman"/>
              </w:rPr>
            </w:pPr>
            <w:r w:rsidRPr="00DE7151">
              <w:rPr>
                <w:rFonts w:eastAsia="Times New Roman"/>
              </w:rPr>
              <w:t xml:space="preserve">$1.98 </w:t>
            </w:r>
          </w:p>
        </w:tc>
        <w:tc>
          <w:tcPr>
            <w:tcW w:w="4072" w:type="dxa"/>
            <w:tcBorders>
              <w:top w:val="nil"/>
              <w:left w:val="nil"/>
              <w:bottom w:val="single" w:sz="4" w:space="0" w:color="3F3F3F"/>
              <w:right w:val="single" w:sz="4" w:space="0" w:color="3F3F3F"/>
            </w:tcBorders>
            <w:shd w:val="clear" w:color="000000" w:fill="F2F2F2"/>
            <w:noWrap/>
            <w:vAlign w:val="bottom"/>
            <w:hideMark/>
          </w:tcPr>
          <w:p w14:paraId="6DDF0A44" w14:textId="77777777" w:rsidR="002C7108" w:rsidRPr="00DE7151" w:rsidRDefault="002C7108" w:rsidP="002C7108">
            <w:pPr>
              <w:pStyle w:val="NoSpacing"/>
              <w:rPr>
                <w:rFonts w:eastAsia="Times New Roman"/>
              </w:rPr>
            </w:pPr>
            <w:r w:rsidRPr="00DE7151">
              <w:rPr>
                <w:rFonts w:eastAsia="Times New Roman"/>
              </w:rPr>
              <w:t xml:space="preserve">Walmart, Kroger, </w:t>
            </w:r>
            <w:proofErr w:type="spellStart"/>
            <w:r w:rsidRPr="00DE7151">
              <w:rPr>
                <w:rFonts w:eastAsia="Times New Roman"/>
              </w:rPr>
              <w:t>Schnucks</w:t>
            </w:r>
            <w:proofErr w:type="spellEnd"/>
          </w:p>
        </w:tc>
      </w:tr>
      <w:tr w:rsidR="002C7108" w:rsidRPr="00DE7151" w14:paraId="2FB6D19D"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47204CC2" w14:textId="77777777" w:rsidR="002C7108" w:rsidRPr="00DE7151" w:rsidRDefault="002C7108" w:rsidP="002C7108">
            <w:pPr>
              <w:pStyle w:val="NoSpacing"/>
              <w:rPr>
                <w:rFonts w:eastAsia="Times New Roman"/>
                <w:color w:val="3F3F76"/>
              </w:rPr>
            </w:pPr>
            <w:r w:rsidRPr="00DE7151">
              <w:rPr>
                <w:rFonts w:eastAsia="Times New Roman"/>
                <w:color w:val="3F3F76"/>
              </w:rPr>
              <w:t>RIT liquid dye - navy blue - 8oz</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3D2D79DB" w14:textId="77777777" w:rsidR="002C7108" w:rsidRPr="00DE7151" w:rsidRDefault="002C7108" w:rsidP="002C7108">
            <w:pPr>
              <w:pStyle w:val="NoSpacing"/>
              <w:rPr>
                <w:rFonts w:eastAsia="Times New Roman"/>
              </w:rPr>
            </w:pPr>
            <w:r w:rsidRPr="00DE7151">
              <w:rPr>
                <w:rFonts w:eastAsia="Times New Roman"/>
              </w:rPr>
              <w:t>1</w:t>
            </w:r>
          </w:p>
        </w:tc>
        <w:tc>
          <w:tcPr>
            <w:tcW w:w="897" w:type="dxa"/>
            <w:tcBorders>
              <w:top w:val="nil"/>
              <w:left w:val="nil"/>
              <w:bottom w:val="single" w:sz="4" w:space="0" w:color="3F3F3F"/>
              <w:right w:val="single" w:sz="4" w:space="0" w:color="3F3F3F"/>
            </w:tcBorders>
            <w:shd w:val="clear" w:color="000000" w:fill="F2F2F2"/>
            <w:noWrap/>
            <w:vAlign w:val="bottom"/>
            <w:hideMark/>
          </w:tcPr>
          <w:p w14:paraId="14A8960F" w14:textId="77777777" w:rsidR="002C7108" w:rsidRPr="00DE7151" w:rsidRDefault="002C7108" w:rsidP="002C7108">
            <w:pPr>
              <w:pStyle w:val="NoSpacing"/>
              <w:rPr>
                <w:rFonts w:eastAsia="Times New Roman"/>
              </w:rPr>
            </w:pPr>
            <w:r w:rsidRPr="00DE7151">
              <w:rPr>
                <w:rFonts w:eastAsia="Times New Roman"/>
              </w:rPr>
              <w:t xml:space="preserve">$5.45 </w:t>
            </w:r>
          </w:p>
        </w:tc>
        <w:tc>
          <w:tcPr>
            <w:tcW w:w="849" w:type="dxa"/>
            <w:tcBorders>
              <w:top w:val="nil"/>
              <w:left w:val="nil"/>
              <w:bottom w:val="single" w:sz="4" w:space="0" w:color="3F3F3F"/>
              <w:right w:val="single" w:sz="4" w:space="0" w:color="3F3F3F"/>
            </w:tcBorders>
            <w:shd w:val="clear" w:color="000000" w:fill="F2F2F2"/>
            <w:noWrap/>
            <w:vAlign w:val="bottom"/>
            <w:hideMark/>
          </w:tcPr>
          <w:p w14:paraId="22918C93" w14:textId="77777777" w:rsidR="002C7108" w:rsidRPr="00DE7151" w:rsidRDefault="002C7108" w:rsidP="002C7108">
            <w:pPr>
              <w:pStyle w:val="NoSpacing"/>
              <w:rPr>
                <w:rFonts w:eastAsia="Times New Roman"/>
              </w:rPr>
            </w:pPr>
            <w:r w:rsidRPr="00DE7151">
              <w:rPr>
                <w:rFonts w:eastAsia="Times New Roman"/>
              </w:rPr>
              <w:t xml:space="preserve">$5.45 </w:t>
            </w:r>
          </w:p>
        </w:tc>
        <w:tc>
          <w:tcPr>
            <w:tcW w:w="4072" w:type="dxa"/>
            <w:tcBorders>
              <w:top w:val="nil"/>
              <w:left w:val="nil"/>
              <w:bottom w:val="single" w:sz="4" w:space="0" w:color="3F3F3F"/>
              <w:right w:val="single" w:sz="4" w:space="0" w:color="3F3F3F"/>
            </w:tcBorders>
            <w:shd w:val="clear" w:color="000000" w:fill="F2F2F2"/>
            <w:noWrap/>
            <w:vAlign w:val="bottom"/>
            <w:hideMark/>
          </w:tcPr>
          <w:p w14:paraId="44CAB60C" w14:textId="77777777" w:rsidR="002C7108" w:rsidRPr="00DE7151" w:rsidRDefault="002C7108" w:rsidP="002C7108">
            <w:pPr>
              <w:pStyle w:val="NoSpacing"/>
              <w:rPr>
                <w:rFonts w:eastAsia="Times New Roman"/>
              </w:rPr>
            </w:pPr>
            <w:r w:rsidRPr="00DE7151">
              <w:rPr>
                <w:rFonts w:eastAsia="Times New Roman"/>
              </w:rPr>
              <w:t>Walmart, Jo-Ann Fabric and Craft, Craft Super Center</w:t>
            </w:r>
          </w:p>
        </w:tc>
      </w:tr>
      <w:tr w:rsidR="002C7108" w:rsidRPr="00DE7151" w14:paraId="761CBC9D"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1394330E" w14:textId="77777777" w:rsidR="002C7108" w:rsidRPr="00DE7151" w:rsidRDefault="002C7108" w:rsidP="002C7108">
            <w:pPr>
              <w:pStyle w:val="NoSpacing"/>
              <w:rPr>
                <w:rFonts w:eastAsia="Times New Roman"/>
                <w:color w:val="3F3F76"/>
              </w:rPr>
            </w:pPr>
            <w:r w:rsidRPr="00DE7151">
              <w:rPr>
                <w:rFonts w:eastAsia="Times New Roman"/>
                <w:color w:val="3F3F76"/>
              </w:rPr>
              <w:t>Glycerol - 500mL</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37774A59" w14:textId="77777777" w:rsidR="002C7108" w:rsidRPr="00DE7151" w:rsidRDefault="002C7108" w:rsidP="002C7108">
            <w:pPr>
              <w:pStyle w:val="NoSpacing"/>
              <w:rPr>
                <w:rFonts w:eastAsia="Times New Roman"/>
              </w:rPr>
            </w:pPr>
            <w:r w:rsidRPr="00DE7151">
              <w:rPr>
                <w:rFonts w:eastAsia="Times New Roman"/>
              </w:rPr>
              <w:t>1</w:t>
            </w:r>
          </w:p>
        </w:tc>
        <w:tc>
          <w:tcPr>
            <w:tcW w:w="897" w:type="dxa"/>
            <w:tcBorders>
              <w:top w:val="nil"/>
              <w:left w:val="nil"/>
              <w:bottom w:val="single" w:sz="4" w:space="0" w:color="3F3F3F"/>
              <w:right w:val="single" w:sz="4" w:space="0" w:color="3F3F3F"/>
            </w:tcBorders>
            <w:shd w:val="clear" w:color="000000" w:fill="F2F2F2"/>
            <w:noWrap/>
            <w:vAlign w:val="bottom"/>
            <w:hideMark/>
          </w:tcPr>
          <w:p w14:paraId="766BFCE3" w14:textId="77777777" w:rsidR="002C7108" w:rsidRPr="00DE7151" w:rsidRDefault="002C7108" w:rsidP="002C7108">
            <w:pPr>
              <w:pStyle w:val="NoSpacing"/>
              <w:rPr>
                <w:rFonts w:eastAsia="Times New Roman"/>
              </w:rPr>
            </w:pPr>
            <w:r w:rsidRPr="00DE7151">
              <w:rPr>
                <w:rFonts w:eastAsia="Times New Roman"/>
              </w:rPr>
              <w:t xml:space="preserve">$20.52 </w:t>
            </w:r>
          </w:p>
        </w:tc>
        <w:tc>
          <w:tcPr>
            <w:tcW w:w="849" w:type="dxa"/>
            <w:tcBorders>
              <w:top w:val="nil"/>
              <w:left w:val="nil"/>
              <w:bottom w:val="single" w:sz="4" w:space="0" w:color="3F3F3F"/>
              <w:right w:val="single" w:sz="4" w:space="0" w:color="3F3F3F"/>
            </w:tcBorders>
            <w:shd w:val="clear" w:color="000000" w:fill="F2F2F2"/>
            <w:noWrap/>
            <w:vAlign w:val="bottom"/>
            <w:hideMark/>
          </w:tcPr>
          <w:p w14:paraId="27D19863" w14:textId="77777777" w:rsidR="002C7108" w:rsidRPr="00DE7151" w:rsidRDefault="002C7108" w:rsidP="002C7108">
            <w:pPr>
              <w:pStyle w:val="NoSpacing"/>
              <w:rPr>
                <w:rFonts w:eastAsia="Times New Roman"/>
              </w:rPr>
            </w:pPr>
            <w:r w:rsidRPr="00DE7151">
              <w:rPr>
                <w:rFonts w:eastAsia="Times New Roman"/>
              </w:rPr>
              <w:t xml:space="preserve">$20.52 </w:t>
            </w:r>
          </w:p>
        </w:tc>
        <w:tc>
          <w:tcPr>
            <w:tcW w:w="4072" w:type="dxa"/>
            <w:tcBorders>
              <w:top w:val="nil"/>
              <w:left w:val="nil"/>
              <w:bottom w:val="single" w:sz="4" w:space="0" w:color="3F3F3F"/>
              <w:right w:val="single" w:sz="4" w:space="0" w:color="3F3F3F"/>
            </w:tcBorders>
            <w:shd w:val="clear" w:color="000000" w:fill="F2F2F2"/>
            <w:noWrap/>
            <w:vAlign w:val="bottom"/>
            <w:hideMark/>
          </w:tcPr>
          <w:p w14:paraId="2ECFD4A0" w14:textId="77777777" w:rsidR="002C7108" w:rsidRPr="00DE7151" w:rsidRDefault="002C7108" w:rsidP="002C7108">
            <w:pPr>
              <w:pStyle w:val="NoSpacing"/>
              <w:rPr>
                <w:rFonts w:eastAsia="Times New Roman"/>
              </w:rPr>
            </w:pPr>
            <w:r w:rsidRPr="00DE7151">
              <w:rPr>
                <w:rFonts w:eastAsia="Times New Roman"/>
              </w:rPr>
              <w:t xml:space="preserve">Carolina, Mansion Schools, </w:t>
            </w:r>
            <w:proofErr w:type="spellStart"/>
            <w:r w:rsidRPr="00DE7151">
              <w:rPr>
                <w:rFonts w:eastAsia="Times New Roman"/>
              </w:rPr>
              <w:t>Kalyx</w:t>
            </w:r>
            <w:proofErr w:type="spellEnd"/>
          </w:p>
        </w:tc>
      </w:tr>
      <w:tr w:rsidR="002C7108" w:rsidRPr="00DE7151" w14:paraId="357AAE5C"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477CBF9B" w14:textId="77777777" w:rsidR="002C7108" w:rsidRPr="00DE7151" w:rsidRDefault="002C7108" w:rsidP="002C7108">
            <w:pPr>
              <w:pStyle w:val="NoSpacing"/>
              <w:rPr>
                <w:rFonts w:eastAsia="Times New Roman"/>
                <w:color w:val="3F3F76"/>
              </w:rPr>
            </w:pPr>
            <w:r w:rsidRPr="00DE7151">
              <w:rPr>
                <w:rFonts w:eastAsia="Times New Roman"/>
                <w:color w:val="3F3F76"/>
              </w:rPr>
              <w:t>Ethylene Glycol Diacetate 99% - 500mL</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17CF7ECB" w14:textId="77777777" w:rsidR="002C7108" w:rsidRPr="00DE7151" w:rsidRDefault="002C7108" w:rsidP="002C7108">
            <w:pPr>
              <w:pStyle w:val="NoSpacing"/>
              <w:rPr>
                <w:rFonts w:eastAsia="Times New Roman"/>
              </w:rPr>
            </w:pPr>
            <w:r w:rsidRPr="00DE7151">
              <w:rPr>
                <w:rFonts w:eastAsia="Times New Roman"/>
              </w:rPr>
              <w:t>1</w:t>
            </w:r>
          </w:p>
        </w:tc>
        <w:tc>
          <w:tcPr>
            <w:tcW w:w="897" w:type="dxa"/>
            <w:tcBorders>
              <w:top w:val="nil"/>
              <w:left w:val="nil"/>
              <w:bottom w:val="single" w:sz="4" w:space="0" w:color="3F3F3F"/>
              <w:right w:val="single" w:sz="4" w:space="0" w:color="3F3F3F"/>
            </w:tcBorders>
            <w:shd w:val="clear" w:color="000000" w:fill="F2F2F2"/>
            <w:noWrap/>
            <w:vAlign w:val="bottom"/>
            <w:hideMark/>
          </w:tcPr>
          <w:p w14:paraId="0E3FF14A" w14:textId="77777777" w:rsidR="002C7108" w:rsidRPr="00DE7151" w:rsidRDefault="002C7108" w:rsidP="002C7108">
            <w:pPr>
              <w:pStyle w:val="NoSpacing"/>
              <w:rPr>
                <w:rFonts w:eastAsia="Times New Roman"/>
              </w:rPr>
            </w:pPr>
            <w:r w:rsidRPr="00DE7151">
              <w:rPr>
                <w:rFonts w:eastAsia="Times New Roman"/>
              </w:rPr>
              <w:t xml:space="preserve">$37.50 </w:t>
            </w:r>
          </w:p>
        </w:tc>
        <w:tc>
          <w:tcPr>
            <w:tcW w:w="849" w:type="dxa"/>
            <w:tcBorders>
              <w:top w:val="nil"/>
              <w:left w:val="nil"/>
              <w:bottom w:val="single" w:sz="4" w:space="0" w:color="3F3F3F"/>
              <w:right w:val="single" w:sz="4" w:space="0" w:color="3F3F3F"/>
            </w:tcBorders>
            <w:shd w:val="clear" w:color="000000" w:fill="F2F2F2"/>
            <w:noWrap/>
            <w:vAlign w:val="bottom"/>
            <w:hideMark/>
          </w:tcPr>
          <w:p w14:paraId="4618588F" w14:textId="77777777" w:rsidR="002C7108" w:rsidRPr="00DE7151" w:rsidRDefault="002C7108" w:rsidP="002C7108">
            <w:pPr>
              <w:pStyle w:val="NoSpacing"/>
              <w:rPr>
                <w:rFonts w:eastAsia="Times New Roman"/>
              </w:rPr>
            </w:pPr>
            <w:r w:rsidRPr="00DE7151">
              <w:rPr>
                <w:rFonts w:eastAsia="Times New Roman"/>
              </w:rPr>
              <w:t xml:space="preserve">$37.50 </w:t>
            </w:r>
          </w:p>
        </w:tc>
        <w:tc>
          <w:tcPr>
            <w:tcW w:w="4072" w:type="dxa"/>
            <w:tcBorders>
              <w:top w:val="nil"/>
              <w:left w:val="nil"/>
              <w:bottom w:val="single" w:sz="4" w:space="0" w:color="3F3F3F"/>
              <w:right w:val="single" w:sz="4" w:space="0" w:color="3F3F3F"/>
            </w:tcBorders>
            <w:shd w:val="clear" w:color="000000" w:fill="F2F2F2"/>
            <w:noWrap/>
            <w:vAlign w:val="bottom"/>
            <w:hideMark/>
          </w:tcPr>
          <w:p w14:paraId="2F0A3407" w14:textId="77777777" w:rsidR="002C7108" w:rsidRPr="00DE7151" w:rsidRDefault="002C7108" w:rsidP="002C7108">
            <w:pPr>
              <w:pStyle w:val="NoSpacing"/>
              <w:rPr>
                <w:rFonts w:eastAsia="Times New Roman"/>
              </w:rPr>
            </w:pPr>
            <w:r w:rsidRPr="00DE7151">
              <w:rPr>
                <w:rFonts w:eastAsia="Times New Roman"/>
              </w:rPr>
              <w:t xml:space="preserve">Sigma Aldrich, </w:t>
            </w:r>
            <w:proofErr w:type="spellStart"/>
            <w:r w:rsidRPr="00DE7151">
              <w:rPr>
                <w:rFonts w:eastAsia="Times New Roman"/>
              </w:rPr>
              <w:t>Neobits</w:t>
            </w:r>
            <w:proofErr w:type="spellEnd"/>
            <w:r w:rsidRPr="00DE7151">
              <w:rPr>
                <w:rFonts w:eastAsia="Times New Roman"/>
              </w:rPr>
              <w:t>, Grainger</w:t>
            </w:r>
          </w:p>
        </w:tc>
      </w:tr>
      <w:tr w:rsidR="002C7108" w:rsidRPr="00DE7151" w14:paraId="15D9B20D"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3E7FD3A4" w14:textId="77777777" w:rsidR="002C7108" w:rsidRPr="00DE7151" w:rsidRDefault="002C7108" w:rsidP="002C7108">
            <w:pPr>
              <w:pStyle w:val="NoSpacing"/>
              <w:rPr>
                <w:rFonts w:eastAsia="Times New Roman"/>
                <w:color w:val="3F3F76"/>
              </w:rPr>
            </w:pPr>
            <w:r w:rsidRPr="00DE7151">
              <w:rPr>
                <w:rFonts w:eastAsia="Times New Roman"/>
                <w:color w:val="3F3F76"/>
              </w:rPr>
              <w:t>Vinyl Touch Gloves, 100ct</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48E71AB6" w14:textId="77777777" w:rsidR="002C7108" w:rsidRPr="00DE7151" w:rsidRDefault="002C7108" w:rsidP="002C7108">
            <w:pPr>
              <w:pStyle w:val="NoSpacing"/>
              <w:rPr>
                <w:rFonts w:eastAsia="Times New Roman"/>
              </w:rPr>
            </w:pPr>
            <w:r w:rsidRPr="00DE7151">
              <w:rPr>
                <w:rFonts w:eastAsia="Times New Roman"/>
              </w:rPr>
              <w:t>1</w:t>
            </w:r>
          </w:p>
        </w:tc>
        <w:tc>
          <w:tcPr>
            <w:tcW w:w="897" w:type="dxa"/>
            <w:tcBorders>
              <w:top w:val="nil"/>
              <w:left w:val="nil"/>
              <w:bottom w:val="single" w:sz="4" w:space="0" w:color="3F3F3F"/>
              <w:right w:val="single" w:sz="4" w:space="0" w:color="3F3F3F"/>
            </w:tcBorders>
            <w:shd w:val="clear" w:color="000000" w:fill="F2F2F2"/>
            <w:noWrap/>
            <w:vAlign w:val="bottom"/>
            <w:hideMark/>
          </w:tcPr>
          <w:p w14:paraId="64F893AD" w14:textId="77777777" w:rsidR="002C7108" w:rsidRPr="00DE7151" w:rsidRDefault="002C7108" w:rsidP="002C7108">
            <w:pPr>
              <w:pStyle w:val="NoSpacing"/>
              <w:rPr>
                <w:rFonts w:eastAsia="Times New Roman"/>
              </w:rPr>
            </w:pPr>
            <w:r w:rsidRPr="00DE7151">
              <w:rPr>
                <w:rFonts w:eastAsia="Times New Roman"/>
              </w:rPr>
              <w:t xml:space="preserve">$9.48 </w:t>
            </w:r>
          </w:p>
        </w:tc>
        <w:tc>
          <w:tcPr>
            <w:tcW w:w="849" w:type="dxa"/>
            <w:tcBorders>
              <w:top w:val="nil"/>
              <w:left w:val="nil"/>
              <w:bottom w:val="single" w:sz="4" w:space="0" w:color="3F3F3F"/>
              <w:right w:val="single" w:sz="4" w:space="0" w:color="3F3F3F"/>
            </w:tcBorders>
            <w:shd w:val="clear" w:color="000000" w:fill="F2F2F2"/>
            <w:noWrap/>
            <w:vAlign w:val="bottom"/>
            <w:hideMark/>
          </w:tcPr>
          <w:p w14:paraId="2F4652B4" w14:textId="77777777" w:rsidR="002C7108" w:rsidRPr="00DE7151" w:rsidRDefault="002C7108" w:rsidP="002C7108">
            <w:pPr>
              <w:pStyle w:val="NoSpacing"/>
              <w:rPr>
                <w:rFonts w:eastAsia="Times New Roman"/>
              </w:rPr>
            </w:pPr>
            <w:r w:rsidRPr="00DE7151">
              <w:rPr>
                <w:rFonts w:eastAsia="Times New Roman"/>
              </w:rPr>
              <w:t xml:space="preserve">$9.48 </w:t>
            </w:r>
          </w:p>
        </w:tc>
        <w:tc>
          <w:tcPr>
            <w:tcW w:w="4072" w:type="dxa"/>
            <w:tcBorders>
              <w:top w:val="nil"/>
              <w:left w:val="nil"/>
              <w:bottom w:val="single" w:sz="4" w:space="0" w:color="3F3F3F"/>
              <w:right w:val="single" w:sz="4" w:space="0" w:color="3F3F3F"/>
            </w:tcBorders>
            <w:shd w:val="clear" w:color="000000" w:fill="F2F2F2"/>
            <w:noWrap/>
            <w:vAlign w:val="bottom"/>
            <w:hideMark/>
          </w:tcPr>
          <w:p w14:paraId="37DF8AB9" w14:textId="77777777" w:rsidR="002C7108" w:rsidRPr="00DE7151" w:rsidRDefault="002C7108" w:rsidP="002C7108">
            <w:pPr>
              <w:pStyle w:val="NoSpacing"/>
              <w:rPr>
                <w:rFonts w:eastAsia="Times New Roman"/>
              </w:rPr>
            </w:pPr>
            <w:r w:rsidRPr="00DE7151">
              <w:rPr>
                <w:rFonts w:eastAsia="Times New Roman"/>
              </w:rPr>
              <w:t>Lowe's, True Value, Walmart</w:t>
            </w:r>
          </w:p>
        </w:tc>
      </w:tr>
      <w:tr w:rsidR="002C7108" w:rsidRPr="00DE7151" w14:paraId="152D703E"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5B906434" w14:textId="77777777" w:rsidR="002C7108" w:rsidRPr="00DE7151" w:rsidRDefault="002C7108" w:rsidP="002C7108">
            <w:pPr>
              <w:pStyle w:val="NoSpacing"/>
              <w:rPr>
                <w:rFonts w:eastAsia="Times New Roman"/>
                <w:color w:val="3F3F76"/>
              </w:rPr>
            </w:pPr>
            <w:r w:rsidRPr="00DE7151">
              <w:rPr>
                <w:rFonts w:eastAsia="Times New Roman"/>
                <w:color w:val="3F3F76"/>
              </w:rPr>
              <w:t>3M Safety Mask Respirator</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4D6103AB" w14:textId="77777777" w:rsidR="002C7108" w:rsidRPr="00DE7151" w:rsidRDefault="002C7108" w:rsidP="002C7108">
            <w:pPr>
              <w:pStyle w:val="NoSpacing"/>
              <w:rPr>
                <w:rFonts w:eastAsia="Times New Roman"/>
              </w:rPr>
            </w:pPr>
            <w:r w:rsidRPr="00DE7151">
              <w:rPr>
                <w:rFonts w:eastAsia="Times New Roman"/>
              </w:rPr>
              <w:t>1</w:t>
            </w:r>
          </w:p>
        </w:tc>
        <w:tc>
          <w:tcPr>
            <w:tcW w:w="897" w:type="dxa"/>
            <w:tcBorders>
              <w:top w:val="nil"/>
              <w:left w:val="nil"/>
              <w:bottom w:val="single" w:sz="4" w:space="0" w:color="3F3F3F"/>
              <w:right w:val="single" w:sz="4" w:space="0" w:color="3F3F3F"/>
            </w:tcBorders>
            <w:shd w:val="clear" w:color="000000" w:fill="F2F2F2"/>
            <w:noWrap/>
            <w:vAlign w:val="bottom"/>
            <w:hideMark/>
          </w:tcPr>
          <w:p w14:paraId="1DD69CBA" w14:textId="77777777" w:rsidR="002C7108" w:rsidRPr="00DE7151" w:rsidRDefault="002C7108" w:rsidP="002C7108">
            <w:pPr>
              <w:pStyle w:val="NoSpacing"/>
              <w:rPr>
                <w:rFonts w:eastAsia="Times New Roman"/>
              </w:rPr>
            </w:pPr>
            <w:r w:rsidRPr="00DE7151">
              <w:rPr>
                <w:rFonts w:eastAsia="Times New Roman"/>
              </w:rPr>
              <w:t xml:space="preserve">$6.23 </w:t>
            </w:r>
          </w:p>
        </w:tc>
        <w:tc>
          <w:tcPr>
            <w:tcW w:w="849" w:type="dxa"/>
            <w:tcBorders>
              <w:top w:val="nil"/>
              <w:left w:val="nil"/>
              <w:bottom w:val="single" w:sz="4" w:space="0" w:color="3F3F3F"/>
              <w:right w:val="single" w:sz="4" w:space="0" w:color="3F3F3F"/>
            </w:tcBorders>
            <w:shd w:val="clear" w:color="000000" w:fill="F2F2F2"/>
            <w:noWrap/>
            <w:vAlign w:val="bottom"/>
            <w:hideMark/>
          </w:tcPr>
          <w:p w14:paraId="4D474ABC" w14:textId="77777777" w:rsidR="002C7108" w:rsidRPr="00DE7151" w:rsidRDefault="002C7108" w:rsidP="002C7108">
            <w:pPr>
              <w:pStyle w:val="NoSpacing"/>
              <w:rPr>
                <w:rFonts w:eastAsia="Times New Roman"/>
              </w:rPr>
            </w:pPr>
            <w:r w:rsidRPr="00DE7151">
              <w:rPr>
                <w:rFonts w:eastAsia="Times New Roman"/>
              </w:rPr>
              <w:t xml:space="preserve">$6.23 </w:t>
            </w:r>
          </w:p>
        </w:tc>
        <w:tc>
          <w:tcPr>
            <w:tcW w:w="4072" w:type="dxa"/>
            <w:tcBorders>
              <w:top w:val="nil"/>
              <w:left w:val="nil"/>
              <w:bottom w:val="single" w:sz="4" w:space="0" w:color="3F3F3F"/>
              <w:right w:val="single" w:sz="4" w:space="0" w:color="3F3F3F"/>
            </w:tcBorders>
            <w:shd w:val="clear" w:color="000000" w:fill="F2F2F2"/>
            <w:noWrap/>
            <w:vAlign w:val="bottom"/>
            <w:hideMark/>
          </w:tcPr>
          <w:p w14:paraId="430AECDB" w14:textId="77777777" w:rsidR="002C7108" w:rsidRPr="00DE7151" w:rsidRDefault="002C7108" w:rsidP="002C7108">
            <w:pPr>
              <w:pStyle w:val="NoSpacing"/>
              <w:rPr>
                <w:rFonts w:eastAsia="Times New Roman"/>
              </w:rPr>
            </w:pPr>
            <w:r w:rsidRPr="00DE7151">
              <w:rPr>
                <w:rFonts w:eastAsia="Times New Roman"/>
              </w:rPr>
              <w:t>Lowe's, Home Depot, Menards</w:t>
            </w:r>
          </w:p>
        </w:tc>
      </w:tr>
      <w:tr w:rsidR="002C7108" w:rsidRPr="00DE7151" w14:paraId="3960675D" w14:textId="77777777" w:rsidTr="002C7108">
        <w:trPr>
          <w:trHeight w:val="320"/>
        </w:trPr>
        <w:tc>
          <w:tcPr>
            <w:tcW w:w="2998" w:type="dxa"/>
            <w:tcBorders>
              <w:top w:val="nil"/>
              <w:left w:val="single" w:sz="4" w:space="0" w:color="7F7F7F"/>
              <w:bottom w:val="single" w:sz="4" w:space="0" w:color="7F7F7F"/>
              <w:right w:val="single" w:sz="4" w:space="0" w:color="7F7F7F"/>
            </w:tcBorders>
            <w:shd w:val="clear" w:color="000000" w:fill="FFCC99"/>
            <w:noWrap/>
            <w:vAlign w:val="bottom"/>
            <w:hideMark/>
          </w:tcPr>
          <w:p w14:paraId="0B37B678" w14:textId="77777777" w:rsidR="002C7108" w:rsidRPr="00DE7151" w:rsidRDefault="002C7108" w:rsidP="002C7108">
            <w:pPr>
              <w:pStyle w:val="NoSpacing"/>
              <w:rPr>
                <w:rFonts w:eastAsia="Times New Roman"/>
                <w:color w:val="3F3F76"/>
              </w:rPr>
            </w:pPr>
            <w:r w:rsidRPr="00DE7151">
              <w:rPr>
                <w:rFonts w:eastAsia="Times New Roman"/>
                <w:color w:val="3F3F76"/>
              </w:rPr>
              <w:t>3mL Syringes with needles</w:t>
            </w:r>
          </w:p>
        </w:tc>
        <w:tc>
          <w:tcPr>
            <w:tcW w:w="950" w:type="dxa"/>
            <w:tcBorders>
              <w:top w:val="nil"/>
              <w:left w:val="single" w:sz="4" w:space="0" w:color="3F3F3F"/>
              <w:bottom w:val="single" w:sz="4" w:space="0" w:color="3F3F3F"/>
              <w:right w:val="single" w:sz="4" w:space="0" w:color="3F3F3F"/>
            </w:tcBorders>
            <w:shd w:val="clear" w:color="000000" w:fill="F2F2F2"/>
            <w:noWrap/>
            <w:vAlign w:val="bottom"/>
            <w:hideMark/>
          </w:tcPr>
          <w:p w14:paraId="735FD90E" w14:textId="77777777" w:rsidR="002C7108" w:rsidRPr="00DE7151" w:rsidRDefault="002C7108" w:rsidP="002C7108">
            <w:pPr>
              <w:pStyle w:val="NoSpacing"/>
              <w:rPr>
                <w:rFonts w:eastAsia="Times New Roman"/>
              </w:rPr>
            </w:pPr>
            <w:r w:rsidRPr="00DE7151">
              <w:rPr>
                <w:rFonts w:eastAsia="Times New Roman"/>
              </w:rPr>
              <w:t>1</w:t>
            </w:r>
          </w:p>
        </w:tc>
        <w:tc>
          <w:tcPr>
            <w:tcW w:w="897" w:type="dxa"/>
            <w:tcBorders>
              <w:top w:val="nil"/>
              <w:left w:val="nil"/>
              <w:bottom w:val="single" w:sz="4" w:space="0" w:color="3F3F3F"/>
              <w:right w:val="single" w:sz="4" w:space="0" w:color="3F3F3F"/>
            </w:tcBorders>
            <w:shd w:val="clear" w:color="000000" w:fill="F2F2F2"/>
            <w:noWrap/>
            <w:vAlign w:val="bottom"/>
            <w:hideMark/>
          </w:tcPr>
          <w:p w14:paraId="3F16E885" w14:textId="77777777" w:rsidR="002C7108" w:rsidRPr="00DE7151" w:rsidRDefault="002C7108" w:rsidP="002C7108">
            <w:pPr>
              <w:pStyle w:val="NoSpacing"/>
              <w:rPr>
                <w:rFonts w:eastAsia="Times New Roman"/>
              </w:rPr>
            </w:pPr>
            <w:r w:rsidRPr="00DE7151">
              <w:rPr>
                <w:rFonts w:eastAsia="Times New Roman"/>
              </w:rPr>
              <w:t xml:space="preserve">$1.18 </w:t>
            </w:r>
          </w:p>
        </w:tc>
        <w:tc>
          <w:tcPr>
            <w:tcW w:w="849" w:type="dxa"/>
            <w:tcBorders>
              <w:top w:val="nil"/>
              <w:left w:val="nil"/>
              <w:bottom w:val="single" w:sz="4" w:space="0" w:color="3F3F3F"/>
              <w:right w:val="single" w:sz="4" w:space="0" w:color="3F3F3F"/>
            </w:tcBorders>
            <w:shd w:val="clear" w:color="000000" w:fill="F2F2F2"/>
            <w:noWrap/>
            <w:vAlign w:val="bottom"/>
            <w:hideMark/>
          </w:tcPr>
          <w:p w14:paraId="6CE308A9" w14:textId="77777777" w:rsidR="002C7108" w:rsidRPr="00DE7151" w:rsidRDefault="002C7108" w:rsidP="002C7108">
            <w:pPr>
              <w:pStyle w:val="NoSpacing"/>
              <w:rPr>
                <w:rFonts w:eastAsia="Times New Roman"/>
              </w:rPr>
            </w:pPr>
            <w:r w:rsidRPr="00DE7151">
              <w:rPr>
                <w:rFonts w:eastAsia="Times New Roman"/>
              </w:rPr>
              <w:t xml:space="preserve">$1.18 </w:t>
            </w:r>
          </w:p>
        </w:tc>
        <w:tc>
          <w:tcPr>
            <w:tcW w:w="4072" w:type="dxa"/>
            <w:tcBorders>
              <w:top w:val="nil"/>
              <w:left w:val="nil"/>
              <w:bottom w:val="single" w:sz="4" w:space="0" w:color="3F3F3F"/>
              <w:right w:val="single" w:sz="4" w:space="0" w:color="3F3F3F"/>
            </w:tcBorders>
            <w:shd w:val="clear" w:color="000000" w:fill="F2F2F2"/>
            <w:noWrap/>
            <w:vAlign w:val="bottom"/>
            <w:hideMark/>
          </w:tcPr>
          <w:p w14:paraId="5CD02D22" w14:textId="77777777" w:rsidR="002C7108" w:rsidRPr="00DE7151" w:rsidRDefault="002C7108" w:rsidP="002C7108">
            <w:pPr>
              <w:pStyle w:val="NoSpacing"/>
              <w:rPr>
                <w:rFonts w:eastAsia="Times New Roman"/>
              </w:rPr>
            </w:pPr>
            <w:r w:rsidRPr="00DE7151">
              <w:rPr>
                <w:rFonts w:eastAsia="Times New Roman"/>
              </w:rPr>
              <w:t xml:space="preserve">Amazon, Allegro Medical, </w:t>
            </w:r>
            <w:proofErr w:type="spellStart"/>
            <w:r w:rsidRPr="00DE7151">
              <w:rPr>
                <w:rFonts w:eastAsia="Times New Roman"/>
              </w:rPr>
              <w:t>ModoMed</w:t>
            </w:r>
            <w:proofErr w:type="spellEnd"/>
          </w:p>
        </w:tc>
      </w:tr>
    </w:tbl>
    <w:p w14:paraId="426A37D9" w14:textId="77777777" w:rsidR="0015649B" w:rsidRDefault="008047F4" w:rsidP="00C77A5B">
      <w:r>
        <w:rPr>
          <w:noProof/>
          <w:lang w:bidi="ar-SA"/>
        </w:rPr>
        <w:pict w14:anchorId="13AD82BF">
          <v:shape id="Text Box 571" o:spid="_x0000_s1167" type="#_x0000_t202" style="position:absolute;margin-left:104.35pt;margin-top:4.1pt;width:341.2pt;height:38.45pt;z-index:251998208;visibility:visible;mso-height-percent:200;mso-position-horizontal-relative:margin;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" filled="f" stroked="f">
            <v:textbox style="mso-fit-shape-to-text:t">
              <w:txbxContent>
                <w:p w14:paraId="6783A01F" w14:textId="77777777" w:rsidR="008047F4" w:rsidRDefault="008047F4" w:rsidP="00A67051">
                  <w:pPr>
                    <w:pStyle w:val="Caption"/>
                    <w:jc w:val="center"/>
                  </w:pPr>
                  <w:bookmarkStart w:id="1109" w:name="_Toc385422223"/>
                  <w:bookmarkStart w:id="1110" w:name="_Toc385423824"/>
                  <w:r>
                    <w:t xml:space="preserve">Table </w:t>
                  </w:r>
                  <w:fldSimple w:instr=" SEQ Table \* ARABIC ">
                    <w:r>
                      <w:rPr>
                        <w:noProof/>
                      </w:rPr>
                      <w:t>13</w:t>
                    </w:r>
                  </w:fldSimple>
                  <w:r>
                    <w:t>: Implementation Cost</w:t>
                  </w:r>
                  <w:bookmarkEnd w:id="1109"/>
                  <w:r>
                    <w:t xml:space="preserve"> (</w:t>
                  </w:r>
                  <w:ins w:id="1111" w:author="Peter J Zamiska" w:date="2014-04-17T02:11:00Z">
                    <w:r>
                      <w:t>PZ</w:t>
                    </w:r>
                  </w:ins>
                  <w:del w:id="1112" w:author="Peter J Zamiska" w:date="2014-04-17T02:11:00Z">
                    <w:r w:rsidDel="00DB0DD1">
                      <w:delText>HL</w:delText>
                    </w:r>
                  </w:del>
                  <w:r>
                    <w:t>)</w:t>
                  </w:r>
                  <w:bookmarkEnd w:id="1110"/>
                </w:p>
              </w:txbxContent>
            </v:textbox>
            <w10:wrap type="square" anchorx="margin"/>
          </v:shape>
        </w:pict>
      </w:r>
    </w:p>
    <w:p w14:paraId="7FED4A3B" w14:textId="77777777" w:rsidR="00A67051" w:rsidRDefault="00A67051" w:rsidP="00C77A5B"/>
    <w:p w14:paraId="4D45C7CC" w14:textId="77777777" w:rsidR="0015649B" w:rsidRDefault="006E2575" w:rsidP="006E2575">
      <w:pPr>
        <w:pStyle w:val="Heading3"/>
      </w:pPr>
      <w:bookmarkStart w:id="1113" w:name="_Toc385422312"/>
      <w:bookmarkStart w:id="1114" w:name="_Toc385424898"/>
      <w:r>
        <w:t>Conclusions and Recommendations</w:t>
      </w:r>
      <w:bookmarkEnd w:id="1113"/>
      <w:bookmarkEnd w:id="1114"/>
    </w:p>
    <w:p w14:paraId="090EBB73" w14:textId="77777777" w:rsidR="005F7224" w:rsidRDefault="00E52D6C" w:rsidP="005F7224">
      <w:r>
        <w:tab/>
      </w:r>
      <w:commentRangeStart w:id="1115"/>
      <w:del w:id="1116" w:author="Peter J Zamiska" w:date="2014-04-17T02:11:00Z">
        <w:r w:rsidRPr="00E52D6C" w:rsidDel="00DB0DD1">
          <w:delText>Both the powder and binding agent subsystems are important in the inkjet 3D printer. They relate to the building of the mechanism and electronic system, and the</w:delText>
        </w:r>
        <w:r w:rsidR="001F09F1" w:rsidDel="00DB0DD1">
          <w:delText>ir</w:delText>
        </w:r>
        <w:r w:rsidRPr="00E52D6C" w:rsidDel="00DB0DD1">
          <w:delText xml:space="preserve"> recipes </w:delText>
        </w:r>
        <w:r w:rsidR="001F09F1" w:rsidDel="00DB0DD1">
          <w:delText>rely on</w:delText>
        </w:r>
        <w:r w:rsidRPr="00E52D6C" w:rsidDel="00DB0DD1">
          <w:delText xml:space="preserve"> the knowledge of chemistry and civil engineering. Not only the recipes, but also the health and safety</w:delText>
        </w:r>
        <w:r w:rsidR="001F09F1" w:rsidDel="00DB0DD1">
          <w:delText xml:space="preserve"> considerations are important and must be taken into account</w:delText>
        </w:r>
        <w:r w:rsidRPr="00E52D6C" w:rsidDel="00DB0DD1">
          <w:delText xml:space="preserve">. </w:delText>
        </w:r>
        <w:commentRangeEnd w:id="1115"/>
        <w:r w:rsidR="00C266AD" w:rsidDel="00DB0DD1">
          <w:rPr>
            <w:rStyle w:val="CommentReference"/>
          </w:rPr>
          <w:commentReference w:id="1115"/>
        </w:r>
      </w:del>
      <w:r w:rsidR="00F4689C">
        <w:t>T</w:t>
      </w:r>
      <w:r w:rsidRPr="00E52D6C">
        <w:t xml:space="preserve">here are some recommendations </w:t>
      </w:r>
      <w:del w:id="1117" w:author="Wheeler Weise" w:date="2014-04-16T22:05:00Z">
        <w:r w:rsidRPr="00E52D6C" w:rsidDel="00C266AD">
          <w:delText>need to</w:delText>
        </w:r>
        <w:r w:rsidR="001F09F1" w:rsidDel="00C266AD">
          <w:delText xml:space="preserve"> be</w:delText>
        </w:r>
        <w:r w:rsidRPr="00E52D6C" w:rsidDel="00C266AD">
          <w:delText xml:space="preserve"> presented in</w:delText>
        </w:r>
      </w:del>
      <w:ins w:id="1118" w:author="Wheeler Weise" w:date="2014-04-16T22:05:00Z">
        <w:r w:rsidR="00C266AD">
          <w:t>for</w:t>
        </w:r>
      </w:ins>
      <w:r w:rsidRPr="00E52D6C">
        <w:t xml:space="preserve"> these subsystems, which </w:t>
      </w:r>
      <w:del w:id="1119" w:author="Wheeler Weise" w:date="2014-04-16T22:06:00Z">
        <w:r w:rsidRPr="00E52D6C" w:rsidDel="00C266AD">
          <w:delText>relate to the details problem in the full system test</w:delText>
        </w:r>
      </w:del>
      <w:ins w:id="1120" w:author="Wheeler Weise" w:date="2014-04-16T22:06:00Z">
        <w:r w:rsidR="00C266AD">
          <w:t xml:space="preserve">are mainly described in the lab report of the first full system test </w:t>
        </w:r>
      </w:ins>
      <w:ins w:id="1121" w:author="Peter J Zamiska" w:date="2014-04-17T02:12:00Z">
        <w:r w:rsidR="00DB0DD1">
          <w:t xml:space="preserve">in the Appendix. </w:t>
        </w:r>
      </w:ins>
      <w:ins w:id="1122" w:author="Wheeler Weise" w:date="2014-04-16T22:06:00Z">
        <w:del w:id="1123" w:author="Peter J Zamiska" w:date="2014-04-17T02:12:00Z">
          <w:r w:rsidR="00C266AD" w:rsidDel="00DB0DD1">
            <w:delText xml:space="preserve">on page </w:delText>
          </w:r>
          <w:r w:rsidR="00C266AD" w:rsidDel="00DB0DD1">
            <w:fldChar w:fldCharType="begin"/>
          </w:r>
          <w:r w:rsidR="00C266AD" w:rsidDel="00DB0DD1">
            <w:delInstrText xml:space="preserve"> PAGEREF _Ref385449334 \h </w:delInstrText>
          </w:r>
        </w:del>
      </w:ins>
      <w:del w:id="1124" w:author="Peter J Zamiska" w:date="2014-04-17T02:12:00Z">
        <w:r w:rsidR="00C266AD" w:rsidDel="00DB0DD1">
          <w:fldChar w:fldCharType="separate"/>
        </w:r>
      </w:del>
      <w:ins w:id="1125" w:author="Wheeler Weise" w:date="2014-04-16T22:06:00Z">
        <w:del w:id="1126" w:author="Peter J Zamiska" w:date="2014-04-17T02:12:00Z">
          <w:r w:rsidR="00C266AD" w:rsidDel="00DB0DD1">
            <w:rPr>
              <w:noProof/>
            </w:rPr>
            <w:delText>84</w:delText>
          </w:r>
          <w:r w:rsidR="00C266AD" w:rsidDel="00DB0DD1">
            <w:fldChar w:fldCharType="end"/>
          </w:r>
        </w:del>
      </w:ins>
      <w:del w:id="1127" w:author="Peter J Zamiska" w:date="2014-04-17T02:12:00Z">
        <w:r w:rsidRPr="00E52D6C" w:rsidDel="00DB0DD1">
          <w:delText xml:space="preserve">. </w:delText>
        </w:r>
      </w:del>
      <w:r w:rsidRPr="00E52D6C">
        <w:t xml:space="preserve">First, the viscosity and solubility of the powder </w:t>
      </w:r>
      <w:r w:rsidR="001F09F1">
        <w:t>are both</w:t>
      </w:r>
      <w:r w:rsidRPr="00E52D6C">
        <w:t xml:space="preserve"> too high. Some powder adheres on the </w:t>
      </w:r>
      <w:r w:rsidR="002C7108">
        <w:t>roll</w:t>
      </w:r>
      <w:r w:rsidR="005F7224">
        <w:t>ing</w:t>
      </w:r>
      <w:r w:rsidR="002C7108">
        <w:t xml:space="preserve"> bar (shown in</w:t>
      </w:r>
      <w:r w:rsidR="00C171E9">
        <w:t xml:space="preserve"> </w:t>
      </w:r>
      <w:r w:rsidR="00805111">
        <w:fldChar w:fldCharType="begin"/>
      </w:r>
      <w:r w:rsidR="00C171E9">
        <w:instrText xml:space="preserve"> REF _Ref385420545 \h </w:instrText>
      </w:r>
      <w:r w:rsidR="00805111">
        <w:fldChar w:fldCharType="separate"/>
      </w:r>
      <w:r w:rsidR="00933426">
        <w:t xml:space="preserve">Figure </w:t>
      </w:r>
      <w:r w:rsidR="00933426">
        <w:rPr>
          <w:noProof/>
        </w:rPr>
        <w:t>88</w:t>
      </w:r>
      <w:r w:rsidR="00805111">
        <w:fldChar w:fldCharType="end"/>
      </w:r>
      <w:r w:rsidRPr="00E52D6C">
        <w:t>)</w:t>
      </w:r>
      <w:r w:rsidR="003E7538">
        <w:t xml:space="preserve"> </w:t>
      </w:r>
      <w:r w:rsidRPr="00E52D6C">
        <w:t>leading</w:t>
      </w:r>
      <w:r w:rsidR="003E7538">
        <w:t xml:space="preserve"> to</w:t>
      </w:r>
      <w:r w:rsidRPr="00E52D6C">
        <w:t xml:space="preserve"> unsmooth surface </w:t>
      </w:r>
      <w:r w:rsidR="003E7538">
        <w:t xml:space="preserve">and </w:t>
      </w:r>
      <w:del w:id="1128" w:author="Wheeler Weise" w:date="2014-04-16T22:07:00Z">
        <w:r w:rsidR="003E7538" w:rsidDel="00C266AD">
          <w:delText xml:space="preserve">uninform </w:delText>
        </w:r>
      </w:del>
      <w:ins w:id="1129" w:author="Wheeler Weise" w:date="2014-04-16T22:07:00Z">
        <w:r w:rsidR="00C266AD">
          <w:t xml:space="preserve">irregular </w:t>
        </w:r>
      </w:ins>
      <w:r w:rsidR="003E7538">
        <w:t>layers of powder</w:t>
      </w:r>
      <w:r w:rsidRPr="00E52D6C">
        <w:t xml:space="preserve"> (shown in</w:t>
      </w:r>
      <w:r w:rsidR="001B6811">
        <w:t xml:space="preserve"> </w:t>
      </w:r>
      <w:r w:rsidR="001B6811">
        <w:fldChar w:fldCharType="begin"/>
      </w:r>
      <w:r w:rsidR="001B6811">
        <w:instrText xml:space="preserve"> REF _Ref385420545 \h </w:instrText>
      </w:r>
      <w:r w:rsidR="001B6811">
        <w:fldChar w:fldCharType="separate"/>
      </w:r>
      <w:r w:rsidR="001B6811">
        <w:t xml:space="preserve">Figure </w:t>
      </w:r>
      <w:r w:rsidR="001B6811">
        <w:rPr>
          <w:noProof/>
        </w:rPr>
        <w:t>88</w:t>
      </w:r>
      <w:r w:rsidR="001B6811">
        <w:fldChar w:fldCharType="end"/>
      </w:r>
      <w:r w:rsidRPr="00E52D6C">
        <w:t xml:space="preserve">). Second, the bonding strength of the powder is not </w:t>
      </w:r>
      <w:r w:rsidR="003E7538">
        <w:t>strong enough</w:t>
      </w:r>
      <w:r w:rsidRPr="00E52D6C">
        <w:t xml:space="preserve">. </w:t>
      </w:r>
      <w:del w:id="1130" w:author="Wheeler Weise" w:date="2014-04-16T22:07:00Z">
        <w:r w:rsidR="003E7538" w:rsidDel="00C266AD">
          <w:delText xml:space="preserve">That </w:delText>
        </w:r>
      </w:del>
      <w:ins w:id="1131" w:author="Wheeler Weise" w:date="2014-04-16T22:07:00Z">
        <w:r w:rsidR="00C266AD">
          <w:t xml:space="preserve">This </w:t>
        </w:r>
      </w:ins>
      <w:r w:rsidR="003E7538">
        <w:t>is because of</w:t>
      </w:r>
      <w:r w:rsidRPr="00E52D6C">
        <w:t xml:space="preserve"> the </w:t>
      </w:r>
      <w:del w:id="1132" w:author="Wheeler Weise" w:date="2014-04-16T22:07:00Z">
        <w:r w:rsidRPr="00E52D6C" w:rsidDel="00C266AD">
          <w:delText xml:space="preserve">hardness </w:delText>
        </w:r>
      </w:del>
      <w:ins w:id="1133" w:author="Wheeler Weise" w:date="2014-04-16T22:07:00Z">
        <w:r w:rsidR="00C266AD">
          <w:t>brittleness</w:t>
        </w:r>
        <w:r w:rsidR="00C266AD" w:rsidRPr="00E52D6C">
          <w:t xml:space="preserve"> </w:t>
        </w:r>
      </w:ins>
      <w:r w:rsidRPr="00E52D6C">
        <w:t>of the product’s structure</w:t>
      </w:r>
      <w:r w:rsidR="003E7538">
        <w:t xml:space="preserve"> that</w:t>
      </w:r>
      <w:r w:rsidRPr="00E52D6C">
        <w:t xml:space="preserve"> </w:t>
      </w:r>
      <w:r w:rsidR="003E7538">
        <w:t>makes</w:t>
      </w:r>
      <w:r w:rsidRPr="00E52D6C">
        <w:t xml:space="preserve"> the product</w:t>
      </w:r>
      <w:r w:rsidR="003E7538">
        <w:t xml:space="preserve"> easy to</w:t>
      </w:r>
      <w:r w:rsidRPr="00E52D6C">
        <w:t xml:space="preserve"> br</w:t>
      </w:r>
      <w:r w:rsidR="003E7538">
        <w:t>eak</w:t>
      </w:r>
      <w:r w:rsidRPr="00E52D6C">
        <w:t xml:space="preserve"> (shown in</w:t>
      </w:r>
      <w:r w:rsidR="001B6811">
        <w:t xml:space="preserve"> </w:t>
      </w:r>
      <w:r w:rsidR="001B6811">
        <w:fldChar w:fldCharType="begin"/>
      </w:r>
      <w:r w:rsidR="001B6811">
        <w:instrText xml:space="preserve"> REF _Ref385420785 \h </w:instrText>
      </w:r>
      <w:r w:rsidR="001B6811">
        <w:fldChar w:fldCharType="separate"/>
      </w:r>
      <w:r w:rsidR="001B6811">
        <w:t xml:space="preserve">Figure </w:t>
      </w:r>
      <w:r w:rsidR="001B6811">
        <w:rPr>
          <w:noProof/>
        </w:rPr>
        <w:t>92</w:t>
      </w:r>
      <w:r w:rsidR="001B6811">
        <w:fldChar w:fldCharType="end"/>
      </w:r>
      <w:r w:rsidRPr="00E52D6C">
        <w:t xml:space="preserve">). Third, the mixture of the powder </w:t>
      </w:r>
      <w:r w:rsidR="00F4689C" w:rsidRPr="00E52D6C">
        <w:t>t</w:t>
      </w:r>
      <w:r w:rsidR="00F4689C">
        <w:t>akes significant</w:t>
      </w:r>
      <w:r w:rsidR="00F4689C" w:rsidRPr="00E52D6C">
        <w:t xml:space="preserve"> </w:t>
      </w:r>
      <w:r w:rsidR="00F4689C">
        <w:t>time</w:t>
      </w:r>
      <w:r w:rsidRPr="00E52D6C">
        <w:t xml:space="preserve"> to dry, which usually takes more than ten hours.</w:t>
      </w:r>
      <w:r w:rsidR="00F4689C">
        <w:t xml:space="preserve"> This happens because the </w:t>
      </w:r>
      <w:r w:rsidR="00F4689C" w:rsidRPr="00E52D6C">
        <w:t xml:space="preserve">powder’s property of </w:t>
      </w:r>
      <w:proofErr w:type="spellStart"/>
      <w:r w:rsidR="00F4689C" w:rsidRPr="00E52D6C">
        <w:t>hygroscopicity</w:t>
      </w:r>
      <w:proofErr w:type="spellEnd"/>
      <w:r w:rsidR="00F4689C" w:rsidRPr="00E52D6C">
        <w:t xml:space="preserve"> is </w:t>
      </w:r>
      <w:r w:rsidR="00F4689C">
        <w:t>extremely</w:t>
      </w:r>
      <w:r w:rsidR="00F4689C" w:rsidRPr="00E52D6C">
        <w:t xml:space="preserve"> low</w:t>
      </w:r>
      <w:r w:rsidR="00F4689C">
        <w:t xml:space="preserve">. </w:t>
      </w:r>
      <w:r w:rsidR="005F7224" w:rsidRPr="00E52D6C">
        <w:t>Powder</w:t>
      </w:r>
      <w:r w:rsidRPr="00E52D6C">
        <w:t xml:space="preserve"> and binding agent</w:t>
      </w:r>
      <w:r w:rsidR="005F7224">
        <w:t xml:space="preserve"> recipes</w:t>
      </w:r>
      <w:r w:rsidRPr="00E52D6C">
        <w:t xml:space="preserve"> should be improved by </w:t>
      </w:r>
      <w:r w:rsidR="005F7224">
        <w:t xml:space="preserve">doing </w:t>
      </w:r>
      <w:del w:id="1134" w:author="Wheeler Weise" w:date="2014-04-16T22:08:00Z">
        <w:r w:rsidR="005F7224" w:rsidDel="00C266AD">
          <w:delText>some researches</w:delText>
        </w:r>
      </w:del>
      <w:ins w:id="1135" w:author="Wheeler Weise" w:date="2014-04-16T22:08:00Z">
        <w:r w:rsidR="00C266AD">
          <w:t>more research</w:t>
        </w:r>
      </w:ins>
      <w:r w:rsidR="005F7224">
        <w:t xml:space="preserve"> on the materials properties, and by performing new tests that show how these materials will behave. </w:t>
      </w:r>
    </w:p>
    <w:p w14:paraId="1539D231" w14:textId="77777777" w:rsidR="0015649B" w:rsidRDefault="0015649B" w:rsidP="00C77A5B"/>
    <w:p w14:paraId="66416A1B" w14:textId="77777777" w:rsidR="0015649B" w:rsidRDefault="0015649B" w:rsidP="00C77A5B"/>
    <w:p w14:paraId="76907282" w14:textId="77777777" w:rsidR="0015649B" w:rsidRDefault="0015649B" w:rsidP="00C77A5B"/>
    <w:p w14:paraId="1E85EA3A" w14:textId="77777777" w:rsidR="0015649B" w:rsidRDefault="0015649B" w:rsidP="00C77A5B"/>
    <w:p w14:paraId="1277766F" w14:textId="77777777" w:rsidR="0015649B" w:rsidRDefault="0015649B" w:rsidP="00C77A5B"/>
    <w:p w14:paraId="0C073F1E" w14:textId="77777777" w:rsidR="0015649B" w:rsidRDefault="0015649B" w:rsidP="00C77A5B"/>
    <w:p w14:paraId="0D0D1D9F" w14:textId="77777777" w:rsidR="0015649B" w:rsidRDefault="0015649B" w:rsidP="00C77A5B"/>
    <w:p w14:paraId="4B360752" w14:textId="77777777" w:rsidR="0015649B" w:rsidRDefault="0015649B" w:rsidP="00C77A5B">
      <w:pPr>
        <w:rPr>
          <w:ins w:id="1136" w:author="Peter J Zamiska" w:date="2014-04-17T02:13:00Z"/>
        </w:rPr>
      </w:pPr>
    </w:p>
    <w:p w14:paraId="72C3B538" w14:textId="77777777" w:rsidR="00DB0DD1" w:rsidRDefault="00DB0DD1" w:rsidP="00C77A5B"/>
    <w:p w14:paraId="590C1CC7" w14:textId="77777777" w:rsidR="00E52D6C" w:rsidRDefault="00E52D6C">
      <w:pPr>
        <w:rPr>
          <w:caps/>
          <w:spacing w:val="15"/>
          <w:sz w:val="22"/>
          <w:szCs w:val="22"/>
        </w:rPr>
      </w:pPr>
    </w:p>
    <w:p w14:paraId="40B8ECD0" w14:textId="77777777" w:rsidR="000275FC" w:rsidRDefault="00F11881" w:rsidP="00E872E5">
      <w:pPr>
        <w:pStyle w:val="Heading2"/>
      </w:pPr>
      <w:bookmarkStart w:id="1137" w:name="_Toc385422313"/>
      <w:bookmarkStart w:id="1138" w:name="_Toc385424899"/>
      <w:r>
        <w:lastRenderedPageBreak/>
        <w:t>Computer Host Software</w:t>
      </w:r>
      <w:bookmarkEnd w:id="1137"/>
      <w:r w:rsidR="00933426">
        <w:t xml:space="preserve"> (WW)</w:t>
      </w:r>
      <w:bookmarkEnd w:id="1138"/>
    </w:p>
    <w:p w14:paraId="1161BE55" w14:textId="77777777" w:rsidR="00E872E5" w:rsidRDefault="00E872E5" w:rsidP="00E872E5">
      <w:pPr>
        <w:pStyle w:val="Heading3"/>
      </w:pPr>
      <w:bookmarkStart w:id="1139" w:name="_Toc385422314"/>
      <w:bookmarkStart w:id="1140" w:name="_Toc385424900"/>
      <w:r>
        <w:t>Overall Functional Description</w:t>
      </w:r>
      <w:bookmarkEnd w:id="1139"/>
      <w:bookmarkEnd w:id="1140"/>
    </w:p>
    <w:p w14:paraId="6DCF8364" w14:textId="77777777" w:rsidR="00E872E5" w:rsidRDefault="00E872E5" w:rsidP="00E872E5">
      <w:r>
        <w:tab/>
      </w:r>
      <w:r w:rsidR="00A848A4">
        <w:t xml:space="preserve">The Computer Host Software serves as the main control of the printer.  It allows the end user direct control of all of the printer's axes, print settings and G code file processing.  The software uses a Windows COM port to communicate with the printer's electronics, using a USB cable, communicating with it using a specifically design communication protocol to serve the needs of the printer fast and </w:t>
      </w:r>
      <w:r w:rsidR="0007186A">
        <w:t>reliably</w:t>
      </w:r>
      <w:r w:rsidR="00A848A4">
        <w:t>.</w:t>
      </w:r>
    </w:p>
    <w:p w14:paraId="4CF07C3A" w14:textId="77777777" w:rsidR="00A848A4" w:rsidRDefault="00A848A4" w:rsidP="00E872E5">
      <w:r>
        <w:tab/>
        <w:t xml:space="preserve">The Computer Host Software will make use of already existing open source G code slicing software, </w:t>
      </w:r>
      <w:proofErr w:type="spellStart"/>
      <w:r>
        <w:t>Repetier</w:t>
      </w:r>
      <w:proofErr w:type="spellEnd"/>
      <w:r>
        <w:t>-</w:t>
      </w:r>
      <w:proofErr w:type="gramStart"/>
      <w:r>
        <w:t>Host</w:t>
      </w:r>
      <w:proofErr w:type="gramEnd"/>
      <w:sdt>
        <w:sdtPr>
          <w:id w:val="377403578"/>
          <w:citation/>
        </w:sdtPr>
        <w:sdtContent>
          <w:r w:rsidR="00805111">
            <w:fldChar w:fldCharType="begin"/>
          </w:r>
          <w:r w:rsidR="001F09F1">
            <w:instrText xml:space="preserve"> CITATION Rep1 \l 1033 </w:instrText>
          </w:r>
          <w:r w:rsidR="00805111">
            <w:fldChar w:fldCharType="separate"/>
          </w:r>
          <w:r w:rsidR="00933426" w:rsidRPr="00933426">
            <w:rPr>
              <w:noProof/>
            </w:rPr>
            <w:t>[5]</w:t>
          </w:r>
          <w:r w:rsidR="00805111">
            <w:rPr>
              <w:noProof/>
            </w:rPr>
            <w:fldChar w:fldCharType="end"/>
          </w:r>
        </w:sdtContent>
      </w:sdt>
      <w:r>
        <w:t>, to allow the end user to place a part on a simulated printing bed, generating a G code file that the printer's Computer Host Software can then process, and print.</w:t>
      </w:r>
    </w:p>
    <w:p w14:paraId="40DAA24C" w14:textId="77777777" w:rsidR="00F36CA4" w:rsidRDefault="00F36CA4" w:rsidP="00E872E5">
      <w:r>
        <w:tab/>
        <w:t>Shown here</w:t>
      </w:r>
      <w:r w:rsidR="00BA034D">
        <w:t xml:space="preserve"> in </w:t>
      </w:r>
      <w:r w:rsidR="00805111">
        <w:fldChar w:fldCharType="begin"/>
      </w:r>
      <w:r w:rsidR="00BA034D">
        <w:instrText xml:space="preserve"> REF _Ref384571124 \h </w:instrText>
      </w:r>
      <w:r w:rsidR="00805111">
        <w:fldChar w:fldCharType="separate"/>
      </w:r>
      <w:r w:rsidR="00933426">
        <w:t xml:space="preserve">Figure </w:t>
      </w:r>
      <w:r w:rsidR="00933426">
        <w:rPr>
          <w:noProof/>
        </w:rPr>
        <w:t>56</w:t>
      </w:r>
      <w:r w:rsidR="00805111">
        <w:fldChar w:fldCharType="end"/>
      </w:r>
      <w:r>
        <w:t xml:space="preserve"> is a very high level flow of the computer host software.</w:t>
      </w:r>
    </w:p>
    <w:p w14:paraId="1E9126A9" w14:textId="77777777" w:rsidR="00EC1F50" w:rsidRDefault="008047F4" w:rsidP="00E872E5">
      <w:r>
        <w:rPr>
          <w:noProof/>
          <w:lang w:bidi="ar-SA"/>
        </w:rPr>
        <w:pict w14:anchorId="027D921D">
          <v:group id="Group 82" o:spid="_x0000_s1168" style="position:absolute;margin-left:19pt;margin-top:17.2pt;width:501.35pt;height:121.45pt;z-index:251752448" coordorigin="1100,4922" coordsize="10027,2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">
            <v:shape id="AutoShape 72" o:spid="_x0000_s1169" type="#_x0000_t32" style="position:absolute;left:2530;top:6923;width:722;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qvU+qMsAAADiAAAADwAA&#10;AAAAAAAAAAAAAAChAgAAZHJzL2Rvd25yZXYueG1sUEsFBgAAAAAEAAQA+QAAAJkDAAAAAA==&#10;">
              <v:stroke endarrow="block"/>
            </v:shape>
            <v:group id="Group 81" o:spid="_x0000_s1170" style="position:absolute;left:1100;top:4922;width:10027;height:2429" coordorigin="1100,4922" coordsize="10027,2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IKU93coA&#10;AADiAAAADwAAAAAAAAAAAAAAAACqAgAAZHJzL2Rvd25yZXYueG1sUEsFBgAAAAAEAAQA+gAAAKED&#10;AAAAAA==&#10;">
              <v:shape id="AutoShape 70" o:spid="_x0000_s1171" type="#_x0000_t32" style="position:absolute;left:2367;top:5384;width:8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NWsFRMsAAADiAAAADwAA&#10;AAAAAAAAAAAAAAChAgAAZHJzL2Rvd25yZXYueG1sUEsFBgAAAAAEAAQA+QAAAJkDAAAAAA==&#10;">
                <v:stroke endarrow="block"/>
              </v:shape>
              <v:shape id="AutoShape 71" o:spid="_x0000_s1172" type="#_x0000_t32" style="position:absolute;left:2367;top:5624;width:88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RjdMkAAADiAAAADwAAAGRycy9kb3ducmV2LnhtbESPQWvCQBSE70L/w/IKvdVNUmprdJVW&#10;KEgvRVvQ4yP7TJZm34bsNhv/fVcQPA4z8w2zXI+2FQP13jhWkE8zEMSV04ZrBT/fH4+vIHxA1tg6&#10;JgVn8rBe3U2WWGoXeUfDPtQiQdiXqKAJoSul9FVDFv3UdcTJO7neYkiyr6XuMSa4bWWRZTNp0XBa&#10;aLCjTUPV7/7PKjDxywzddhPfPw9HryOZ87MzSj3cj28LEIHGcAtf21utoHjK5/msmL/A5VK6A3L1&#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OkY3TJAAAA4gAAAA8AAAAA&#10;AAAAAAAAAAAAoQIAAGRycy9kb3ducmV2LnhtbFBLBQYAAAAABAAEAPkAAACXAwAAAAA=&#10;">
                <v:stroke endarrow="block"/>
              </v:shape>
              <v:shape id="Text Box 63" o:spid="_x0000_s1173" type="#_x0000_t202" style="position:absolute;left:1209;top:5097;width:1158;height:8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IO+8gA&#10;AADiAAAADwAAAGRycy9kb3ducmV2LnhtbERPTWvCQBC9F/oflil4KbpJhNREVykF0YvUqojHITtN&#10;UrOzIbua+O+7h0KPj/e9WA2mEXfqXG1ZQTyJQBAXVtdcKjgd1+MZCOeRNTaWScGDHKyWz08LzLXt&#10;+YvuB1+KEMIuRwWV920upSsqMugmtiUO3LftDPoAu1LqDvsQbhqZRFEqDdYcGips6aOi4nq4GQW7&#10;t6m/rgfcfJ5v28vPKdun7Wuv1OhleJ+D8DT4f/Gfe6sVJNM4i9MkC5vDpXAH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og77yAAAAOIAAAAPAAAAAAAAAAAAAAAAAJgCAABk&#10;cnMvZG93bnJldi54bWxQSwUGAAAAAAQABAD1AAAAjQMAAAAA&#10;" fillcolor="white [3201]" strokecolor="#4f81bd [3204]" strokeweight="2.5pt">
                <v:shadow color="#868686"/>
                <v:textbox style="mso-fit-shape-to-text:t">
                  <w:txbxContent>
                    <w:p w14:paraId="5D11D65E" w14:textId="77777777" w:rsidR="008047F4" w:rsidRDefault="008047F4" w:rsidP="00EC1F50">
                      <w:pPr>
                        <w:jc w:val="center"/>
                      </w:pPr>
                      <w:r>
                        <w:t>GUI</w:t>
                      </w:r>
                    </w:p>
                  </w:txbxContent>
                </v:textbox>
              </v:shape>
              <v:shape id="Text Box 64" o:spid="_x0000_s1174" type="#_x0000_t202" style="position:absolute;left:1100;top:6476;width:1430;height:8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rYMsA&#10;AADiAAAADwAAAGRycy9kb3ducmV2LnhtbESPQWvCQBSE70L/w/IKXopuEiE1qasUQfRS2loRj4/s&#10;a5KafRuyq4n/vlsoeBxm5htmsRpMI67UudqygngagSAurK65VHD42kzmIJxH1thYJgU3crBaPowW&#10;mGvb8ydd974UAcIuRwWV920upSsqMuimtiUO3rftDPogu1LqDvsAN41MoiiVBmsOCxW2tK6oOO8v&#10;RsHb88yfNwNu34+X3ennkH2k7VOv1PhxeH0B4Wnw9/B/e6cVJLM4i9Mky+DvUrgDcvk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H7qtgywAAAOIAAAAPAAAAAAAAAAAAAAAAAJgC&#10;AABkcnMvZG93bnJldi54bWxQSwUGAAAAAAQABAD1AAAAkAMAAAAA&#10;" fillcolor="white [3201]" strokecolor="#4f81bd [3204]" strokeweight="2.5pt">
                <v:shadow color="#868686"/>
                <v:textbox style="mso-fit-shape-to-text:t">
                  <w:txbxContent>
                    <w:p w14:paraId="5AB9BCFD" w14:textId="77777777" w:rsidR="008047F4" w:rsidRDefault="008047F4" w:rsidP="00EC1F50">
                      <w:pPr>
                        <w:jc w:val="center"/>
                      </w:pPr>
                      <w:r>
                        <w:t>.</w:t>
                      </w:r>
                      <w:proofErr w:type="spellStart"/>
                      <w:r>
                        <w:t>GCode</w:t>
                      </w:r>
                      <w:proofErr w:type="spellEnd"/>
                      <w:r>
                        <w:t xml:space="preserve"> file</w:t>
                      </w:r>
                    </w:p>
                  </w:txbxContent>
                </v:textbox>
              </v:shape>
              <v:group id="Group 69" o:spid="_x0000_s1175" style="position:absolute;left:3252;top:4922;width:6803;height:2429" coordorigin="2814,5021" coordsize="6803,2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uOQRfyQAA&#10;AOIAAAAPAAAAAAAAAAAAAAAAAKoCAABkcnMvZG93bnJldi54bWxQSwUGAAAAAAQABAD6AAAAoAMA&#10;AAAA&#10;">
                <v:shape id="Text Box 65" o:spid="_x0000_s1176" type="#_x0000_t202" style="position:absolute;left:2814;top:5021;width:6803;height:2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T1skA&#10;AADiAAAADwAAAGRycy9kb3ducmV2LnhtbESPwW7CMBBE75X4B2uReiuOoSCaYhBCIPXAhdAPWMXb&#10;JBCvTeyS8Pd1pUo9jmbmjWa1GWwr7tSFxrEGNclAEJfONFxp+DwfXpYgQkQ22DomDQ8KsFmPnlaY&#10;G9fzie5FrESCcMhRQx2jz6UMZU0Ww8R54uR9uc5iTLKrpOmwT3DbymmWLaTFhtNCjZ52NZXX4ttq&#10;mB+b/cW72/Z4Vvv+VIT563LwWj+Ph+07iEhD/A//tT+MhulMvanFLFPweyndAb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BeT1skAAADiAAAADwAAAAAAAAAAAAAAAACYAgAA&#10;ZHJzL2Rvd25yZXYueG1sUEsFBgAAAAAEAAQA9QAAAI4DAAAAAA==&#10;" fillcolor="white [3201]" strokecolor="#4f81bd [3204]" strokeweight="2.5pt">
                  <v:shadow color="#868686"/>
                  <v:textbox>
                    <w:txbxContent>
                      <w:p w14:paraId="2501EC5D" w14:textId="77777777" w:rsidR="008047F4" w:rsidRPr="00EC1F50" w:rsidRDefault="008047F4" w:rsidP="00EC1F50">
                        <w:pPr>
                          <w:rPr>
                            <w:u w:val="single"/>
                          </w:rPr>
                        </w:pPr>
                        <w:r w:rsidRPr="00EC1F50">
                          <w:rPr>
                            <w:u w:val="single"/>
                          </w:rPr>
                          <w:t>Printer</w:t>
                        </w:r>
                      </w:p>
                    </w:txbxContent>
                  </v:textbox>
                </v:shape>
                <v:shape id="Text Box 66" o:spid="_x0000_s1177" type="#_x0000_t202" style="position:absolute;left:3347;top:5708;width:1158;height:8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xecoA&#10;AADiAAAADwAAAGRycy9kb3ducmV2LnhtbESPX0vDMBTF34V9h3AHvrm0HY5Zl41NGch8GNbB8O3S&#10;XJtgc1Ob2NVvbwTBx8P58+OsNqNrxUB9sJ4V5LMMBHHtteVGwel1f7MEESKyxtYzKfimAJv15GqF&#10;pfYXfqGhio1IIxxKVGBi7EopQ23IYZj5jjh57753GJPsG6l7vKRx18oiyxbSoeVEMNjRg6H6o/py&#10;iTsczm/1p32sjno8GHsbds/7pVLX03F7DyLSGP/Df+0nraCY53f5Yp4V8Hsp3Q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44MXnKAAAA4gAAAA8AAAAAAAAAAAAAAAAAmAIA&#10;AGRycy9kb3ducmV2LnhtbFBLBQYAAAAABAAEAPUAAACPAwAAAAA=&#10;" fillcolor="white [3201]" strokecolor="#4f81bd [3204]" strokeweight="1pt">
                  <v:stroke dashstyle="dash"/>
                  <v:shadow color="#868686"/>
                  <v:textbox style="mso-fit-shape-to-text:t">
                    <w:txbxContent>
                      <w:p w14:paraId="7926D74E" w14:textId="77777777" w:rsidR="008047F4" w:rsidRDefault="008047F4" w:rsidP="00EC1F50">
                        <w:pPr>
                          <w:jc w:val="center"/>
                        </w:pPr>
                        <w:r>
                          <w:t>Settings</w:t>
                        </w:r>
                      </w:p>
                    </w:txbxContent>
                  </v:textbox>
                </v:shape>
                <v:shape id="Text Box 67" o:spid="_x0000_s1178" type="#_x0000_t202" style="position:absolute;left:4914;top:5908;width:2045;height:1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SU4soA&#10;AADiAAAADwAAAGRycy9kb3ducmV2LnhtbESPX0vDMBTF34V9h3AHvrm0K45Zl41NGch8GNbB8O3S&#10;XJtgc1Ob2NVvbwTBx8P58+OsNqNrxUB9sJ4V5LMMBHHtteVGwel1f7MEESKyxtYzKfimAJv15GqF&#10;pfYXfqGhio1IIxxKVGBi7EopQ23IYZj5jjh57753GJPsG6l7vKRx18p5li2kQ8uJYLCjB0P1R/Xl&#10;Enc4nN/qT/tYHfV4MPY27J73S6Wup+P2HkSkMf6H/9pPWsG8yO/yRZEV8Hsp3Q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F0lOLKAAAA4gAAAA8AAAAAAAAAAAAAAAAAmAIA&#10;AGRycy9kb3ducmV2LnhtbFBLBQYAAAAABAAEAPUAAACPAwAAAAA=&#10;" fillcolor="white [3201]" strokecolor="#4f81bd [3204]" strokeweight="1pt">
                  <v:stroke dashstyle="dash"/>
                  <v:shadow color="#868686"/>
                  <v:textbox style="mso-fit-shape-to-text:t">
                    <w:txbxContent>
                      <w:p w14:paraId="52819E28" w14:textId="77777777" w:rsidR="008047F4" w:rsidRDefault="008047F4" w:rsidP="00EC1F50">
                        <w:pPr>
                          <w:jc w:val="center"/>
                        </w:pPr>
                        <w:r>
                          <w:t>Part Processing Classes</w:t>
                        </w:r>
                      </w:p>
                    </w:txbxContent>
                  </v:textbox>
                </v:shape>
                <v:shape id="Text Box 68" o:spid="_x0000_s1179" type="#_x0000_t202" style="position:absolute;left:7297;top:6089;width:1931;height:9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FTscsA&#10;AADiAAAADwAAAGRycy9kb3ducmV2LnhtbESPQUvDQBSE74L/YXlCb3aTVKJJuy1SqHgqtnrQ22v2&#10;mSzNvg3ZbRr7611B6HGYmW+YxWq0rRio98axgnSagCCunDZcK/h439w/gfABWWPrmBT8kIfV8vZm&#10;gaV2Z97RsA+1iBD2JSpoQuhKKX3VkEU/dR1x9L5dbzFE2ddS93iOcNvKLElyadFwXGiwo3VD1XF/&#10;sgou5nR4DOPncZu++K+8KMzwlq2VmtyNz3MQgcZwDf+3X7WCbJYWaT5LHuDvUrwDcvk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aIVOxywAAAOIAAAAPAAAAAAAAAAAAAAAAAJgC&#10;AABkcnMvZG93bnJldi54bWxQSwUGAAAAAAQABAD1AAAAkAMAAAAA&#10;" fillcolor="white [3201]" strokecolor="#4f81bd [3204]" strokeweight="1pt">
                  <v:stroke dashstyle="dash"/>
                  <v:shadow color="#868686"/>
                  <v:textbox>
                    <w:txbxContent>
                      <w:p w14:paraId="1B069650" w14:textId="77777777" w:rsidR="008047F4" w:rsidRDefault="008047F4" w:rsidP="00EC1F50">
                        <w:pPr>
                          <w:jc w:val="center"/>
                        </w:pPr>
                        <w:r>
                          <w:t>Communication Protocol</w:t>
                        </w:r>
                      </w:p>
                    </w:txbxContent>
                  </v:textbox>
                </v:shape>
              </v:group>
              <v:shape id="AutoShape 73" o:spid="_x0000_s1180" type="#_x0000_t32" style="position:absolute;left:3252;top:6925;width:11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cnmox8sAAADiAAAADwAA&#10;AAAAAAAAAAAAAAChAgAAZHJzL2Rvd25yZXYueG1sUEsFBgAAAAAEAAQA+QAAAJkDAAAAAA==&#10;"/>
              <v:shape id="AutoShape 74" o:spid="_x0000_s1181" type="#_x0000_t32" style="position:absolute;left:4362;top:6684;width:0;height:24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7LGcoAAADiAAAADwAAAGRycy9kb3ducmV2LnhtbESPwWrDMBBE74X+g9hCLyWRlYBJ3Cih&#10;FAIhh0ITH3JcpI1taq1cSXXcv68KhR6HmXnDbHaT68VIIXaeNah5AYLYeNtxo6E+72crEDEhW+w9&#10;k4ZvirDb3t9tsLL+xu80nlIjMoRjhRralIZKymhachjnfiDO3tUHhynL0Egb8JbhrpeLoiilw47z&#10;QosDvbZkPk5fTkN3rN/q8ekzBbM6qktQ8XzpjdaPD9PLM4hEU/oP/7UPVsNiqdaqXBYl/F7Kd0Bu&#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OzssZygAAAOIAAAAPAAAA&#10;AAAAAAAAAAAAAKECAABkcnMvZG93bnJldi54bWxQSwUGAAAAAAQABAD5AAAAmAMAAAAA&#10;"/>
              <v:shape id="AutoShape 75" o:spid="_x0000_s1182" type="#_x0000_t32" style="position:absolute;left:4362;top:6684;width:99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xMw6xcsAAADiAAAADwAA&#10;AAAAAAAAAAAAAAChAgAAZHJzL2Rvd25yZXYueG1sUEsFBgAAAAAEAAQA+QAAAJkDAAAAAA==&#10;">
                <v:stroke endarrow="block"/>
              </v:shape>
              <v:shape id="AutoShape 76" o:spid="_x0000_s1183" type="#_x0000_t32" style="position:absolute;left:4943;top:6068;width:40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Out8gAAADiAAAADwAAAGRycy9kb3ducmV2LnhtbERPz2vCMBS+C/4P4Qm7aVoFsZ1pGYON&#10;4dhBHUVvj+atLWteShK17q9fDoMdP77f23I0vbiS851lBekiAUFcW91xo+Dz+DLfgPABWWNvmRTc&#10;yUNZTCdbzLW98Z6uh9CIGMI+RwVtCEMupa9bMugXdiCO3Jd1BkOErpHa4S2Gm14uk2QtDXYcG1oc&#10;6Lml+vtwMQpO79mlulcftKvSbHdGZ/zP8VWph9n49Agi0Bj+xX/uN61guUqzdL1K4uZ4Kd4BWf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VOut8gAAADiAAAADwAAAAAA&#10;AAAAAAAAAAChAgAAZHJzL2Rvd25yZXYueG1sUEsFBgAAAAAEAAQA+QAAAJYDAAAAAA==&#10;">
                <v:stroke endarrow="block"/>
              </v:shape>
              <v:shape id="AutoShape 77" o:spid="_x0000_s1184" type="#_x0000_t32" style="position:absolute;left:7397;top:6454;width:33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HwssygAAAOIAAAAPAAAA&#10;AAAAAAAAAAAAAKECAABkcnMvZG93bnJldi54bWxQSwUGAAAAAAQABAD5AAAAmAMAAAAA&#10;">
                <v:stroke endarrow="block"/>
              </v:shape>
              <v:shape id="AutoShape 78" o:spid="_x0000_s1185" type="#_x0000_t32" style="position:absolute;left:9666;top:6476;width:36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78NGzJAAAA4gAAAA8AAAAA&#10;AAAAAAAAAAAAoQIAAGRycy9kb3ducmV2LnhtbFBLBQYAAAAABAAEAPkAAACXAwAAAAA=&#10;">
                <v:stroke endarrow="block"/>
              </v:shape>
              <v:shape id="AutoShape 79" o:spid="_x0000_s1186" type="#_x0000_t32" style="position:absolute;left:10086;top:6475;width:8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UWIPgMsAAADiAAAADwAA&#10;AAAAAAAAAAAAAAChAgAAZHJzL2Rvd25yZXYueG1sUEsFBgAAAAAEAAQA+QAAAJkDAAAAAA==&#10;">
                <v:stroke endarrow="block"/>
              </v:shape>
              <v:shape id="Text Box 80" o:spid="_x0000_s1187" type="#_x0000_t202" style="position:absolute;left:10197;top:5809;width:930;height:8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AqbcgA&#10;AADiAAAADwAAAGRycy9kb3ducmV2LnhtbESPzWrDMBCE74W+g9hCb42smIbWiRJCfyCHXpq698Xa&#10;WKbWyljb2Hn7qlDocZiZb5jNbg69OtOYusgWzKIARdxE13Frof54vXsAlQTZYR+ZLFwowW57fbXB&#10;ysWJ3+l8lFZlCKcKLXiRodI6NZ4CpkUciLN3imNAyXJstRtxyvDQ62VRrHTAjvOCx4GePDVfx+9g&#10;QcTtzaV+CenwOb89T75o7rG29vZm3q9BCc3yH/5rH5yFZWkezao0JfxeyndAb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MCptyAAAAOIAAAAPAAAAAAAAAAAAAAAAAJgCAABk&#10;cnMvZG93bnJldi54bWxQSwUGAAAAAAQABAD1AAAAjQMAAAAA&#10;" filled="f" stroked="f">
                <v:textbox style="mso-fit-shape-to-text:t">
                  <w:txbxContent>
                    <w:p w14:paraId="1D230A4C" w14:textId="77777777" w:rsidR="008047F4" w:rsidRDefault="008047F4" w:rsidP="00F36CA4">
                      <w:pPr>
                        <w:jc w:val="center"/>
                      </w:pPr>
                      <w:r>
                        <w:t>USB</w:t>
                      </w:r>
                    </w:p>
                  </w:txbxContent>
                </v:textbox>
              </v:shape>
            </v:group>
          </v:group>
        </w:pict>
      </w:r>
    </w:p>
    <w:p w14:paraId="4184EE32" w14:textId="77777777" w:rsidR="00EC1F50" w:rsidRDefault="00EC1F50" w:rsidP="00E872E5"/>
    <w:p w14:paraId="23B2D4F9" w14:textId="77777777" w:rsidR="00EC1F50" w:rsidRDefault="00EC1F50" w:rsidP="00E872E5"/>
    <w:p w14:paraId="1EA12203" w14:textId="77777777" w:rsidR="00EC1F50" w:rsidRDefault="00EC1F50" w:rsidP="00E872E5"/>
    <w:p w14:paraId="26A2807E" w14:textId="77777777" w:rsidR="00EC1F50" w:rsidRDefault="00EC1F50" w:rsidP="00E872E5"/>
    <w:p w14:paraId="43282C7A" w14:textId="77777777" w:rsidR="00EC1F50" w:rsidRDefault="008047F4" w:rsidP="00E872E5">
      <w:r>
        <w:rPr>
          <w:noProof/>
          <w:lang w:bidi="ar-SA"/>
        </w:rPr>
        <w:pict w14:anchorId="265B02E8">
          <v:shape id="Text Box 84" o:spid="_x0000_s1188" type="#_x0000_t202" style="position:absolute;margin-left:162pt;margin-top:18.5pt;width:215.95pt;height:38.45pt;z-index:251760640;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ECwAIAAMs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" filled="f" stroked="f">
            <v:textbox style="mso-fit-shape-to-text:t">
              <w:txbxContent>
                <w:p w14:paraId="3D94D658" w14:textId="77777777" w:rsidR="008047F4" w:rsidRDefault="008047F4" w:rsidP="000275FC">
                  <w:pPr>
                    <w:pStyle w:val="Caption"/>
                    <w:jc w:val="center"/>
                  </w:pPr>
                  <w:bookmarkStart w:id="1141" w:name="_Ref384571124"/>
                  <w:bookmarkStart w:id="1142" w:name="_Toc385422173"/>
                  <w:bookmarkStart w:id="1143" w:name="_Toc385422851"/>
                  <w:bookmarkStart w:id="1144" w:name="_Toc385422944"/>
                  <w:bookmarkStart w:id="1145" w:name="_Toc385446971"/>
                  <w:r>
                    <w:t xml:space="preserve">Figure </w:t>
                  </w:r>
                  <w:fldSimple w:instr=" SEQ Figure \* ARABIC ">
                    <w:r>
                      <w:rPr>
                        <w:noProof/>
                      </w:rPr>
                      <w:t>56</w:t>
                    </w:r>
                  </w:fldSimple>
                  <w:bookmarkEnd w:id="1141"/>
                  <w:r>
                    <w:t>: Overall Software Flow</w:t>
                  </w:r>
                  <w:bookmarkEnd w:id="1142"/>
                  <w:bookmarkEnd w:id="1143"/>
                  <w:bookmarkEnd w:id="1144"/>
                  <w:r>
                    <w:t xml:space="preserve"> (WW)</w:t>
                  </w:r>
                  <w:bookmarkEnd w:id="1145"/>
                </w:p>
              </w:txbxContent>
            </v:textbox>
          </v:shape>
        </w:pict>
      </w:r>
    </w:p>
    <w:p w14:paraId="773F21D4" w14:textId="77777777" w:rsidR="00EC1F50" w:rsidRDefault="00EC1F50" w:rsidP="00E872E5"/>
    <w:p w14:paraId="4C01B63B" w14:textId="77777777" w:rsidR="000275FC" w:rsidRDefault="000275FC" w:rsidP="00E872E5"/>
    <w:p w14:paraId="78B8C4C8" w14:textId="77777777" w:rsidR="005608C4" w:rsidRDefault="005608C4" w:rsidP="005608C4">
      <w:pPr>
        <w:pStyle w:val="Heading3"/>
      </w:pPr>
      <w:bookmarkStart w:id="1146" w:name="_Toc385422315"/>
      <w:bookmarkStart w:id="1147" w:name="_Toc385424901"/>
      <w:r>
        <w:t>Design Options</w:t>
      </w:r>
      <w:bookmarkEnd w:id="1146"/>
      <w:bookmarkEnd w:id="1147"/>
    </w:p>
    <w:p w14:paraId="63621435" w14:textId="344042A8" w:rsidR="005608C4" w:rsidRDefault="005608C4" w:rsidP="005608C4">
      <w:r>
        <w:tab/>
        <w:t xml:space="preserve">There are many open source software options for 3D printing, </w:t>
      </w:r>
      <w:commentRangeStart w:id="1148"/>
      <w:r>
        <w:t xml:space="preserve">however these almost always are categorized </w:t>
      </w:r>
      <w:del w:id="1149" w:author="Peter J Zamiska" w:date="2014-04-17T11:42:00Z">
        <w:r w:rsidDel="004C2969">
          <w:delText xml:space="preserve">into simply </w:delText>
        </w:r>
      </w:del>
      <w:ins w:id="1150" w:author="Peter J Zamiska" w:date="2014-04-17T11:42:00Z">
        <w:r w:rsidR="004C2969">
          <w:t xml:space="preserve">as </w:t>
        </w:r>
      </w:ins>
      <w:r>
        <w:t xml:space="preserve">only </w:t>
      </w:r>
      <w:del w:id="1151" w:author="Peter J Zamiska" w:date="2014-04-17T11:42:00Z">
        <w:r w:rsidDel="004C2969">
          <w:delText xml:space="preserve">really </w:delText>
        </w:r>
      </w:del>
      <w:ins w:id="1152" w:author="Peter J Zamiska" w:date="2014-04-17T11:42:00Z">
        <w:r w:rsidR="004C2969">
          <w:t>being capable of</w:t>
        </w:r>
        <w:r w:rsidR="004C2969">
          <w:t xml:space="preserve"> </w:t>
        </w:r>
      </w:ins>
      <w:r>
        <w:t>working with FDM based printing methods.</w:t>
      </w:r>
      <w:commentRangeEnd w:id="1148"/>
      <w:r w:rsidR="004C2969">
        <w:rPr>
          <w:rStyle w:val="CommentReference"/>
        </w:rPr>
        <w:commentReference w:id="1148"/>
      </w:r>
      <w:r>
        <w:t xml:space="preserve">  Powder based printing prints line by line, sequentially, in a horizontal fashion, </w:t>
      </w:r>
      <w:del w:id="1153" w:author="Peter J Zamiska" w:date="2014-04-17T11:42:00Z">
        <w:r w:rsidDel="004C2969">
          <w:delText>where as</w:delText>
        </w:r>
      </w:del>
      <w:ins w:id="1154" w:author="Peter J Zamiska" w:date="2014-04-17T11:42:00Z">
        <w:r w:rsidR="004C2969">
          <w:t>whereas</w:t>
        </w:r>
      </w:ins>
      <w:r>
        <w:t xml:space="preserve"> FDM printers move in certain prescribed tool path patterns, extruding plastic.  This mean</w:t>
      </w:r>
      <w:ins w:id="1155" w:author="Peter J Zamiska" w:date="2014-04-17T11:42:00Z">
        <w:r w:rsidR="004C2969">
          <w:t>s</w:t>
        </w:r>
      </w:ins>
      <w:r>
        <w:t xml:space="preserve"> that, due to the fundamental differences in nature between FDM and powder based printing, entirely new control and part processing software was created to best suit the software and control needs for this project.</w:t>
      </w:r>
    </w:p>
    <w:p w14:paraId="44AE104B" w14:textId="77777777" w:rsidR="008C79C5" w:rsidRDefault="005608C4" w:rsidP="005608C4">
      <w:r>
        <w:tab/>
        <w:t xml:space="preserve">Although new software was written for this project, processing .STL parts still remains a complicated, and necessary process.  Luckily, the G code that many FDM based printers, can be processed in such a way that is useful to powder printing.  Essentially, </w:t>
      </w:r>
      <w:r w:rsidR="008C79C5">
        <w:t>all 3D part processing is done using an open-source FDM G code slicer, where the output G code is processed and rendered useful for this powder printing project.</w:t>
      </w:r>
    </w:p>
    <w:p w14:paraId="64B3DB52" w14:textId="77777777" w:rsidR="00BC351B" w:rsidRPr="005608C4" w:rsidRDefault="00BC351B" w:rsidP="005608C4"/>
    <w:p w14:paraId="62F1BCF7" w14:textId="77777777" w:rsidR="00A848A4" w:rsidRDefault="00A848A4" w:rsidP="00A848A4">
      <w:pPr>
        <w:pStyle w:val="Heading3"/>
      </w:pPr>
      <w:bookmarkStart w:id="1156" w:name="_Toc385422316"/>
      <w:bookmarkStart w:id="1157" w:name="_Toc385424902"/>
      <w:r>
        <w:t>Main Design Approach</w:t>
      </w:r>
      <w:bookmarkEnd w:id="1156"/>
      <w:bookmarkEnd w:id="1157"/>
    </w:p>
    <w:p w14:paraId="6EEB4A50" w14:textId="77777777" w:rsidR="004C4FEE" w:rsidRDefault="004C4FEE" w:rsidP="004C4FEE">
      <w:pPr>
        <w:pStyle w:val="Heading4"/>
      </w:pPr>
      <w:r>
        <w:t>Printer Communication</w:t>
      </w:r>
    </w:p>
    <w:p w14:paraId="538EBF32" w14:textId="77777777" w:rsidR="00A848A4" w:rsidRDefault="004C4FEE" w:rsidP="00A848A4">
      <w:r>
        <w:tab/>
      </w:r>
      <w:r w:rsidR="00A848A4">
        <w:t xml:space="preserve">The Computer Host Software, with the printer's electronics in mind, was designed using a command based instruction approach.  </w:t>
      </w:r>
      <w:r>
        <w:t>For the purposes of the project, and the end product, this is the simplest, and most effective design choice for communicating and interacting with the printer.  Although a more dynamic control approach could have been chose</w:t>
      </w:r>
      <w:r w:rsidR="00DD0C94">
        <w:t>n</w:t>
      </w:r>
      <w:r>
        <w:t xml:space="preserve">, where the </w:t>
      </w:r>
      <w:r>
        <w:lastRenderedPageBreak/>
        <w:t xml:space="preserve">microcontroller and Computer Host Software communicate more intimately, it is much more difficult to implement, especially considering the relatively simple design architecture that a powder based printer requires.  Commands are issued in a chronological fashion, designed in such a way that multiple commands can be processed by the printer at once, all the while, the Computer Host Software is aware of certain commands that </w:t>
      </w:r>
      <w:r>
        <w:rPr>
          <w:i/>
        </w:rPr>
        <w:t>must</w:t>
      </w:r>
      <w:r>
        <w:t xml:space="preserve"> wait for previous commands to complete.  </w:t>
      </w:r>
      <w:r>
        <w:rPr>
          <w:i/>
        </w:rPr>
        <w:t>(This will be discussed more in detail in the Communication Protocol Section</w:t>
      </w:r>
      <w:r>
        <w:t>).</w:t>
      </w:r>
    </w:p>
    <w:p w14:paraId="2649BCCE" w14:textId="77777777" w:rsidR="004C4FEE" w:rsidRDefault="004C4FEE" w:rsidP="00A848A4">
      <w:r>
        <w:tab/>
        <w:t>Indeed, this is what RepRap open source printers use.  Due to their nature of using a tool path, they implement the use of G code, a CNC based tool path language, retrofitted to be useful for FDM based 3D printing.  This design approach</w:t>
      </w:r>
      <w:r w:rsidR="00DD0C94">
        <w:t xml:space="preserve"> was chosen</w:t>
      </w:r>
      <w:r>
        <w:t xml:space="preserve"> because it keeps computations to be done on printer ele</w:t>
      </w:r>
      <w:r w:rsidR="00DD0C94">
        <w:t>c</w:t>
      </w:r>
      <w:r>
        <w:t xml:space="preserve">tronics to a minimum, but functional enough to where a printer can perform, step by step, the paths and extrusions to print out a part.  </w:t>
      </w:r>
    </w:p>
    <w:p w14:paraId="75DCE3EE" w14:textId="77777777" w:rsidR="004C4FEE" w:rsidRDefault="004C4FEE" w:rsidP="00A848A4">
      <w:r>
        <w:tab/>
        <w:t>Similarly, the software written to control our powder based printer takes advantage of this same design approach.  Although a special communication protocol has been created to better suit the fundamental differences of powder and FDM printing, it still uses the same linear, command processing based approach.</w:t>
      </w:r>
    </w:p>
    <w:p w14:paraId="36210B09" w14:textId="77777777" w:rsidR="004C4FEE" w:rsidRDefault="004C4FEE" w:rsidP="004C4FEE">
      <w:pPr>
        <w:pStyle w:val="Heading4"/>
      </w:pPr>
      <w:r>
        <w:t>Part Processing</w:t>
      </w:r>
    </w:p>
    <w:p w14:paraId="2CB12F90" w14:textId="77777777" w:rsidR="004C4FEE" w:rsidRDefault="004C4FEE" w:rsidP="004C4FEE">
      <w:r>
        <w:tab/>
        <w:t>Due to the overwhelming options of 3D printer software for FDM based printers, the most efficient method of designing an end user solution for powder based 3D printer would include the usefulness of t</w:t>
      </w:r>
      <w:r w:rsidR="00450356">
        <w:t>hese</w:t>
      </w:r>
      <w:r>
        <w:t xml:space="preserve">.  Using </w:t>
      </w:r>
      <w:proofErr w:type="spellStart"/>
      <w:r>
        <w:t>Repetier</w:t>
      </w:r>
      <w:proofErr w:type="spellEnd"/>
      <w:r>
        <w:t>-Host, a user can use any .STL part, place it in the software's simulated bed, use the special output options optimized for this printer's software,</w:t>
      </w:r>
      <w:r w:rsidR="00DD0C94">
        <w:t xml:space="preserve"> and </w:t>
      </w:r>
      <w:proofErr w:type="spellStart"/>
      <w:r w:rsidR="00DD0C94">
        <w:t>Repetier</w:t>
      </w:r>
      <w:proofErr w:type="spellEnd"/>
      <w:r w:rsidR="00DD0C94">
        <w:t>-Host</w:t>
      </w:r>
      <w:r>
        <w:t xml:space="preserve"> will process the part, generating G code.</w:t>
      </w:r>
    </w:p>
    <w:p w14:paraId="247A723E" w14:textId="77777777" w:rsidR="004C4FEE" w:rsidRDefault="004C4FEE" w:rsidP="004C4FEE">
      <w:r>
        <w:tab/>
        <w:t xml:space="preserve">The G-code that </w:t>
      </w:r>
      <w:proofErr w:type="spellStart"/>
      <w:r>
        <w:t>Repetier</w:t>
      </w:r>
      <w:proofErr w:type="spellEnd"/>
      <w:r>
        <w:t>-Host is actually designed to work on a FDM printer.  However, using certain slicing options, it is possible for this printer's software to interpret the G code, layer by layer, and simulate in memory the overall shape of each layer of the part.  From this, it is possible to generate matrices of print dots of which the powder based printer can print.</w:t>
      </w:r>
    </w:p>
    <w:p w14:paraId="087D8094" w14:textId="77777777" w:rsidR="00F11881" w:rsidRDefault="00F11881" w:rsidP="00F11881">
      <w:pPr>
        <w:pStyle w:val="Heading4"/>
      </w:pPr>
      <w:r>
        <w:t>Graphical User Interface</w:t>
      </w:r>
    </w:p>
    <w:p w14:paraId="51BA6F41" w14:textId="77777777" w:rsidR="00F11881" w:rsidRDefault="00F11881" w:rsidP="00F11881">
      <w:r>
        <w:tab/>
        <w:t>The main design approach of the GUI is a button based interface where each button generates commands that will be sent to the printer to be processed and performed.</w:t>
      </w:r>
    </w:p>
    <w:p w14:paraId="784AE102" w14:textId="77777777" w:rsidR="00F11881" w:rsidRDefault="00F11881" w:rsidP="00F11881">
      <w:r>
        <w:tab/>
        <w:t>Due to time constraints on the project, the GUI could have been made more user friendly.  Naturally, this can be done with more time, however, the current implementation, paired with a user that has read the user manual, should be able to use the GUI with relative ease.</w:t>
      </w:r>
    </w:p>
    <w:p w14:paraId="6BA7061B" w14:textId="204A055E" w:rsidR="00C76AC8" w:rsidRDefault="00F11881" w:rsidP="00C76AC8">
      <w:r>
        <w:tab/>
        <w:t xml:space="preserve">The main interface of the GUI is a manual control section.  In this part, the user is given the option to move any of the </w:t>
      </w:r>
      <w:ins w:id="1158" w:author="Peter J Zamiska" w:date="2014-04-17T11:45:00Z">
        <w:r w:rsidR="004C2969">
          <w:t>four</w:t>
        </w:r>
      </w:ins>
      <w:del w:id="1159" w:author="Peter J Zamiska" w:date="2014-04-17T11:45:00Z">
        <w:r w:rsidDel="004C2969">
          <w:delText>4</w:delText>
        </w:r>
      </w:del>
      <w:r>
        <w:t xml:space="preserve"> axes (X, Y, and both platforms) any amount of steps they wish. Additionally, they are required (before performing an actual print), to define certain parameters of the X/Y carriage, which will be discussed </w:t>
      </w:r>
      <w:r w:rsidR="0050503D">
        <w:t>later</w:t>
      </w:r>
      <w:r>
        <w:t>.</w:t>
      </w:r>
    </w:p>
    <w:p w14:paraId="01A227BC" w14:textId="77777777" w:rsidR="00F36CA4" w:rsidRPr="00595CB0" w:rsidRDefault="00F36CA4" w:rsidP="00C76AC8"/>
    <w:p w14:paraId="44DAF664" w14:textId="77777777" w:rsidR="00C76AC8" w:rsidRDefault="00C76AC8" w:rsidP="00C76AC8">
      <w:pPr>
        <w:pStyle w:val="Heading3"/>
      </w:pPr>
      <w:bookmarkStart w:id="1160" w:name="_Toc385422317"/>
      <w:bookmarkStart w:id="1161" w:name="_Toc385424903"/>
      <w:r>
        <w:t>Communication Protocol</w:t>
      </w:r>
      <w:bookmarkEnd w:id="1160"/>
      <w:bookmarkEnd w:id="1161"/>
    </w:p>
    <w:p w14:paraId="1F2B42C8" w14:textId="77777777" w:rsidR="00C76AC8" w:rsidRDefault="00C76AC8" w:rsidP="00C76AC8">
      <w:r>
        <w:tab/>
        <w:t xml:space="preserve">A good start to understanding the software of the printer begins with the understanding of the communication </w:t>
      </w:r>
      <w:r w:rsidR="0050503D">
        <w:t>protocol</w:t>
      </w:r>
      <w:r>
        <w:t xml:space="preserve"> that is employed.  As stated before, it is command based.  The computer host software sends commands to the printer's electronics, where the printer acknowledges.</w:t>
      </w:r>
    </w:p>
    <w:p w14:paraId="59ADB98A" w14:textId="77777777" w:rsidR="00F36CA4" w:rsidRDefault="00F36CA4" w:rsidP="00C76AC8"/>
    <w:p w14:paraId="78B3B686" w14:textId="77777777" w:rsidR="0007186A" w:rsidRDefault="0007186A" w:rsidP="0007186A">
      <w:pPr>
        <w:pStyle w:val="Heading4"/>
      </w:pPr>
      <w:r>
        <w:t>Object</w:t>
      </w:r>
      <w:r w:rsidR="00D44FA0">
        <w:t>s</w:t>
      </w:r>
      <w:r>
        <w:t xml:space="preserve"> of </w:t>
      </w:r>
      <w:r w:rsidR="00D44FA0">
        <w:t>the p</w:t>
      </w:r>
      <w:r>
        <w:t xml:space="preserve">acket </w:t>
      </w:r>
      <w:r w:rsidR="00D44FA0">
        <w:t>s</w:t>
      </w:r>
      <w:r>
        <w:t xml:space="preserve">ending </w:t>
      </w:r>
      <w:r w:rsidR="00D44FA0">
        <w:t>p</w:t>
      </w:r>
      <w:r>
        <w:t>rocess</w:t>
      </w:r>
    </w:p>
    <w:p w14:paraId="216E3941" w14:textId="77777777" w:rsidR="0007186A" w:rsidRDefault="00AD7021" w:rsidP="0007186A">
      <w:r>
        <w:tab/>
        <w:t xml:space="preserve">This is the general flow that the program uses to take an intended action, translate it into a packet, and send that packet, awaiting for its "OK" from the printer electronics.  </w:t>
      </w:r>
      <w:r w:rsidR="00BA034D">
        <w:t xml:space="preserve">In </w:t>
      </w:r>
      <w:r w:rsidR="00805111">
        <w:fldChar w:fldCharType="begin"/>
      </w:r>
      <w:r w:rsidR="00BA034D">
        <w:instrText xml:space="preserve"> REF _Ref384571147 \h </w:instrText>
      </w:r>
      <w:r w:rsidR="00805111">
        <w:fldChar w:fldCharType="separate"/>
      </w:r>
      <w:r w:rsidR="00933426">
        <w:t xml:space="preserve">Figure </w:t>
      </w:r>
      <w:r w:rsidR="00933426">
        <w:rPr>
          <w:noProof/>
        </w:rPr>
        <w:t>57</w:t>
      </w:r>
      <w:r w:rsidR="00805111">
        <w:fldChar w:fldCharType="end"/>
      </w:r>
      <w:r w:rsidR="00BA034D">
        <w:t>, b</w:t>
      </w:r>
      <w:r>
        <w:t xml:space="preserve">olded names are actual class names </w:t>
      </w:r>
      <w:r w:rsidR="00181B04">
        <w:t>used in the program's code</w:t>
      </w:r>
      <w:r>
        <w:t>.</w:t>
      </w:r>
    </w:p>
    <w:p w14:paraId="1C972EC8" w14:textId="77777777" w:rsidR="00AD7021" w:rsidRDefault="008047F4" w:rsidP="0007186A">
      <w:r>
        <w:rPr>
          <w:noProof/>
          <w:lang w:bidi="ar-SA"/>
        </w:rPr>
        <w:lastRenderedPageBreak/>
        <w:pict w14:anchorId="0C8B43BF">
          <v:group id="Group 327" o:spid="_x0000_s1189" style="position:absolute;margin-left:4.7pt;margin-top:11.7pt;width:529.2pt;height:154.85pt;z-index:251761664" coordorigin="814,2480" coordsize="10584,3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">
            <v:group id="Group 18" o:spid="_x0000_s1190" style="position:absolute;left:814;top:2480;width:10584;height:2443" coordorigin="814,11084" coordsize="10584,2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AKcavIAAAA&#10;4wAAAA8AAAAAAAAAAAAAAAAAqgIAAGRycy9kb3ducmV2LnhtbFBLBQYAAAAABAAEAPoAAACfAwAA&#10;AAA=&#10;">
              <v:shape id="AutoShape 9" o:spid="_x0000_s1191" type="#_x0000_t32" style="position:absolute;left:2281;top:11784;width:38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1MkAAADjAAAADwAAAGRycy9kb3ducmV2LnhtbERPvU7DMBDekXgH65DYqB0oCYS6VRWp&#10;ogwdKAjWIz7i0PgcxaZN3h4jITHe93+L1eg6caQhtJ41ZDMFgrj2puVGw+vL5uoORIjIBjvPpGGi&#10;AKvl+dkCS+NP/EzHfWxECuFQogYbY19KGWpLDsPM98SJ+/SDw5jOoZFmwFMKd528ViqXDltODRZ7&#10;qizVh/230/C+sW9PNx+T+jLFYX2f7abHbVVpfXkxrh9ARBrjv/jPvTVpfqHy22Ke5XP4/SkB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lCb9TJAAAA4wAAAA8AAAAA&#10;AAAAAAAAAAAAoQIAAGRycy9kb3ducmV2LnhtbFBLBQYAAAAABAAEAPkAAACXAwAAAAA=&#10;" strokecolor="#c0504d [3205]" strokeweight="2.5pt">
                <v:stroke endarrow="block"/>
                <v:shadow color="#868686"/>
              </v:shape>
              <v:shape id="AutoShape 10" o:spid="_x0000_s1192" type="#_x0000_t32" style="position:absolute;left:4119;top:11784;width:44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7KT8kAAADjAAAADwAAAGRycy9kb3ducmV2LnhtbERPvU7DMBDekXgH65DYqB2gCYS6VRWp&#10;ogwdKAjWIz7i0PgcxaZN3h4jITHe93+L1eg6caQhtJ41ZDMFgrj2puVGw+vL5uoORIjIBjvPpGGi&#10;AKvl+dkCS+NP/EzHfWxECuFQogYbY19KGWpLDsPM98SJ+/SDw5jOoZFmwFMKd528ViqXDltODRZ7&#10;qizVh/230/C+sW9PNx+T+jLFYX2f7abHbVVpfXkxrh9ARBrjv/jPvTVpfqHyeXGb5XP4/SkB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YOyk/JAAAA4wAAAA8AAAAA&#10;AAAAAAAAAAAAoQIAAGRycy9kb3ducmV2LnhtbFBLBQYAAAAABAAEAPkAAACXAwAAAAA=&#10;" strokecolor="#c0504d [3205]" strokeweight="2.5pt">
                <v:stroke endarrow="block"/>
                <v:shadow color="#868686"/>
              </v:shape>
              <v:shape id="AutoShape 11" o:spid="_x0000_s1193" type="#_x0000_t32" style="position:absolute;left:6223;top:11520;width:71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xUOMkAAADjAAAADwAAAGRycy9kb3ducmV2LnhtbERPO0/DMBDekfgP1iGxUTs8khLqVlWk&#10;ijIwUBBdj/iIQ+NzFJs2+fcYCYnxvvctVqPrxJGG0HrWkM0UCOLam5YbDW+vm6s5iBCRDXaeScNE&#10;AVbL87MFlsaf+IWOu9iIFMKhRA02xr6UMtSWHIaZ74kT9+kHhzGdQyPNgKcU7jp5rVQuHbacGiz2&#10;VFmqD7tvp2G/se9PNx+T+jLFYX2fPU+P26rS+vJiXD+AiDTGf/Gfe2vS/ELld8Vtlufw+1MCQC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bcVDjJAAAA4wAAAA8AAAAA&#10;AAAAAAAAAAAAoQIAAGRycy9kb3ducmV2LnhtbFBLBQYAAAAABAAEAPkAAACXAwAAAAA=&#10;" strokecolor="#c0504d [3205]" strokeweight="2.5pt">
                <v:stroke endarrow="block"/>
                <v:shadow color="#868686"/>
              </v:shape>
              <v:shape id="AutoShape 12" o:spid="_x0000_s1194" type="#_x0000_t32" style="position:absolute;left:8420;top:11520;width:4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Dxo8kAAADjAAAADwAAAGRycy9kb3ducmV2LnhtbERPO0/DMBDekfgP1iGxUTs8khLqVlWk&#10;ijIwUBBdj/iIQ+NzFJs2+fcYCYnxvvctVqPrxJGG0HrWkM0UCOLam5YbDW+vm6s5iBCRDXaeScNE&#10;AVbL87MFlsaf+IWOu9iIFMKhRA02xr6UMtSWHIaZ74kT9+kHhzGdQyPNgKcU7jp5rVQuHbacGiz2&#10;VFmqD7tvp2G/se9PNx+T+jLFYX2fPU+P26rS+vJiXD+AiDTGf/Gfe2vS/ELld8Vtlhfw+1MCQC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mQ8aPJAAAA4wAAAA8AAAAA&#10;AAAAAAAAAAAAoQIAAGRycy9kb3ducmV2LnhtbFBLBQYAAAAABAAEAPkAAACXAwAAAAA=&#10;" strokecolor="#c0504d [3205]" strokeweight="2.5pt">
                <v:stroke endarrow="block"/>
                <v:shadow color="#868686"/>
              </v:shape>
              <v:shape id="AutoShape 13" o:spid="_x0000_s1195" type="#_x0000_t32" style="position:absolute;left:8470;top:12060;width:390;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9UcgAAADjAAAADwAAAGRycy9kb3ducmV2LnhtbESPQW/CMAyF75P2HyIj7TZSUChTISA0&#10;NInLDpT9AKsxbUXjlCZA9+/nA9KO9nt+7/N6O/pO3WmIbWALs2kGirgKruXaws/p6/0DVEzIDrvA&#10;ZOGXImw3ry9rLFx48JHuZaqVhHAs0EKTUl9oHauGPMZp6IlFO4fBY5JxqLUb8CHhvtPzLMu1x5al&#10;ocGePhuqLuXNWyjRHL935WJfe+f3V9ObqK/G2rfJuFuBSjSmf/Pz+uAEf5nli6WZ5QItP8kC9OY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cR9UcgAAADjAAAADwAAAAAA&#10;AAAAAAAAAAChAgAAZHJzL2Rvd25yZXYueG1sUEsFBgAAAAAEAAQA+QAAAJYDAAAAAA==&#10;" strokecolor="#c0504d [3205]" strokeweight="2.5pt">
                <v:stroke endarrow="block"/>
                <v:shadow color="#868686"/>
              </v:shape>
              <v:shape id="AutoShape 14" o:spid="_x0000_s1196" type="#_x0000_t32" style="position:absolute;left:10141;top:12240;width:1;height:38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PASskAAADjAAAADwAAAGRycy9kb3ducmV2LnhtbERPO0/DMBDekfgP1iGxUTs8EhrqVlWk&#10;ijJ0oCBYj/iIQ+NzFJs2+fcYCYnxvvctVqPrxJGG0HrWkM0UCOLam5YbDa8vm6t7ECEiG+w8k4aJ&#10;AqyW52cLLI0/8TMd97ERKYRDiRpsjH0pZagtOQwz3xMn7tMPDmM6h0aaAU8p3HXyWqlcOmw5NVjs&#10;qbJUH/bfTsP7xr493XxM6ssUh/U8202P26rS+vJiXD+AiDTGf/Gfe2vS/ELld8Vtls/h96cEgF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dDwErJAAAA4wAAAA8AAAAA&#10;AAAAAAAAAAAAoQIAAGRycy9kb3ducmV2LnhtbFBLBQYAAAAABAAEAPkAAACXAwAAAAA=&#10;" strokecolor="#c0504d [3205]" strokeweight="2.5pt">
                <v:stroke endarrow="block"/>
                <v:shadow color="#868686"/>
              </v:shape>
              <v:shape id="AutoShape 15" o:spid="_x0000_s1197" type="#_x0000_t32" style="position:absolute;left:7694;top:12265;width:1;height:87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vnisYAAADjAAAADwAAAGRycy9kb3ducmV2LnhtbERPTavCMBC8P/A/hBW8PVMlflCNIorg&#10;5R2s/oClWdtis6lN1PrvzQPB07A7OzM7y3Vna/Gg1leONYyGCQji3JmKCw3n0/53DsIHZIO1Y9Lw&#10;Ig/rVe9nialxTz7SIwuFiCbsU9RQhtCkUvq8JIt+6BriyF1cazHEsS2kafEZzW0tx0kylRYrjgkl&#10;NrQtKb9md6shQ3X822STXWGN3d1Uo7y8Ka0H/W6zABGoC9/jj/pg4vuzZDqZqQjw3ykuQK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r54rGAAAA4wAAAA8AAAAAAAAA&#10;AAAAAAAAoQIAAGRycy9kb3ducmV2LnhtbFBLBQYAAAAABAAEAPkAAACUAwAAAAA=&#10;" strokecolor="#c0504d [3205]" strokeweight="2.5pt">
                <v:stroke endarrow="block"/>
                <v:shadow color="#868686"/>
              </v:shape>
              <v:shape id="AutoShape 16" o:spid="_x0000_s1198" type="#_x0000_t32" style="position:absolute;left:7720;top:13140;width:1644;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A9sgAAADjAAAADwAAAGRycy9kb3ducmV2LnhtbERP3UvDMBB/F/Y/hBN8c2n9WEddNkQU&#10;FNyYc7DXo7k2nc2lJHGt/70RhD3e7/sWq9F24kQ+tI4V5NMMBHHldMuNgv3ny/UcRIjIGjvHpOCH&#10;AqyWk4sFltoN/EGnXWxECuFQogITY19KGSpDFsPU9cSJq523GNPpG6k9DincdvImy2bSYsupwWBP&#10;T4aqr923VXD77uvntzmzPvr10G3MtnaHrVJXl+PjA4hIYzyL/92vOs0vstl9cZcXOfz9lACQy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d4A9sgAAADjAAAADwAAAAAA&#10;AAAAAAAAAAChAgAAZHJzL2Rvd25yZXYueG1sUEsFBgAAAAAEAAQA+QAAAJYDAAAAAA==&#10;" strokecolor="#c0504d [3205]" strokeweight="2.5pt">
                <v:shadow color="#868686"/>
              </v:shape>
              <v:shape id="AutoShape 17" o:spid="_x0000_s1199" type="#_x0000_t32" style="position:absolute;left:6275;top:12060;width:71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XcZsUAAADjAAAADwAAAGRycy9kb3ducmV2LnhtbERPzYrCMBC+C75DGMGbTZVol65RRBH2&#10;4sG6DzA0s22xmdQman37jbCwx/n+Z70dbCse1PvGsYZ5koIgLp1puNLwfTnOPkD4gGywdUwaXuRh&#10;uxmP1pgb9+QzPYpQiRjCPkcNdQhdLqUva7LoE9cRR+7H9RZDPPtKmh6fMdy2cpGmK2mx4dhQY0f7&#10;msprcbcaClTn065YHipr7OGmOuXlTWk9nQy7TxCBhvAv/nN/mTg/S1fLTM2zBbx/igD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XcZsUAAADjAAAADwAAAAAAAAAA&#10;AAAAAAChAgAAZHJzL2Rvd25yZXYueG1sUEsFBgAAAAAEAAQA+QAAAJMDAAAAAA==&#10;" strokecolor="#c0504d [3205]" strokeweight="2.5pt">
                <v:stroke endarrow="block"/>
                <v:shadow color="#868686"/>
              </v:shape>
              <v:shape id="Text Box 2" o:spid="_x0000_s1200" type="#_x0000_t202" style="position:absolute;left:814;top:11084;width:1515;height:14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9AeckA&#10;AADjAAAADwAAAGRycy9kb3ducmV2LnhtbERPX2vCMBB/F/wO4QTfNHGrVjqjjLENHwTRTcS3oznb&#10;suZSmqjdt18EYY/3+3+LVWdrcaXWV441TMYKBHHuTMWFhu+vj9EchA/IBmvHpOGXPKyW/d4CM+Nu&#10;vKPrPhQihrDPUEMZQpNJ6fOSLPqxa4gjd3atxRDPtpCmxVsMt7V8UmomLVYcG0ps6K2k/Gd/sRoO&#10;53WSqNP757Y5Fd283vDueDhqPRx0ry8gAnXhX/xwr02cn6rZNE0m6TPcf4oA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9AeckAAADjAAAADwAAAAAAAAAAAAAAAACYAgAA&#10;ZHJzL2Rvd25yZXYueG1sUEsFBgAAAAAEAAQA9QAAAI4DAAAAAA==&#10;">
                <v:textbox style="mso-fit-shape-to-text:t">
                  <w:txbxContent>
                    <w:p w14:paraId="33BAA570" w14:textId="77777777" w:rsidR="008047F4" w:rsidRPr="00AD7021" w:rsidRDefault="008047F4" w:rsidP="00AD7021">
                      <w:pPr>
                        <w:jc w:val="center"/>
                        <w:rPr>
                          <w:i/>
                        </w:rPr>
                      </w:pPr>
                      <w:r w:rsidRPr="00AD7021">
                        <w:rPr>
                          <w:i/>
                        </w:rPr>
                        <w:t>Someone wants to send a packet...</w:t>
                      </w:r>
                    </w:p>
                  </w:txbxContent>
                </v:textbox>
              </v:shape>
              <v:shape id="Text Box 3" o:spid="_x0000_s1201" type="#_x0000_t202" style="position:absolute;left:2670;top:11372;width:1549;height:8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4B/8YA&#10;AADjAAAADwAAAGRycy9kb3ducmV2LnhtbERPS2vCQBC+C/0PyxR6042iSRtdRUoLXnrwdR+yYxLN&#10;zobdbZL+e7cgeJzvPavNYBrRkfO1ZQXTSQKCuLC65lLB6fg9fgfhA7LGxjIp+CMPm/XLaIW5tj3v&#10;qTuEUsQQ9jkqqEJocyl9UZFBP7EtceQu1hkM8XSl1A77GG4aOUuSVBqsOTZU2NJnRcXt8GsUpPX1&#10;3PQf2FF/LrvU/bRfxX6h1NvrsF2CCDSEp/jh3uk4P0vSRTafZnP4/ykC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4B/8YAAADjAAAADwAAAAAAAAAAAAAAAACYAgAAZHJz&#10;L2Rvd25yZXYueG1sUEsFBgAAAAAEAAQA9QAAAIsDAAAAAA==&#10;" fillcolor="white [3201]" strokecolor="#c0504d [3205]" strokeweight="2.5pt">
                <v:shadow color="#868686"/>
                <v:textbox style="mso-fit-shape-to-text:t">
                  <w:txbxContent>
                    <w:p w14:paraId="5C98B2E2" w14:textId="77777777" w:rsidR="008047F4" w:rsidRPr="00AD7021" w:rsidRDefault="008047F4" w:rsidP="00AD7021">
                      <w:pPr>
                        <w:jc w:val="center"/>
                        <w:rPr>
                          <w:b/>
                        </w:rPr>
                      </w:pPr>
                      <w:proofErr w:type="spellStart"/>
                      <w:r>
                        <w:rPr>
                          <w:b/>
                        </w:rPr>
                        <w:t>PacketHolder</w:t>
                      </w:r>
                      <w:proofErr w:type="spellEnd"/>
                    </w:p>
                  </w:txbxContent>
                </v:textbox>
              </v:shape>
              <v:shape id="Text Box 5" o:spid="_x0000_s1202" type="#_x0000_t202" style="position:absolute;left:4586;top:11373;width:1715;height:8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KkZMYA&#10;AADjAAAADwAAAGRycy9kb3ducmV2LnhtbERPzWrCQBC+F3yHZYTe6kZpkhpdRaSFXnow1vuQHZNo&#10;djbsbpP07buFQo/z/c92P5lODOR8a1nBcpGAIK6sbrlW8Hl+e3oB4QOyxs4yKfgmD/vd7GGLhbYj&#10;n2goQy1iCPsCFTQh9IWUvmrIoF/YnjhyV+sMhni6WmqHYww3nVwlSSYNthwbGuzp2FB1L7+Mgqy9&#10;XbpxjQONl3rI3Ef/Wp1SpR7n02EDItAU/sV/7ncd5+dJlubPyzyF358iAH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KkZMYAAADjAAAADwAAAAAAAAAAAAAAAACYAgAAZHJz&#10;L2Rvd25yZXYueG1sUEsFBgAAAAAEAAQA9QAAAIsDAAAAAA==&#10;" fillcolor="white [3201]" strokecolor="#c0504d [3205]" strokeweight="2.5pt">
                <v:shadow color="#868686"/>
                <v:textbox style="mso-fit-shape-to-text:t">
                  <w:txbxContent>
                    <w:p w14:paraId="26EC145F" w14:textId="77777777" w:rsidR="008047F4" w:rsidRPr="00AD7021" w:rsidRDefault="008047F4" w:rsidP="00AD7021">
                      <w:pPr>
                        <w:jc w:val="center"/>
                        <w:rPr>
                          <w:b/>
                        </w:rPr>
                      </w:pPr>
                      <w:proofErr w:type="spellStart"/>
                      <w:r w:rsidRPr="00AD7021">
                        <w:rPr>
                          <w:b/>
                        </w:rPr>
                        <w:t>QueueManager</w:t>
                      </w:r>
                      <w:proofErr w:type="spellEnd"/>
                    </w:p>
                  </w:txbxContent>
                </v:textbox>
              </v:shape>
              <v:shape id="Text Box 6" o:spid="_x0000_s1203" type="#_x0000_t202" style="position:absolute;left:6965;top:11372;width:1555;height:8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0pgsUA&#10;AADiAAAADwAAAGRycy9kb3ducmV2LnhtbERPz2vCMBS+D/wfwhO8zbSVFa1GEZngZQfdvD+aZ1tt&#10;XkqStfW/N4fBjh/f781uNK3oyfnGsoJ0noAgLq1uuFLw8318X4LwAVlja5kUPMnDbjt522Ch7cBn&#10;6i+hEjGEfYEK6hC6Qkpf1mTQz21HHLmbdQZDhK6S2uEQw00rsyTJpcGGY0ONHR1qKh+XX6Mgb+7X&#10;dlhhT8O16nP31X2W5w+lZtNxvwYRaAz/4j/3SSvIFukqzbNl3BwvxTsgt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SmCxQAAAOIAAAAPAAAAAAAAAAAAAAAAAJgCAABkcnMv&#10;ZG93bnJldi54bWxQSwUGAAAAAAQABAD1AAAAigMAAAAA&#10;" fillcolor="white [3201]" strokecolor="#c0504d [3205]" strokeweight="2.5pt">
                <v:shadow color="#868686"/>
                <v:textbox style="mso-fit-shape-to-text:t">
                  <w:txbxContent>
                    <w:p w14:paraId="3DEDB089" w14:textId="77777777" w:rsidR="008047F4" w:rsidRPr="00AD7021" w:rsidRDefault="008047F4" w:rsidP="00AD7021">
                      <w:pPr>
                        <w:jc w:val="center"/>
                        <w:rPr>
                          <w:b/>
                        </w:rPr>
                      </w:pPr>
                      <w:proofErr w:type="spellStart"/>
                      <w:r w:rsidRPr="00AD7021">
                        <w:rPr>
                          <w:b/>
                        </w:rPr>
                        <w:t>PrinterComm</w:t>
                      </w:r>
                      <w:proofErr w:type="spellEnd"/>
                    </w:p>
                  </w:txbxContent>
                </v:textbox>
              </v:shape>
              <v:shape id="Text Box 7" o:spid="_x0000_s1204" type="#_x0000_t202" style="position:absolute;left:8885;top:11373;width:2513;height:8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MGcgA&#10;AADiAAAADwAAAGRycy9kb3ducmV2LnhtbESPQWvCQBSE74X+h+UVvNVNIgYTXaWUFrz0oNb7I/ua&#10;xGbfht1tEv99VxA8DjPzDbPZTaYTAznfWlaQzhMQxJXVLdcKvk+frysQPiBr7CyTgit52G2fnzZY&#10;ajvygYZjqEWEsC9RQRNCX0rpq4YM+rntiaP3Y53BEKWrpXY4RrjpZJYkuTTYclxosKf3hqrf459R&#10;kLeXczcWONB4rofcffUf1WGp1OxleluDCDSFR/je3msF2SIt0jxbFXC7FO+A3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wZyAAAAOIAAAAPAAAAAAAAAAAAAAAAAJgCAABk&#10;cnMvZG93bnJldi54bWxQSwUGAAAAAAQABAD1AAAAjQMAAAAA&#10;" fillcolor="white [3201]" strokecolor="#c0504d [3205]" strokeweight="2.5pt">
                <v:shadow color="#868686"/>
                <v:textbox style="mso-fit-shape-to-text:t">
                  <w:txbxContent>
                    <w:p w14:paraId="51DE2603" w14:textId="77777777" w:rsidR="008047F4" w:rsidRPr="00AD7021" w:rsidRDefault="008047F4" w:rsidP="00AD7021">
                      <w:pPr>
                        <w:jc w:val="center"/>
                        <w:rPr>
                          <w:b/>
                        </w:rPr>
                      </w:pPr>
                      <w:proofErr w:type="spellStart"/>
                      <w:r>
                        <w:rPr>
                          <w:b/>
                        </w:rPr>
                        <w:t>PacketVerificationSystem</w:t>
                      </w:r>
                      <w:proofErr w:type="spellEnd"/>
                    </w:p>
                  </w:txbxContent>
                </v:textbox>
              </v:shape>
              <v:shape id="Text Box 8" o:spid="_x0000_s1205" type="#_x0000_t202" style="position:absolute;left:9364;top:12652;width:1555;height:8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zWccA&#10;AADiAAAADwAAAGRycy9kb3ducmV2LnhtbESPy2rDMBBF94X8g5hAdo1sh5rYjRJCaCCbLvLaD9bU&#10;dmuNjKTazt9Hi0KXl/vibHaT6cRAzreWFaTLBARxZXXLtYLb9fi6BuEDssbOMil4kIfddvaywVLb&#10;kc80XEIt4gj7EhU0IfSllL5qyKBf2p44el/WGQxRulpqh2McN53MkiSXBluODw32dGio+rn8GgV5&#10;+33vxgIHGu/1kLvP/qM6vym1mE/7dxCBpvAf/muftIJslRZpnhURIiJFHJDb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s1nHAAAA4gAAAA8AAAAAAAAAAAAAAAAAmAIAAGRy&#10;cy9kb3ducmV2LnhtbFBLBQYAAAAABAAEAPUAAACMAwAAAAA=&#10;" fillcolor="white [3201]" strokecolor="#c0504d [3205]" strokeweight="2.5pt">
                <v:shadow color="#868686"/>
                <v:textbox style="mso-fit-shape-to-text:t">
                  <w:txbxContent>
                    <w:p w14:paraId="0C650706" w14:textId="77777777" w:rsidR="008047F4" w:rsidRPr="00AD7021" w:rsidRDefault="008047F4" w:rsidP="00AD7021">
                      <w:pPr>
                        <w:jc w:val="center"/>
                        <w:rPr>
                          <w:b/>
                        </w:rPr>
                      </w:pPr>
                      <w:proofErr w:type="spellStart"/>
                      <w:r>
                        <w:rPr>
                          <w:b/>
                        </w:rPr>
                        <w:t>SerialComm</w:t>
                      </w:r>
                      <w:proofErr w:type="spellEnd"/>
                    </w:p>
                  </w:txbxContent>
                </v:textbox>
              </v:shape>
            </v:group>
            <v:shape id="Text Box 85" o:spid="_x0000_s1206" type="#_x0000_t202" style="position:absolute;left:3875;top:4808;width:4320;height: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wdRsgA&#10;AADiAAAADwAAAGRycy9kb3ducmV2LnhtbESPzWrDMBCE74W+g9hCb40sl4bGjRJCfyCHXpq698Xa&#10;WCbWyljb2Hn7qlDocZiZb5j1dg69OtOYusgWzKIARdxE13Frof58u3sElQTZYR+ZLFwowXZzfbXG&#10;ysWJP+h8kFZlCKcKLXiRodI6NZ4CpkUciLN3jGNAyXJstRtxyvDQ67Ioljpgx3nB40DPnprT4TtY&#10;EHE7c6lfQ9p/ze8vky+aB6ytvb2Zd0+ghGb5D/+1985CeW9WZlmuDPxeyndAb3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B1GyAAAAOIAAAAPAAAAAAAAAAAAAAAAAJgCAABk&#10;cnMvZG93bnJldi54bWxQSwUGAAAAAAQABAD1AAAAjQMAAAAA&#10;" filled="f" stroked="f">
              <v:textbox style="mso-fit-shape-to-text:t">
                <w:txbxContent>
                  <w:p w14:paraId="7EBFED66" w14:textId="77777777" w:rsidR="008047F4" w:rsidRDefault="008047F4" w:rsidP="000275FC">
                    <w:pPr>
                      <w:pStyle w:val="Caption"/>
                      <w:jc w:val="center"/>
                    </w:pPr>
                    <w:bookmarkStart w:id="1162" w:name="_Ref384571147"/>
                    <w:bookmarkStart w:id="1163" w:name="_Toc385422174"/>
                    <w:bookmarkStart w:id="1164" w:name="_Toc385422852"/>
                    <w:bookmarkStart w:id="1165" w:name="_Toc385422945"/>
                    <w:bookmarkStart w:id="1166" w:name="_Toc385446972"/>
                    <w:r>
                      <w:t xml:space="preserve">Figure </w:t>
                    </w:r>
                    <w:fldSimple w:instr=" SEQ Figure \* ARABIC ">
                      <w:r>
                        <w:rPr>
                          <w:noProof/>
                        </w:rPr>
                        <w:t>57</w:t>
                      </w:r>
                    </w:fldSimple>
                    <w:bookmarkEnd w:id="1162"/>
                    <w:r>
                      <w:t>: Communication Protocol Flow</w:t>
                    </w:r>
                    <w:bookmarkEnd w:id="1163"/>
                    <w:bookmarkEnd w:id="1164"/>
                    <w:bookmarkEnd w:id="1165"/>
                    <w:r>
                      <w:t xml:space="preserve"> (WW)</w:t>
                    </w:r>
                    <w:bookmarkEnd w:id="1166"/>
                  </w:p>
                </w:txbxContent>
              </v:textbox>
            </v:shape>
          </v:group>
        </w:pict>
      </w:r>
    </w:p>
    <w:p w14:paraId="6EEA8306" w14:textId="77777777" w:rsidR="00AD7021" w:rsidRDefault="00AD7021" w:rsidP="0007186A"/>
    <w:p w14:paraId="35B16B40" w14:textId="77777777" w:rsidR="00AD7021" w:rsidRDefault="00AD7021" w:rsidP="0007186A"/>
    <w:p w14:paraId="726C49A4" w14:textId="77777777" w:rsidR="00AD7021" w:rsidRDefault="00AD7021" w:rsidP="0007186A"/>
    <w:p w14:paraId="3F521F26" w14:textId="77777777" w:rsidR="00922345" w:rsidRDefault="00922345" w:rsidP="0007186A"/>
    <w:p w14:paraId="4C81D756" w14:textId="77777777" w:rsidR="009B6683" w:rsidRDefault="009B6683" w:rsidP="0007186A"/>
    <w:p w14:paraId="2C2ED29D" w14:textId="77777777" w:rsidR="000275FC" w:rsidRDefault="000275FC" w:rsidP="0007186A"/>
    <w:p w14:paraId="1B5298BE" w14:textId="77777777" w:rsidR="00922345" w:rsidRDefault="00DC7D88" w:rsidP="0007186A">
      <w:r>
        <w:tab/>
      </w:r>
      <w:r w:rsidR="00922345">
        <w:t>Packet flow generally happens as shown here</w:t>
      </w:r>
      <w:r w:rsidR="00BA034D">
        <w:t xml:space="preserve">, </w:t>
      </w:r>
      <w:r w:rsidR="00805111">
        <w:fldChar w:fldCharType="begin"/>
      </w:r>
      <w:r w:rsidR="00BA034D">
        <w:instrText xml:space="preserve"> REF _Ref384571164 \h </w:instrText>
      </w:r>
      <w:r w:rsidR="00805111">
        <w:fldChar w:fldCharType="separate"/>
      </w:r>
      <w:r w:rsidR="00933426">
        <w:t xml:space="preserve">Figure </w:t>
      </w:r>
      <w:r w:rsidR="00933426">
        <w:rPr>
          <w:noProof/>
        </w:rPr>
        <w:t>58</w:t>
      </w:r>
      <w:r w:rsidR="00805111">
        <w:fldChar w:fldCharType="end"/>
      </w:r>
      <w:r w:rsidR="00922345">
        <w:t>:</w:t>
      </w:r>
    </w:p>
    <w:p w14:paraId="4ABA8458" w14:textId="77777777" w:rsidR="00922345" w:rsidRDefault="008047F4" w:rsidP="0007186A">
      <w:r>
        <w:rPr>
          <w:noProof/>
          <w:lang w:bidi="ar-SA"/>
        </w:rPr>
        <w:pict w14:anchorId="55B2A91D">
          <v:group id="Group 328" o:spid="_x0000_s1207" style="position:absolute;margin-left:0;margin-top:2pt;width:540pt;height:111.85pt;z-index:251762688" coordorigin="720,6132" coordsize="10800,2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">
            <v:group id="Group 32" o:spid="_x0000_s1208" style="position:absolute;left:720;top:6132;width:10800;height:1401" coordorigin="866,1722" coordsize="10694,1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h+ID6yQAA&#10;AOMAAAAPAAAAAAAAAAAAAAAAAKoCAABkcnMvZG93bnJldi54bWxQSwUGAAAAAAQABAD6AAAAoAMA&#10;AAAA&#10;">
              <v:shape id="AutoShape 28" o:spid="_x0000_s1209" type="#_x0000_t32" style="position:absolute;left:2327;top:2422;width:50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qQXckAAADjAAAADwAAAGRycy9kb3ducmV2LnhtbERPS2vCQBC+F/oflin0VjcRHzW6SilY&#10;ROmhKkFvQ3aahGZnw+6q0V/fLQg9zvee2aIzjTiT87VlBWkvAUFcWF1zqWC/W768gvABWWNjmRRc&#10;ycNi/vgww0zbC3/ReRtKEUPYZ6igCqHNpPRFRQZ9z7bEkfu2zmCIpyuldniJ4aaR/SQZSYM1x4YK&#10;W3qvqPjZnoyCw2Zyyq/5J63zdLI+ojP+tvtQ6vmpe5uCCNSFf/HdvdJx/jgZDceDdNiHv58iAHL+&#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qakF3JAAAA4wAAAA8AAAAA&#10;AAAAAAAAAAAAoQIAAGRycy9kb3ducmV2LnhtbFBLBQYAAAAABAAEAPkAAACXAwAAAAA=&#10;">
                <v:stroke endarrow="block"/>
              </v:shape>
              <v:shape id="AutoShape 29" o:spid="_x0000_s1210" type="#_x0000_t32" style="position:absolute;left:4752;top:2422;width:37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V1jXGygAAAOMAAAAPAAAA&#10;AAAAAAAAAAAAAKECAABkcnMvZG93bnJldi54bWxQSwUGAAAAAAQABAD5AAAAmAMAAAAA&#10;">
                <v:stroke endarrow="block"/>
              </v:shape>
              <v:shape id="AutoShape 30" o:spid="_x0000_s1211" type="#_x0000_t32" style="position:absolute;left:7020;top:2422;width:4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tsskAAADjAAAADwAAAGRycy9kb3ducmV2LnhtbERPS2vCQBC+F/oflil4q5sUHzW6ShGU&#10;ovRQlaC3ITtNQrOzYXfV2F/fLQg9zvee2aIzjbiQ87VlBWk/AUFcWF1zqeCwXz2/gvABWWNjmRTc&#10;yMNi/vgww0zbK3/SZRdKEUPYZ6igCqHNpPRFRQZ937bEkfuyzmCIpyuldniN4aaRL0kykgZrjg0V&#10;trSsqPjenY2C43Zyzm/5B23ydLI5oTP+Z79WqvfUvU1BBOrCv/juftdx/jgZDceDdDiAv58iAHL+&#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o/rbLJAAAA4wAAAA8AAAAA&#10;AAAAAAAAAAAAoQIAAGRycy9kb3ducmV2LnhtbFBLBQYAAAAABAAEAPkAAACXAwAAAAA=&#10;">
                <v:stroke endarrow="block"/>
              </v:shape>
              <v:shape id="AutoShape 31" o:spid="_x0000_s1212" type="#_x0000_t32" style="position:absolute;left:9353;top:2422;width:27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MIKckAAADjAAAADwAAAGRycy9kb3ducmV2LnhtbERPX2vCMBB/H/gdwgl7m2nF6uyMIoJj&#10;OHyYjrK9Hc2tLTaXkkSt+/TLYLDH+/2/xao3rbiQ841lBekoAUFcWt1wpeD9uH14BOEDssbWMim4&#10;kYfVcnC3wFzbK7/R5RAqEUPY56igDqHLpfRlTQb9yHbEkfuyzmCIp6ukdniN4aaV4ySZSoMNx4Ya&#10;O9rUVJ4OZ6Pg43V+Lm7FnnZFOt99ojP++/is1P2wXz+BCNSHf/Gf+0XH+bNkms0maZbB708RALn8&#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VzCCnJAAAA4wAAAA8AAAAA&#10;AAAAAAAAAAAAoQIAAGRycy9kb3ducmV2LnhtbFBLBQYAAAAABAAEAPkAAACXAwAAAAA=&#10;">
                <v:stroke endarrow="block"/>
              </v:shape>
              <v:shape id="Text Box 20" o:spid="_x0000_s1213" type="#_x0000_t202" style="position:absolute;left:866;top:2002;width:1470;height:8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2/gcgA&#10;AADjAAAADwAAAGRycy9kb3ducmV2LnhtbERPX2vCMBB/F/Ydwgm+aaLUKp1RhmzDh4HoJuLb0Zxt&#10;sbmUJmr37RdB2OP9/t9i1dla3Kj1lWMN45ECQZw7U3Gh4ef7YzgH4QOywdoxafglD6vlS2+BmXF3&#10;3tFtHwoRQ9hnqKEMocmk9HlJFv3INcSRO7vWYohnW0jT4j2G21pOlEqlxYpjQ4kNrUvKL/ur1XA4&#10;b5JEnd4/t82p6Ob1F++Oh6PWg3739goiUBf+xU/3xsT5M5VOZ8l4msLjpwi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vb+ByAAAAOMAAAAPAAAAAAAAAAAAAAAAAJgCAABk&#10;cnMvZG93bnJldi54bWxQSwUGAAAAAAQABAD1AAAAjQMAAAAA&#10;">
                <v:textbox style="mso-fit-shape-to-text:t">
                  <w:txbxContent>
                    <w:p w14:paraId="2E790B59" w14:textId="77777777" w:rsidR="008047F4" w:rsidRDefault="008047F4" w:rsidP="000B3D6D">
                      <w:pPr>
                        <w:jc w:val="center"/>
                      </w:pPr>
                      <w:r>
                        <w:t>Packet is sent</w:t>
                      </w:r>
                    </w:p>
                  </w:txbxContent>
                </v:textbox>
              </v:shape>
              <v:shape id="Text Box 21" o:spid="_x0000_s1214" type="#_x0000_t202" style="position:absolute;left:2836;top:1862;width:1924;height:11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EaGskA&#10;AADjAAAADwAAAGRycy9kb3ducmV2LnhtbERPX2vCMBB/H/gdwgl7m4mjWumMImMbPghDt1J8O5qz&#10;LTaX0mTafXszEPZ4v/+3XA+2FRfqfeNYw3SiQBCXzjRcafj+en9agPAB2WDrmDT8kof1avSwxMy4&#10;K+/pcgiViCHsM9RQh9BlUvqyJot+4jriyJ1cbzHEs6+k6fEaw20rn5WaS4sNx4YaO3qtqTwffqyG&#10;/LRNEnV8+/jsjtWwaHe8L/JC68fxsHkBEWgI/+K7e2vi/FTNZ2kynaXw91MEQK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EaGskAAADjAAAADwAAAAAAAAAAAAAAAACYAgAA&#10;ZHJzL2Rvd25yZXYueG1sUEsFBgAAAAAEAAQA9QAAAI4DAAAAAA==&#10;">
                <v:textbox style="mso-fit-shape-to-text:t">
                  <w:txbxContent>
                    <w:p w14:paraId="6175CF7B" w14:textId="77777777" w:rsidR="008047F4" w:rsidRDefault="008047F4" w:rsidP="000B3D6D">
                      <w:pPr>
                        <w:jc w:val="center"/>
                      </w:pPr>
                      <w:r>
                        <w:t>Microcontroller processes packet</w:t>
                      </w:r>
                    </w:p>
                  </w:txbxContent>
                </v:textbox>
              </v:shape>
              <v:shape id="Text Box 22" o:spid="_x0000_s1215" type="#_x0000_t202" style="position:absolute;left:5136;top:1862;width:1924;height:11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6OaM0A&#10;AADjAAAADwAAAGRycy9kb3ducmV2LnhtbESPT2vCQBDF74V+h2UEb3XXEv+QukopWjwUirYi3obs&#10;mASzsyG7avrtO4dCjzPvzXu/Wax636gbdbEObGE8MqCIi+BqLi18f22e5qBiQnbYBCYLPxRhtXx8&#10;WGDuwp13dNunUkkIxxwtVCm1udaxqMhjHIWWWLRz6DwmGbtSuw7vEu4b/WzMVHusWRoqbOmtouKy&#10;v3oLh/M2y8xp/f7Znsp+3nzw7ng4Wjsc9K8voBL16d/8d711gj8z08ksG08EWn6SBejl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GlujmjNAAAA4wAAAA8AAAAAAAAAAAAAAAAA&#10;mAIAAGRycy9kb3ducmV2LnhtbFBLBQYAAAAABAAEAPUAAACSAwAAAAA=&#10;">
                <v:textbox style="mso-fit-shape-to-text:t">
                  <w:txbxContent>
                    <w:p w14:paraId="0BB147A6" w14:textId="77777777" w:rsidR="008047F4" w:rsidRDefault="008047F4" w:rsidP="000B3D6D">
                      <w:pPr>
                        <w:jc w:val="center"/>
                      </w:pPr>
                      <w:r>
                        <w:t>Microcontroller replies with OK</w:t>
                      </w:r>
                    </w:p>
                  </w:txbxContent>
                </v:textbox>
              </v:shape>
              <v:shape id="Text Box 23" o:spid="_x0000_s1216" type="#_x0000_t202" style="position:absolute;left:7428;top:1722;width:1924;height:14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Ir88oA&#10;AADjAAAADwAAAGRycy9kb3ducmV2LnhtbERPS2vCQBC+F/wPywje6q4lPpq6ihRbPBSKjxC8Ddkx&#10;CWZnQ3ar6b/vFgo9zvee5bq3jbhR52vHGiZjBYK4cKbmUsPp+Pa4AOEDssHGMWn4Jg/r1eBhialx&#10;d97T7RBKEUPYp6ihCqFNpfRFRRb92LXEkbu4zmKIZ1dK0+E9httGPik1kxZrjg0VtvRaUXE9fFkN&#10;2WWXJOq8ff9sz2W/aD54n2e51qNhv3kBEagP/+I/987E+XM1m86TyfQZfn+KAMj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YiK/PKAAAA4wAAAA8AAAAAAAAAAAAAAAAAmAIA&#10;AGRycy9kb3ducmV2LnhtbFBLBQYAAAAABAAEAPUAAACPAwAAAAA=&#10;">
                <v:textbox style="mso-fit-shape-to-text:t">
                  <w:txbxContent>
                    <w:p w14:paraId="11F48AB7" w14:textId="77777777" w:rsidR="008047F4" w:rsidRPr="000B3D6D" w:rsidRDefault="008047F4" w:rsidP="000B3D6D">
                      <w:pPr>
                        <w:jc w:val="center"/>
                        <w:rPr>
                          <w:i/>
                        </w:rPr>
                      </w:pPr>
                      <w:r w:rsidRPr="000B3D6D">
                        <w:rPr>
                          <w:i/>
                        </w:rPr>
                        <w:t>(</w:t>
                      </w:r>
                      <w:proofErr w:type="gramStart"/>
                      <w:r w:rsidRPr="000B3D6D">
                        <w:rPr>
                          <w:i/>
                        </w:rPr>
                        <w:t>after</w:t>
                      </w:r>
                      <w:proofErr w:type="gramEnd"/>
                      <w:r w:rsidRPr="000B3D6D">
                        <w:rPr>
                          <w:i/>
                        </w:rPr>
                        <w:t xml:space="preserve"> waiting for the command's action to complete)</w:t>
                      </w:r>
                    </w:p>
                  </w:txbxContent>
                </v:textbox>
              </v:shape>
              <v:shape id="Text Box 24" o:spid="_x0000_s1217" type="#_x0000_t202" style="position:absolute;left:9636;top:1722;width:1924;height:14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I08wA&#10;AADjAAAADwAAAGRycy9kb3ducmV2LnhtbESPT2vDMAzF74N9B6PBbqvdkaUlq1tK2UYPg9F/lN5E&#10;rCZhsRxir82+/XQY9Cjp6b33my0G36oL9bEJbGE8MqCIy+Aarizsd+9PU1AxITtsA5OFX4qwmN/f&#10;zbBw4cobumxTpcSEY4EW6pS6QutY1uQxjkJHLLdz6D0mGftKux6vYu5b/WxMrj02LAk1drSqqfze&#10;/ngLh/M6y8zp7eOrO1XDtP3kzfFwtPbxYVi+gko0pJv4/3vtpP7E5C+TbJwLhTDJAvT8D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WXRI08wAAADjAAAADwAAAAAAAAAAAAAAAACY&#10;AgAAZHJzL2Rvd25yZXYueG1sUEsFBgAAAAAEAAQA9QAAAJEDAAAAAA==&#10;">
                <v:textbox style="mso-fit-shape-to-text:t">
                  <w:txbxContent>
                    <w:p w14:paraId="05B16C25" w14:textId="77777777" w:rsidR="008047F4" w:rsidRDefault="008047F4" w:rsidP="000B3D6D">
                      <w:pPr>
                        <w:jc w:val="center"/>
                      </w:pPr>
                      <w:r>
                        <w:t>Microcontroller replies with complete</w:t>
                      </w:r>
                    </w:p>
                  </w:txbxContent>
                </v:textbox>
              </v:shape>
            </v:group>
            <v:shape id="Text Box 86" o:spid="_x0000_s1218" type="#_x0000_t202" style="position:absolute;left:4151;top:7600;width:4320;height: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djNsUA&#10;AADjAAAADwAAAGRycy9kb3ducmV2LnhtbERPS0vDQBC+C/6HZQRvdjdi05J2W4oP6MGLNd6H7JgN&#10;ZmdDdmzSf+8Kgsf53rPdz6FXZxpTF9lCsTCgiJvoOm4t1O8vd2tQSZAd9pHJwoUS7HfXV1usXJz4&#10;jc4naVUO4VShBS8yVFqnxlPAtIgDceY+4xhQ8jm22o045fDQ63tjSh2w49zgcaBHT83X6TtYEHGH&#10;4lI/h3T8mF+fJm+aJdbW3t7Mhw0ooVn+xX/uo8vzV6Zcrh6KsoDfnzIAe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2M2xQAAAOMAAAAPAAAAAAAAAAAAAAAAAJgCAABkcnMv&#10;ZG93bnJldi54bWxQSwUGAAAAAAQABAD1AAAAigMAAAAA&#10;" filled="f" stroked="f">
              <v:textbox style="mso-fit-shape-to-text:t">
                <w:txbxContent>
                  <w:p w14:paraId="311F4340" w14:textId="77777777" w:rsidR="008047F4" w:rsidRDefault="008047F4" w:rsidP="000275FC">
                    <w:pPr>
                      <w:pStyle w:val="Caption"/>
                      <w:jc w:val="center"/>
                    </w:pPr>
                    <w:bookmarkStart w:id="1167" w:name="_Ref384571164"/>
                    <w:bookmarkStart w:id="1168" w:name="_Ref384825138"/>
                    <w:bookmarkStart w:id="1169" w:name="_Toc385422175"/>
                    <w:bookmarkStart w:id="1170" w:name="_Toc385422853"/>
                    <w:bookmarkStart w:id="1171" w:name="_Toc385422946"/>
                    <w:bookmarkStart w:id="1172" w:name="_Toc385446973"/>
                    <w:r>
                      <w:t xml:space="preserve">Figure </w:t>
                    </w:r>
                    <w:fldSimple w:instr=" SEQ Figure \* ARABIC ">
                      <w:r>
                        <w:rPr>
                          <w:noProof/>
                        </w:rPr>
                        <w:t>58</w:t>
                      </w:r>
                    </w:fldSimple>
                    <w:bookmarkEnd w:id="1167"/>
                    <w:r>
                      <w:t>: Packet Processing Flow</w:t>
                    </w:r>
                    <w:bookmarkEnd w:id="1168"/>
                    <w:bookmarkEnd w:id="1169"/>
                    <w:bookmarkEnd w:id="1170"/>
                    <w:bookmarkEnd w:id="1171"/>
                    <w:r>
                      <w:t xml:space="preserve"> (WW)</w:t>
                    </w:r>
                    <w:bookmarkEnd w:id="1172"/>
                  </w:p>
                </w:txbxContent>
              </v:textbox>
            </v:shape>
          </v:group>
        </w:pict>
      </w:r>
    </w:p>
    <w:p w14:paraId="7073FD35" w14:textId="77777777" w:rsidR="00922345" w:rsidRDefault="00922345" w:rsidP="0007186A"/>
    <w:p w14:paraId="2CC5C0E8" w14:textId="77777777" w:rsidR="00922345" w:rsidRDefault="00922345" w:rsidP="0007186A"/>
    <w:p w14:paraId="3986586D" w14:textId="77777777" w:rsidR="00F36CA4" w:rsidRDefault="00DC7D88" w:rsidP="0007186A">
      <w:r>
        <w:tab/>
      </w:r>
    </w:p>
    <w:p w14:paraId="71FB26C2" w14:textId="77777777" w:rsidR="000275FC" w:rsidRDefault="000275FC" w:rsidP="0007186A"/>
    <w:p w14:paraId="4B0AE686" w14:textId="77777777" w:rsidR="00922345" w:rsidRDefault="00F36CA4" w:rsidP="0007186A">
      <w:r>
        <w:tab/>
      </w:r>
      <w:r w:rsidR="00DC7D88">
        <w:t>Here</w:t>
      </w:r>
      <w:r w:rsidR="0050503D">
        <w:t xml:space="preserve"> in </w:t>
      </w:r>
      <w:r w:rsidR="00805111">
        <w:fldChar w:fldCharType="begin"/>
      </w:r>
      <w:r w:rsidR="0050503D">
        <w:instrText xml:space="preserve"> REF _Ref384571164 \h </w:instrText>
      </w:r>
      <w:r w:rsidR="00805111">
        <w:fldChar w:fldCharType="separate"/>
      </w:r>
      <w:r w:rsidR="00933426">
        <w:t xml:space="preserve">Figure </w:t>
      </w:r>
      <w:r w:rsidR="00933426">
        <w:rPr>
          <w:noProof/>
        </w:rPr>
        <w:t>58</w:t>
      </w:r>
      <w:r w:rsidR="00805111">
        <w:fldChar w:fldCharType="end"/>
      </w:r>
      <w:r w:rsidR="00DC7D88">
        <w:t xml:space="preserve">, it is important to point out two important phases of the microcontroller's reply of the </w:t>
      </w:r>
      <w:r w:rsidR="0050503D">
        <w:t>successful reception and completion of the packet's command.</w:t>
      </w:r>
    </w:p>
    <w:p w14:paraId="7C3A7ADE" w14:textId="77777777" w:rsidR="00DC7D88" w:rsidRDefault="00DC7D88" w:rsidP="0007186A">
      <w:r>
        <w:tab/>
        <w:t xml:space="preserve">Firstly, the microcontroller replies with an OK for every packet receives.  This first reply indicates that the packet received has not been corrupted, and its contents have been stored and processed successfully.  Once this occurs, </w:t>
      </w:r>
      <w:commentRangeStart w:id="1173"/>
      <w:r>
        <w:t xml:space="preserve">it is now safely possible to </w:t>
      </w:r>
      <w:commentRangeEnd w:id="1173"/>
      <w:r w:rsidR="004C2969">
        <w:rPr>
          <w:rStyle w:val="CommentReference"/>
        </w:rPr>
        <w:commentReference w:id="1173"/>
      </w:r>
      <w:r>
        <w:t xml:space="preserve">send another packet to the printer, if </w:t>
      </w:r>
      <w:proofErr w:type="spellStart"/>
      <w:r w:rsidR="0050503D">
        <w:t>QueueManager</w:t>
      </w:r>
      <w:proofErr w:type="spellEnd"/>
      <w:r w:rsidR="0050503D">
        <w:t xml:space="preserve"> </w:t>
      </w:r>
      <w:r>
        <w:t>has more packets pending.</w:t>
      </w:r>
    </w:p>
    <w:p w14:paraId="6A888ED5" w14:textId="53760230" w:rsidR="00922345" w:rsidRDefault="00DC7D88" w:rsidP="0007186A">
      <w:r>
        <w:tab/>
        <w:t xml:space="preserve">Secondly, and more importantly, the microcontroller will reply with a "completed" packet.  This indicates to the computer host software that the command in the sent packet has finished being completed entirely. </w:t>
      </w:r>
      <w:r w:rsidRPr="00DC7D88">
        <w:rPr>
          <w:i/>
        </w:rPr>
        <w:t xml:space="preserve"> (Of course, all packets sent to the printer aren't always actions that require some amount of time to complete, but for simplicity, all packets will reply with this anyway, to avoid confusion with packets that do and don't take time to complete.)</w:t>
      </w:r>
      <w:r>
        <w:t xml:space="preserve">  </w:t>
      </w:r>
      <w:r w:rsidR="005046F6">
        <w:t xml:space="preserve">It is important for the computer host software to be aware of when </w:t>
      </w:r>
      <w:ins w:id="1174" w:author="Peter J Zamiska" w:date="2014-04-17T11:47:00Z">
        <w:r w:rsidR="007E7531">
          <w:t xml:space="preserve">a </w:t>
        </w:r>
      </w:ins>
      <w:r w:rsidR="005046F6">
        <w:t xml:space="preserve">packet's actions are completed, in the event that the </w:t>
      </w:r>
      <w:r w:rsidR="005046F6">
        <w:rPr>
          <w:i/>
        </w:rPr>
        <w:t>next</w:t>
      </w:r>
      <w:r w:rsidR="005046F6">
        <w:t xml:space="preserve"> packet that will be sent, is a wait packet.  This ensures that the wait packet actually waits for the pending actions to complete, before that next packet goes ahead and is sent.</w:t>
      </w:r>
    </w:p>
    <w:p w14:paraId="13DC68B5" w14:textId="77777777" w:rsidR="00181B04" w:rsidRDefault="00181B04" w:rsidP="0007186A"/>
    <w:p w14:paraId="09A9ADBE" w14:textId="77777777" w:rsidR="00AD7021" w:rsidRDefault="001D3070" w:rsidP="001D3070">
      <w:pPr>
        <w:pStyle w:val="Heading5"/>
      </w:pPr>
      <w:r>
        <w:t>PacketHolder</w:t>
      </w:r>
    </w:p>
    <w:p w14:paraId="4D7AF829" w14:textId="77777777" w:rsidR="001D3070" w:rsidRDefault="001D3070" w:rsidP="001D3070">
      <w:r>
        <w:tab/>
      </w:r>
      <w:proofErr w:type="spellStart"/>
      <w:r>
        <w:t>PacketHolder</w:t>
      </w:r>
      <w:proofErr w:type="spellEnd"/>
      <w:r>
        <w:t xml:space="preserve"> is a class that simply holds the data to be contained in an actual packet to be sent to the printer.  It contains none of the</w:t>
      </w:r>
      <w:r w:rsidR="0050503D">
        <w:t xml:space="preserve"> actual</w:t>
      </w:r>
      <w:r>
        <w:t xml:space="preserve"> packet format.  Instead of the packet being formatted as soon as it is decided that a packet needs to be sent to the printer, it is better to keep the </w:t>
      </w:r>
      <w:r>
        <w:rPr>
          <w:i/>
        </w:rPr>
        <w:t>contents</w:t>
      </w:r>
      <w:r>
        <w:t xml:space="preserve"> of the packet in a simple holding object, and have a separate class format the packet </w:t>
      </w:r>
      <w:r w:rsidR="0050503D">
        <w:t>accordingly</w:t>
      </w:r>
      <w:r>
        <w:t xml:space="preserve">.  This ensures that only </w:t>
      </w:r>
      <w:r>
        <w:rPr>
          <w:i/>
        </w:rPr>
        <w:t>one</w:t>
      </w:r>
      <w:r>
        <w:t xml:space="preserve"> place within the code of the project actually handles formatting the packet, as opposed to multiple points in the software trying to format the packet correctly (and, all the same way</w:t>
      </w:r>
      <w:r w:rsidR="0050503D">
        <w:t>, creating potential unnecessary conflicts</w:t>
      </w:r>
      <w:r>
        <w:t>).</w:t>
      </w:r>
    </w:p>
    <w:p w14:paraId="018F2832" w14:textId="77777777" w:rsidR="001D3070" w:rsidRDefault="005046F6" w:rsidP="001D3070">
      <w:r>
        <w:tab/>
      </w:r>
      <w:proofErr w:type="spellStart"/>
      <w:r>
        <w:t>PacketHolder</w:t>
      </w:r>
      <w:proofErr w:type="spellEnd"/>
      <w:r>
        <w:t xml:space="preserve"> also</w:t>
      </w:r>
      <w:r w:rsidR="001D3070">
        <w:t xml:space="preserve"> has the property called "wait".  This is a simple </w:t>
      </w:r>
      <w:proofErr w:type="spellStart"/>
      <w:proofErr w:type="gramStart"/>
      <w:r w:rsidR="001D3070">
        <w:t>boolean</w:t>
      </w:r>
      <w:proofErr w:type="spellEnd"/>
      <w:proofErr w:type="gramEnd"/>
      <w:r w:rsidR="001D3070">
        <w:t xml:space="preserve"> value that holds whether or not that this packet must wait for all previous actions before it to complete, before it is safe to send this packet.  This will be explained in more detail in the </w:t>
      </w:r>
      <w:proofErr w:type="spellStart"/>
      <w:r w:rsidR="001D3070">
        <w:t>QueueManager</w:t>
      </w:r>
      <w:proofErr w:type="spellEnd"/>
      <w:r w:rsidR="001D3070">
        <w:t xml:space="preserve"> class description</w:t>
      </w:r>
      <w:r w:rsidR="0050503D">
        <w:t>.</w:t>
      </w:r>
    </w:p>
    <w:p w14:paraId="6C05BDD5" w14:textId="77777777" w:rsidR="007A5391" w:rsidRDefault="007A5391" w:rsidP="001D3070"/>
    <w:p w14:paraId="33509303" w14:textId="77777777" w:rsidR="001D3070" w:rsidRDefault="001D3070" w:rsidP="001D3070">
      <w:pPr>
        <w:pStyle w:val="Heading5"/>
      </w:pPr>
      <w:r>
        <w:lastRenderedPageBreak/>
        <w:t>QueueManager</w:t>
      </w:r>
    </w:p>
    <w:p w14:paraId="3524980E" w14:textId="77777777" w:rsidR="001D3070" w:rsidRDefault="00181B04" w:rsidP="001D3070">
      <w:r>
        <w:tab/>
      </w:r>
      <w:proofErr w:type="spellStart"/>
      <w:r>
        <w:t>QueueManager</w:t>
      </w:r>
      <w:proofErr w:type="spellEnd"/>
      <w:r>
        <w:t xml:space="preserve"> is by far the most important class object in terms of the printer's communication protocol.  The </w:t>
      </w:r>
      <w:proofErr w:type="spellStart"/>
      <w:r>
        <w:t>QueueManager</w:t>
      </w:r>
      <w:proofErr w:type="spellEnd"/>
      <w:r>
        <w:t xml:space="preserve"> holds a list of all queued packets to be sent to the printer, but more importantly, controls the flow of when packets are to be sent to the printer, given certain criteria.</w:t>
      </w:r>
    </w:p>
    <w:p w14:paraId="57EA333E" w14:textId="77777777" w:rsidR="00617359" w:rsidRDefault="00617359" w:rsidP="001D3070">
      <w:r>
        <w:tab/>
        <w:t xml:space="preserve">The </w:t>
      </w:r>
      <w:proofErr w:type="spellStart"/>
      <w:r>
        <w:t>QueueManager</w:t>
      </w:r>
      <w:proofErr w:type="spellEnd"/>
      <w:r>
        <w:t xml:space="preserve"> uses a </w:t>
      </w:r>
      <w:proofErr w:type="gramStart"/>
      <w:r>
        <w:t>Thread(</w:t>
      </w:r>
      <w:proofErr w:type="gramEnd"/>
      <w:r>
        <w:t>) object to constantly (actually around once every 10ms) monitor if a packet is ready to be sent, the printer electronics has completed processing the previous packet, and that the packet is not pending the completion of all packets before it.</w:t>
      </w:r>
    </w:p>
    <w:p w14:paraId="4EBCA96A" w14:textId="77777777" w:rsidR="00870399" w:rsidRDefault="00617359" w:rsidP="001D3070">
      <w:r>
        <w:tab/>
      </w:r>
      <w:proofErr w:type="spellStart"/>
      <w:r>
        <w:t>QueueManager</w:t>
      </w:r>
      <w:proofErr w:type="spellEnd"/>
      <w:r>
        <w:t xml:space="preserve"> makes use of the "wait" pro</w:t>
      </w:r>
      <w:r w:rsidR="00304AF3">
        <w:t xml:space="preserve">perty of the </w:t>
      </w:r>
      <w:proofErr w:type="spellStart"/>
      <w:r w:rsidR="00304AF3">
        <w:t>PacketHolder</w:t>
      </w:r>
      <w:proofErr w:type="spellEnd"/>
      <w:r w:rsidR="00304AF3">
        <w:t xml:space="preserve"> class, which is crucial to the successful control of packet flow of the printer's communication system.  Certain actions, such as translating in the X direction to print the loaded line, </w:t>
      </w:r>
      <w:r w:rsidR="00304AF3">
        <w:rPr>
          <w:i/>
        </w:rPr>
        <w:t>must</w:t>
      </w:r>
      <w:r w:rsidR="00304AF3">
        <w:t xml:space="preserve"> wait for the printer head to be in position, and the line's data to be loaded into memory of the printer electronics, before it can proceed with sending the actual translate for printing packet.  This is an example of a packet where </w:t>
      </w:r>
      <w:proofErr w:type="spellStart"/>
      <w:r w:rsidR="00304AF3">
        <w:t>PacketHolder's</w:t>
      </w:r>
      <w:proofErr w:type="spellEnd"/>
      <w:r w:rsidR="00304AF3">
        <w:t xml:space="preserve"> attribute of "wait" would be set to true.  As it indicates, it must wait for all previous actions (getting into position and line data being ready), before </w:t>
      </w:r>
      <w:r w:rsidR="00360036">
        <w:t>it</w:t>
      </w:r>
      <w:r w:rsidR="00304AF3">
        <w:t xml:space="preserve"> can tell the printer to go ahead and print the queued line.</w:t>
      </w:r>
    </w:p>
    <w:p w14:paraId="36BC23D2" w14:textId="77777777" w:rsidR="005046F6" w:rsidRDefault="005046F6" w:rsidP="005046F6">
      <w:pPr>
        <w:pStyle w:val="Heading5"/>
      </w:pPr>
      <w:r>
        <w:t>Printer</w:t>
      </w:r>
      <w:r w:rsidR="00A55FD9">
        <w:t>C</w:t>
      </w:r>
      <w:r>
        <w:t>omm</w:t>
      </w:r>
    </w:p>
    <w:p w14:paraId="6AB700BC" w14:textId="77777777" w:rsidR="005046F6" w:rsidRDefault="005046F6" w:rsidP="005046F6">
      <w:r>
        <w:tab/>
      </w:r>
      <w:proofErr w:type="spellStart"/>
      <w:r>
        <w:t>PrinterComm</w:t>
      </w:r>
      <w:proofErr w:type="spellEnd"/>
      <w:r>
        <w:t xml:space="preserve"> is the class that translate</w:t>
      </w:r>
      <w:r w:rsidR="00360036">
        <w:t>s</w:t>
      </w:r>
      <w:r>
        <w:t xml:space="preserve"> </w:t>
      </w:r>
      <w:proofErr w:type="spellStart"/>
      <w:r>
        <w:t>PacketHolder</w:t>
      </w:r>
      <w:proofErr w:type="spellEnd"/>
      <w:r>
        <w:t xml:space="preserve"> class objects, when they are ready to be sent, into the actual packet format that the microcontroller is programmed to support.  It takes the data that's held in the </w:t>
      </w:r>
      <w:proofErr w:type="spellStart"/>
      <w:r>
        <w:t>PacketHolder.PacketData</w:t>
      </w:r>
      <w:proofErr w:type="spellEnd"/>
      <w:r>
        <w:t xml:space="preserve"> object, and encodes it appropriately.</w:t>
      </w:r>
    </w:p>
    <w:p w14:paraId="09A41726" w14:textId="77777777" w:rsidR="005046F6" w:rsidRDefault="005046F6" w:rsidP="005046F6">
      <w:pPr>
        <w:pStyle w:val="Heading5"/>
      </w:pPr>
      <w:r>
        <w:t>PacketVerificationSystem</w:t>
      </w:r>
    </w:p>
    <w:p w14:paraId="7718C107" w14:textId="77777777" w:rsidR="005046F6" w:rsidRDefault="005046F6" w:rsidP="005046F6">
      <w:r>
        <w:tab/>
        <w:t xml:space="preserve">After the packet payload has been created by the </w:t>
      </w:r>
      <w:proofErr w:type="spellStart"/>
      <w:r>
        <w:t>PrinterComm</w:t>
      </w:r>
      <w:proofErr w:type="spellEnd"/>
      <w:r>
        <w:t xml:space="preserve"> class, the packet's headers and footers need to be added for the transport between the computer host software, over USB cable, to the microcontroller.</w:t>
      </w:r>
    </w:p>
    <w:p w14:paraId="0BB21A8A" w14:textId="77777777" w:rsidR="00360036" w:rsidRDefault="008047F4" w:rsidP="005046F6">
      <w:r>
        <w:rPr>
          <w:noProof/>
          <w:lang w:bidi="ar-SA"/>
        </w:rPr>
        <w:pict w14:anchorId="420E9640">
          <v:group id="Group 324" o:spid="_x0000_s1219" style="position:absolute;margin-left:39.15pt;margin-top:2.65pt;width:461.65pt;height:189.6pt;z-index:251828224" coordorigin="1503,9720" coordsize="9233,3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">
            <v:shape id="Text Box 322" o:spid="_x0000_s1220" type="#_x0000_t202" style="position:absolute;left:1503;top:9720;width:9233;height:30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SRYcgA&#10;AADjAAAADwAAAGRycy9kb3ducmV2LnhtbERPX2vCMBB/H+w7hBvsbaYOtVKNMibC3uacIL6dydkU&#10;m0vXZLXu0y8DYY/3+3/zZe9q0VEbKs8KhoMMBLH2puJSwe5z/TQFESKywdozKbhSgOXi/m6OhfEX&#10;/qBuG0uRQjgUqMDG2BRSBm3JYRj4hjhxJ986jOlsS2lavKRwV8vnLJtIhxWnBosNvVrS5+23UxBW&#10;m69GnzbHszXXn/dVN9b79UGpx4f+ZQYiUh//xTf3m0nz82wyzkfDUQ5/PyUA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ZJFhyAAAAOMAAAAPAAAAAAAAAAAAAAAAAJgCAABk&#10;cnMvZG93bnJldi54bWxQSwUGAAAAAAQABAD1AAAAjQMAAAAA&#10;">
              <v:textbox style="mso-fit-shape-to-text:t">
                <w:txbxContent>
                  <w:p w14:paraId="6587F680"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sidRPr="00360036">
                      <w:rPr>
                        <w:rFonts w:ascii="Consolas" w:hAnsi="Consolas" w:cs="Consolas"/>
                        <w:noProof/>
                        <w:color w:val="0000FF"/>
                        <w:sz w:val="16"/>
                        <w:lang w:bidi="ar-SA"/>
                      </w:rPr>
                      <w:t>public</w:t>
                    </w:r>
                    <w:r w:rsidRPr="00360036">
                      <w:rPr>
                        <w:rFonts w:ascii="Consolas" w:hAnsi="Consolas" w:cs="Consolas"/>
                        <w:noProof/>
                        <w:sz w:val="16"/>
                        <w:lang w:bidi="ar-SA"/>
                      </w:rPr>
                      <w:t xml:space="preserve"> </w:t>
                    </w:r>
                    <w:r w:rsidRPr="00360036">
                      <w:rPr>
                        <w:rFonts w:ascii="Consolas" w:hAnsi="Consolas" w:cs="Consolas"/>
                        <w:noProof/>
                        <w:color w:val="2B91AF"/>
                        <w:sz w:val="16"/>
                        <w:lang w:bidi="ar-SA"/>
                      </w:rPr>
                      <w:t>UInt32</w:t>
                    </w:r>
                    <w:r w:rsidRPr="00360036">
                      <w:rPr>
                        <w:rFonts w:ascii="Consolas" w:hAnsi="Consolas" w:cs="Consolas"/>
                        <w:noProof/>
                        <w:sz w:val="16"/>
                        <w:lang w:bidi="ar-SA"/>
                      </w:rPr>
                      <w:t xml:space="preserve"> Enqueue(</w:t>
                    </w:r>
                    <w:r w:rsidRPr="00360036">
                      <w:rPr>
                        <w:rFonts w:ascii="Consolas" w:hAnsi="Consolas" w:cs="Consolas"/>
                        <w:noProof/>
                        <w:color w:val="2B91AF"/>
                        <w:sz w:val="16"/>
                        <w:lang w:bidi="ar-SA"/>
                      </w:rPr>
                      <w:t>String</w:t>
                    </w:r>
                    <w:r w:rsidRPr="00360036">
                      <w:rPr>
                        <w:rFonts w:ascii="Consolas" w:hAnsi="Consolas" w:cs="Consolas"/>
                        <w:noProof/>
                        <w:sz w:val="16"/>
                        <w:lang w:bidi="ar-SA"/>
                      </w:rPr>
                      <w:t xml:space="preserve"> payload)</w:t>
                    </w:r>
                  </w:p>
                  <w:p w14:paraId="2C0879BF"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sidRPr="00360036">
                      <w:rPr>
                        <w:rFonts w:ascii="Consolas" w:hAnsi="Consolas" w:cs="Consolas"/>
                        <w:noProof/>
                        <w:sz w:val="16"/>
                        <w:lang w:bidi="ar-SA"/>
                      </w:rPr>
                      <w:t>{</w:t>
                    </w:r>
                  </w:p>
                  <w:p w14:paraId="5C3367C8"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360036">
                      <w:rPr>
                        <w:rFonts w:ascii="Consolas" w:hAnsi="Consolas" w:cs="Consolas"/>
                        <w:noProof/>
                        <w:color w:val="2B91AF"/>
                        <w:sz w:val="16"/>
                        <w:lang w:bidi="ar-SA"/>
                      </w:rPr>
                      <w:t>UInt32</w:t>
                    </w:r>
                    <w:r w:rsidRPr="00360036">
                      <w:rPr>
                        <w:rFonts w:ascii="Consolas" w:hAnsi="Consolas" w:cs="Consolas"/>
                        <w:noProof/>
                        <w:sz w:val="16"/>
                        <w:lang w:bidi="ar-SA"/>
                      </w:rPr>
                      <w:t xml:space="preserve"> packetNum = (</w:t>
                    </w:r>
                    <w:r w:rsidRPr="00360036">
                      <w:rPr>
                        <w:rFonts w:ascii="Consolas" w:hAnsi="Consolas" w:cs="Consolas"/>
                        <w:noProof/>
                        <w:color w:val="2B91AF"/>
                        <w:sz w:val="16"/>
                        <w:lang w:bidi="ar-SA"/>
                      </w:rPr>
                      <w:t>UInt32</w:t>
                    </w:r>
                    <w:r w:rsidRPr="00360036">
                      <w:rPr>
                        <w:rFonts w:ascii="Consolas" w:hAnsi="Consolas" w:cs="Consolas"/>
                        <w:noProof/>
                        <w:sz w:val="16"/>
                        <w:lang w:bidi="ar-SA"/>
                      </w:rPr>
                      <w:t>) _packetsSent.Count;</w:t>
                    </w:r>
                  </w:p>
                  <w:p w14:paraId="3B2143DD"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360036">
                      <w:rPr>
                        <w:rFonts w:ascii="Consolas" w:hAnsi="Consolas" w:cs="Consolas"/>
                        <w:noProof/>
                        <w:color w:val="2B91AF"/>
                        <w:sz w:val="16"/>
                        <w:lang w:bidi="ar-SA"/>
                      </w:rPr>
                      <w:t>UInt32</w:t>
                    </w:r>
                    <w:r w:rsidRPr="00360036">
                      <w:rPr>
                        <w:rFonts w:ascii="Consolas" w:hAnsi="Consolas" w:cs="Consolas"/>
                        <w:noProof/>
                        <w:sz w:val="16"/>
                        <w:lang w:bidi="ar-SA"/>
                      </w:rPr>
                      <w:t xml:space="preserve"> checksum = calcChecksum(payload);</w:t>
                    </w:r>
                  </w:p>
                  <w:p w14:paraId="063557D2"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360036">
                      <w:rPr>
                        <w:rFonts w:ascii="Consolas" w:hAnsi="Consolas" w:cs="Consolas"/>
                        <w:noProof/>
                        <w:color w:val="0000FF"/>
                        <w:sz w:val="16"/>
                        <w:lang w:bidi="ar-SA"/>
                      </w:rPr>
                      <w:t>string</w:t>
                    </w:r>
                    <w:r w:rsidRPr="00360036">
                      <w:rPr>
                        <w:rFonts w:ascii="Consolas" w:hAnsi="Consolas" w:cs="Consolas"/>
                        <w:noProof/>
                        <w:sz w:val="16"/>
                        <w:lang w:bidi="ar-SA"/>
                      </w:rPr>
                      <w:t xml:space="preserve"> packetReady = packetNum.ToString(</w:t>
                    </w:r>
                    <w:r w:rsidRPr="00360036">
                      <w:rPr>
                        <w:rFonts w:ascii="Consolas" w:hAnsi="Consolas" w:cs="Consolas"/>
                        <w:noProof/>
                        <w:color w:val="A31515"/>
                        <w:sz w:val="16"/>
                        <w:lang w:bidi="ar-SA"/>
                      </w:rPr>
                      <w:t>"0000000000"</w:t>
                    </w:r>
                    <w:r w:rsidRPr="00360036">
                      <w:rPr>
                        <w:rFonts w:ascii="Consolas" w:hAnsi="Consolas" w:cs="Consolas"/>
                        <w:noProof/>
                        <w:sz w:val="16"/>
                        <w:lang w:bidi="ar-SA"/>
                      </w:rPr>
                      <w:t>) + payload + checksum.ToString(</w:t>
                    </w:r>
                    <w:r w:rsidRPr="00360036">
                      <w:rPr>
                        <w:rFonts w:ascii="Consolas" w:hAnsi="Consolas" w:cs="Consolas"/>
                        <w:noProof/>
                        <w:color w:val="A31515"/>
                        <w:sz w:val="16"/>
                        <w:lang w:bidi="ar-SA"/>
                      </w:rPr>
                      <w:t>"00000"</w:t>
                    </w:r>
                    <w:r w:rsidRPr="00360036">
                      <w:rPr>
                        <w:rFonts w:ascii="Consolas" w:hAnsi="Consolas" w:cs="Consolas"/>
                        <w:noProof/>
                        <w:sz w:val="16"/>
                        <w:lang w:bidi="ar-SA"/>
                      </w:rPr>
                      <w:t>);</w:t>
                    </w:r>
                  </w:p>
                  <w:p w14:paraId="4776C14B"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sidRPr="00360036">
                      <w:rPr>
                        <w:rFonts w:ascii="Consolas" w:hAnsi="Consolas" w:cs="Consolas"/>
                        <w:noProof/>
                        <w:sz w:val="16"/>
                        <w:lang w:bidi="ar-SA"/>
                      </w:rPr>
                      <w:t xml:space="preserve">            </w:t>
                    </w:r>
                  </w:p>
                  <w:p w14:paraId="31E24851"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360036">
                      <w:rPr>
                        <w:rFonts w:ascii="Consolas" w:hAnsi="Consolas" w:cs="Consolas"/>
                        <w:noProof/>
                        <w:color w:val="2B91AF"/>
                        <w:sz w:val="16"/>
                        <w:lang w:bidi="ar-SA"/>
                      </w:rPr>
                      <w:t>RawPacket</w:t>
                    </w:r>
                    <w:r w:rsidRPr="00360036">
                      <w:rPr>
                        <w:rFonts w:ascii="Consolas" w:hAnsi="Consolas" w:cs="Consolas"/>
                        <w:noProof/>
                        <w:sz w:val="16"/>
                        <w:lang w:bidi="ar-SA"/>
                      </w:rPr>
                      <w:t xml:space="preserve"> newPacket = </w:t>
                    </w:r>
                    <w:r w:rsidRPr="00360036">
                      <w:rPr>
                        <w:rFonts w:ascii="Consolas" w:hAnsi="Consolas" w:cs="Consolas"/>
                        <w:noProof/>
                        <w:color w:val="0000FF"/>
                        <w:sz w:val="16"/>
                        <w:lang w:bidi="ar-SA"/>
                      </w:rPr>
                      <w:t>new</w:t>
                    </w:r>
                    <w:r w:rsidRPr="00360036">
                      <w:rPr>
                        <w:rFonts w:ascii="Consolas" w:hAnsi="Consolas" w:cs="Consolas"/>
                        <w:noProof/>
                        <w:sz w:val="16"/>
                        <w:lang w:bidi="ar-SA"/>
                      </w:rPr>
                      <w:t xml:space="preserve"> </w:t>
                    </w:r>
                    <w:r w:rsidRPr="00360036">
                      <w:rPr>
                        <w:rFonts w:ascii="Consolas" w:hAnsi="Consolas" w:cs="Consolas"/>
                        <w:noProof/>
                        <w:color w:val="2B91AF"/>
                        <w:sz w:val="16"/>
                        <w:lang w:bidi="ar-SA"/>
                      </w:rPr>
                      <w:t>RawPacket</w:t>
                    </w:r>
                    <w:r w:rsidRPr="00360036">
                      <w:rPr>
                        <w:rFonts w:ascii="Consolas" w:hAnsi="Consolas" w:cs="Consolas"/>
                        <w:noProof/>
                        <w:sz w:val="16"/>
                        <w:lang w:bidi="ar-SA"/>
                      </w:rPr>
                      <w:t>(packetReady);</w:t>
                    </w:r>
                  </w:p>
                  <w:p w14:paraId="50FD1EBF"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360036">
                      <w:rPr>
                        <w:rFonts w:ascii="Consolas" w:hAnsi="Consolas" w:cs="Consolas"/>
                        <w:noProof/>
                        <w:sz w:val="16"/>
                        <w:lang w:bidi="ar-SA"/>
                      </w:rPr>
                      <w:t>_packetsSent.Add(newPacket);</w:t>
                    </w:r>
                  </w:p>
                  <w:p w14:paraId="19915EA1"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p>
                  <w:p w14:paraId="78E806C6"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360036">
                      <w:rPr>
                        <w:rFonts w:ascii="Consolas" w:hAnsi="Consolas" w:cs="Consolas"/>
                        <w:noProof/>
                        <w:sz w:val="16"/>
                        <w:lang w:bidi="ar-SA"/>
                      </w:rPr>
                      <w:t>PacketReady(packetReady);</w:t>
                    </w:r>
                  </w:p>
                  <w:p w14:paraId="7858D449"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p>
                  <w:p w14:paraId="02D4E631" w14:textId="77777777" w:rsidR="008047F4" w:rsidRPr="00360036" w:rsidRDefault="008047F4" w:rsidP="00360036">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360036">
                      <w:rPr>
                        <w:rFonts w:ascii="Consolas" w:hAnsi="Consolas" w:cs="Consolas"/>
                        <w:noProof/>
                        <w:color w:val="0000FF"/>
                        <w:sz w:val="16"/>
                        <w:lang w:bidi="ar-SA"/>
                      </w:rPr>
                      <w:t>return</w:t>
                    </w:r>
                    <w:r w:rsidRPr="00360036">
                      <w:rPr>
                        <w:rFonts w:ascii="Consolas" w:hAnsi="Consolas" w:cs="Consolas"/>
                        <w:noProof/>
                        <w:sz w:val="16"/>
                        <w:lang w:bidi="ar-SA"/>
                      </w:rPr>
                      <w:t xml:space="preserve"> packetNum;</w:t>
                    </w:r>
                  </w:p>
                  <w:p w14:paraId="3C8F880B" w14:textId="77777777" w:rsidR="008047F4" w:rsidRPr="00360036" w:rsidRDefault="008047F4" w:rsidP="00360036">
                    <w:pPr>
                      <w:rPr>
                        <w:sz w:val="16"/>
                      </w:rPr>
                    </w:pPr>
                    <w:r w:rsidRPr="00360036">
                      <w:rPr>
                        <w:rFonts w:ascii="Consolas" w:hAnsi="Consolas" w:cs="Consolas"/>
                        <w:noProof/>
                        <w:sz w:val="16"/>
                        <w:lang w:bidi="ar-SA"/>
                      </w:rPr>
                      <w:t>}</w:t>
                    </w:r>
                  </w:p>
                </w:txbxContent>
              </v:textbox>
            </v:shape>
            <v:shape id="Text Box 323" o:spid="_x0000_s1221" type="#_x0000_t202" style="position:absolute;left:3960;top:12743;width:4319;height: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Wy8kA&#10;AADjAAAADwAAAGRycy9kb3ducmV2LnhtbESPO2/DMAyE9wL5DwIDdGskF3kUbpQg6APIkCWpuxMW&#10;axm1KMNiY+ffV0OBjuQd7z5u91Po1JWG1Ea2UCwMKOI6upYbC9XH+8MTqCTIDrvIZOFGCfa72d0W&#10;SxdHPtP1Io3KIZxKtOBF+lLrVHsKmBaxJ87aVxwCSh6HRrsBxxweOv1ozFoHbDk3eOzpxVP9ffkJ&#10;FkTcobhVbyEdP6fT6+hNvcLK2vv5dHgGJTTJv/nv+ugy/sasV5tlsczQ+ae8AL37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riWy8kAAADjAAAADwAAAAAAAAAAAAAAAACYAgAA&#10;ZHJzL2Rvd25yZXYueG1sUEsFBgAAAAAEAAQA9QAAAI4DAAAAAA==&#10;" filled="f" stroked="f">
              <v:textbox style="mso-fit-shape-to-text:t">
                <w:txbxContent>
                  <w:p w14:paraId="127344C6" w14:textId="77777777" w:rsidR="008047F4" w:rsidRDefault="008047F4" w:rsidP="00360036">
                    <w:pPr>
                      <w:pStyle w:val="Caption"/>
                      <w:jc w:val="center"/>
                    </w:pPr>
                    <w:bookmarkStart w:id="1175" w:name="_Ref384825890"/>
                    <w:bookmarkStart w:id="1176" w:name="_Toc385422176"/>
                    <w:bookmarkStart w:id="1177" w:name="_Toc385422854"/>
                    <w:bookmarkStart w:id="1178" w:name="_Toc385422947"/>
                    <w:bookmarkStart w:id="1179" w:name="_Toc385446974"/>
                    <w:r>
                      <w:t xml:space="preserve">Figure </w:t>
                    </w:r>
                    <w:fldSimple w:instr=" SEQ Figure \* ARABIC ">
                      <w:r>
                        <w:rPr>
                          <w:noProof/>
                        </w:rPr>
                        <w:t>59</w:t>
                      </w:r>
                    </w:fldSimple>
                    <w:bookmarkEnd w:id="1175"/>
                    <w:r>
                      <w:t>: Appending the payload header and footer</w:t>
                    </w:r>
                    <w:bookmarkEnd w:id="1176"/>
                    <w:bookmarkEnd w:id="1177"/>
                    <w:bookmarkEnd w:id="1178"/>
                    <w:r>
                      <w:t xml:space="preserve"> (WW)</w:t>
                    </w:r>
                    <w:bookmarkEnd w:id="1179"/>
                  </w:p>
                </w:txbxContent>
              </v:textbox>
            </v:shape>
          </v:group>
        </w:pict>
      </w:r>
    </w:p>
    <w:p w14:paraId="4AB0D050" w14:textId="77777777" w:rsidR="00360036" w:rsidRDefault="00360036" w:rsidP="005046F6"/>
    <w:p w14:paraId="7C345F08" w14:textId="77777777" w:rsidR="00360036" w:rsidRDefault="00360036" w:rsidP="005046F6"/>
    <w:p w14:paraId="002EAB2C" w14:textId="77777777" w:rsidR="00360036" w:rsidRDefault="00360036" w:rsidP="005046F6"/>
    <w:p w14:paraId="196974CE" w14:textId="77777777" w:rsidR="00360036" w:rsidRDefault="00360036" w:rsidP="005046F6"/>
    <w:p w14:paraId="7DB2B0B1" w14:textId="77777777" w:rsidR="00360036" w:rsidRDefault="00360036" w:rsidP="005046F6"/>
    <w:p w14:paraId="4B3164CD" w14:textId="77777777" w:rsidR="00360036" w:rsidRDefault="00360036" w:rsidP="005046F6"/>
    <w:p w14:paraId="40F4EB1B" w14:textId="77777777" w:rsidR="00360036" w:rsidRDefault="00360036" w:rsidP="005046F6"/>
    <w:p w14:paraId="0EEC5476" w14:textId="77777777" w:rsidR="005046F6" w:rsidRDefault="005046F6" w:rsidP="005046F6">
      <w:r>
        <w:tab/>
      </w:r>
      <w:r w:rsidR="00360036">
        <w:t xml:space="preserve">As shown in </w:t>
      </w:r>
      <w:r w:rsidR="00805111">
        <w:fldChar w:fldCharType="begin"/>
      </w:r>
      <w:r w:rsidR="00360036">
        <w:instrText xml:space="preserve"> REF _Ref384825890 \h </w:instrText>
      </w:r>
      <w:r w:rsidR="00805111">
        <w:fldChar w:fldCharType="separate"/>
      </w:r>
      <w:r w:rsidR="00933426">
        <w:t xml:space="preserve">Figure </w:t>
      </w:r>
      <w:r w:rsidR="00933426">
        <w:rPr>
          <w:noProof/>
        </w:rPr>
        <w:t>59</w:t>
      </w:r>
      <w:r w:rsidR="00805111">
        <w:fldChar w:fldCharType="end"/>
      </w:r>
      <w:r w:rsidR="00360036">
        <w:t>, t</w:t>
      </w:r>
      <w:r>
        <w:t>he header simply consists of a 10 character unsigned integer indicating packet number.</w:t>
      </w:r>
      <w:r w:rsidR="00360036">
        <w:t xml:space="preserve">  </w:t>
      </w:r>
      <w:r>
        <w:t xml:space="preserve">The footer is a 5 byte checksum that is performed on the payload of the packet.  This checksum is calculated both by the computer host software, and the microcontroller.  </w:t>
      </w:r>
      <w:r w:rsidR="009C5691">
        <w:t>In the event that the checksums do not match, a packet is sent to the computer host software indicating of this failure, requesting that the same packet is resent.</w:t>
      </w:r>
    </w:p>
    <w:p w14:paraId="1B70EAB1" w14:textId="77777777" w:rsidR="00360036" w:rsidRDefault="00360036" w:rsidP="005046F6"/>
    <w:p w14:paraId="55E84824" w14:textId="77777777" w:rsidR="00360036" w:rsidRDefault="00360036" w:rsidP="005046F6"/>
    <w:p w14:paraId="4B245DA0" w14:textId="77777777" w:rsidR="00360036" w:rsidRDefault="00360036" w:rsidP="005046F6"/>
    <w:p w14:paraId="4D28A714" w14:textId="77777777" w:rsidR="00360036" w:rsidRDefault="008047F4" w:rsidP="005046F6">
      <w:r>
        <w:rPr>
          <w:noProof/>
          <w:lang w:bidi="ar-SA"/>
        </w:rPr>
        <w:lastRenderedPageBreak/>
        <w:pict w14:anchorId="44A6F17D">
          <v:group id="Group 325" o:spid="_x0000_s1222" style="position:absolute;margin-left:101.6pt;margin-top:-10.95pt;width:335.6pt;height:241.45pt;z-index:251763712" coordorigin="2764,3269" coordsize="6712,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">
            <v:shape id="Text Box 33" o:spid="_x0000_s1223" type="#_x0000_t202" style="position:absolute;left:2764;top:3269;width:6712;height:38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soSMgA&#10;AADjAAAADwAAAGRycy9kb3ducmV2LnhtbERPX0/CMBB/N/E7NEfii4EOnRsOCjEmEnxTIPh6WY9t&#10;cb3Oto7x7SmJiY/3+3+L1WBa0ZPzjWUF00kCgri0uuFKwX73Np6B8AFZY2uZFJzJw2p5e7PAQtsT&#10;f1K/DZWIIewLVFCH0BVS+rImg35iO+LIHa0zGOLpKqkdnmK4aeVDkmTSYMOxocaOXmsqv7e/RsEs&#10;3fRf/v3x41Bmx/Y53Of9+scpdTcaXuYgAg3hX/zn3ug4P0+ypzydpilcf4oAyO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iyhIyAAAAOMAAAAPAAAAAAAAAAAAAAAAAJgCAABk&#10;cnMvZG93bnJldi54bWxQSwUGAAAAAAQABAD1AAAAjQMAAAAA&#10;">
              <v:textbox>
                <w:txbxContent>
                  <w:p w14:paraId="168B803B"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color w:val="0000FF"/>
                        <w:sz w:val="16"/>
                        <w:szCs w:val="16"/>
                        <w:lang w:bidi="ar-SA"/>
                      </w:rPr>
                      <w:t>private</w:t>
                    </w:r>
                    <w:r w:rsidRPr="00740097">
                      <w:rPr>
                        <w:rFonts w:ascii="Consolas" w:hAnsi="Consolas" w:cs="Consolas"/>
                        <w:noProof/>
                        <w:sz w:val="16"/>
                        <w:szCs w:val="16"/>
                        <w:lang w:bidi="ar-SA"/>
                      </w:rPr>
                      <w:t xml:space="preserve"> </w:t>
                    </w:r>
                    <w:r w:rsidRPr="00740097">
                      <w:rPr>
                        <w:rFonts w:ascii="Consolas" w:hAnsi="Consolas" w:cs="Consolas"/>
                        <w:noProof/>
                        <w:color w:val="0000FF"/>
                        <w:sz w:val="16"/>
                        <w:szCs w:val="16"/>
                        <w:lang w:bidi="ar-SA"/>
                      </w:rPr>
                      <w:t>ushort</w:t>
                    </w:r>
                    <w:r w:rsidRPr="00740097">
                      <w:rPr>
                        <w:rFonts w:ascii="Consolas" w:hAnsi="Consolas" w:cs="Consolas"/>
                        <w:noProof/>
                        <w:sz w:val="16"/>
                        <w:szCs w:val="16"/>
                        <w:lang w:bidi="ar-SA"/>
                      </w:rPr>
                      <w:t xml:space="preserve"> calcChecksum(</w:t>
                    </w:r>
                    <w:r w:rsidRPr="00740097">
                      <w:rPr>
                        <w:rFonts w:ascii="Consolas" w:hAnsi="Consolas" w:cs="Consolas"/>
                        <w:noProof/>
                        <w:color w:val="2B91AF"/>
                        <w:sz w:val="16"/>
                        <w:szCs w:val="16"/>
                        <w:lang w:bidi="ar-SA"/>
                      </w:rPr>
                      <w:t>String</w:t>
                    </w:r>
                    <w:r w:rsidRPr="00740097">
                      <w:rPr>
                        <w:rFonts w:ascii="Consolas" w:hAnsi="Consolas" w:cs="Consolas"/>
                        <w:noProof/>
                        <w:sz w:val="16"/>
                        <w:szCs w:val="16"/>
                        <w:lang w:bidi="ar-SA"/>
                      </w:rPr>
                      <w:t xml:space="preserve"> cmd)</w:t>
                    </w:r>
                  </w:p>
                  <w:p w14:paraId="00C31182"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w:t>
                    </w:r>
                  </w:p>
                  <w:p w14:paraId="568352EF"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ab/>
                    </w:r>
                    <w:r w:rsidRPr="00740097">
                      <w:rPr>
                        <w:rFonts w:ascii="Consolas" w:hAnsi="Consolas" w:cs="Consolas"/>
                        <w:noProof/>
                        <w:color w:val="0000FF"/>
                        <w:sz w:val="16"/>
                        <w:szCs w:val="16"/>
                        <w:lang w:bidi="ar-SA"/>
                      </w:rPr>
                      <w:t>int</w:t>
                    </w:r>
                    <w:r w:rsidRPr="00740097">
                      <w:rPr>
                        <w:rFonts w:ascii="Consolas" w:hAnsi="Consolas" w:cs="Consolas"/>
                        <w:noProof/>
                        <w:sz w:val="16"/>
                        <w:szCs w:val="16"/>
                        <w:lang w:bidi="ar-SA"/>
                      </w:rPr>
                      <w:t xml:space="preserve"> cs = 0;</w:t>
                    </w:r>
                  </w:p>
                  <w:p w14:paraId="07118933"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ab/>
                    </w:r>
                    <w:r w:rsidRPr="00740097">
                      <w:rPr>
                        <w:rFonts w:ascii="Consolas" w:hAnsi="Consolas" w:cs="Consolas"/>
                        <w:noProof/>
                        <w:color w:val="0000FF"/>
                        <w:sz w:val="16"/>
                        <w:szCs w:val="16"/>
                        <w:lang w:bidi="ar-SA"/>
                      </w:rPr>
                      <w:t>int</w:t>
                    </w:r>
                    <w:r w:rsidRPr="00740097">
                      <w:rPr>
                        <w:rFonts w:ascii="Consolas" w:hAnsi="Consolas" w:cs="Consolas"/>
                        <w:noProof/>
                        <w:sz w:val="16"/>
                        <w:szCs w:val="16"/>
                        <w:lang w:bidi="ar-SA"/>
                      </w:rPr>
                      <w:t xml:space="preserve"> x;</w:t>
                    </w:r>
                  </w:p>
                  <w:p w14:paraId="46C91775"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ab/>
                    </w:r>
                    <w:r w:rsidRPr="00740097">
                      <w:rPr>
                        <w:rFonts w:ascii="Consolas" w:hAnsi="Consolas" w:cs="Consolas"/>
                        <w:noProof/>
                        <w:color w:val="0000FF"/>
                        <w:sz w:val="16"/>
                        <w:szCs w:val="16"/>
                        <w:lang w:bidi="ar-SA"/>
                      </w:rPr>
                      <w:t>bool</w:t>
                    </w:r>
                    <w:r w:rsidRPr="00740097">
                      <w:rPr>
                        <w:rFonts w:ascii="Consolas" w:hAnsi="Consolas" w:cs="Consolas"/>
                        <w:noProof/>
                        <w:sz w:val="16"/>
                        <w:szCs w:val="16"/>
                        <w:lang w:bidi="ar-SA"/>
                      </w:rPr>
                      <w:t xml:space="preserve"> j = </w:t>
                    </w:r>
                    <w:r w:rsidRPr="00740097">
                      <w:rPr>
                        <w:rFonts w:ascii="Consolas" w:hAnsi="Consolas" w:cs="Consolas"/>
                        <w:noProof/>
                        <w:color w:val="0000FF"/>
                        <w:sz w:val="16"/>
                        <w:szCs w:val="16"/>
                        <w:lang w:bidi="ar-SA"/>
                      </w:rPr>
                      <w:t>false</w:t>
                    </w:r>
                    <w:r w:rsidRPr="00740097">
                      <w:rPr>
                        <w:rFonts w:ascii="Consolas" w:hAnsi="Consolas" w:cs="Consolas"/>
                        <w:noProof/>
                        <w:sz w:val="16"/>
                        <w:szCs w:val="16"/>
                        <w:lang w:bidi="ar-SA"/>
                      </w:rPr>
                      <w:t>;</w:t>
                    </w:r>
                  </w:p>
                  <w:p w14:paraId="2B95CA9B"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ab/>
                    </w:r>
                    <w:r w:rsidRPr="00740097">
                      <w:rPr>
                        <w:rFonts w:ascii="Consolas" w:hAnsi="Consolas" w:cs="Consolas"/>
                        <w:noProof/>
                        <w:color w:val="0000FF"/>
                        <w:sz w:val="16"/>
                        <w:szCs w:val="16"/>
                        <w:lang w:bidi="ar-SA"/>
                      </w:rPr>
                      <w:t>for</w:t>
                    </w:r>
                    <w:r w:rsidRPr="00740097">
                      <w:rPr>
                        <w:rFonts w:ascii="Consolas" w:hAnsi="Consolas" w:cs="Consolas"/>
                        <w:noProof/>
                        <w:sz w:val="16"/>
                        <w:szCs w:val="16"/>
                        <w:lang w:bidi="ar-SA"/>
                      </w:rPr>
                      <w:t xml:space="preserve"> (</w:t>
                    </w:r>
                    <w:r w:rsidRPr="00740097">
                      <w:rPr>
                        <w:rFonts w:ascii="Consolas" w:hAnsi="Consolas" w:cs="Consolas"/>
                        <w:noProof/>
                        <w:color w:val="0000FF"/>
                        <w:sz w:val="16"/>
                        <w:szCs w:val="16"/>
                        <w:lang w:bidi="ar-SA"/>
                      </w:rPr>
                      <w:t>int</w:t>
                    </w:r>
                    <w:r w:rsidRPr="00740097">
                      <w:rPr>
                        <w:rFonts w:ascii="Consolas" w:hAnsi="Consolas" w:cs="Consolas"/>
                        <w:noProof/>
                        <w:sz w:val="16"/>
                        <w:szCs w:val="16"/>
                        <w:lang w:bidi="ar-SA"/>
                      </w:rPr>
                      <w:t xml:space="preserve"> i = 0; i &lt; cmd.Length; ++i)</w:t>
                    </w:r>
                  </w:p>
                  <w:p w14:paraId="2C8A73C0"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ab/>
                      <w:t>{</w:t>
                    </w:r>
                  </w:p>
                  <w:p w14:paraId="5687659D"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ab/>
                    </w:r>
                    <w:r w:rsidRPr="00740097">
                      <w:rPr>
                        <w:rFonts w:ascii="Consolas" w:hAnsi="Consolas" w:cs="Consolas"/>
                        <w:noProof/>
                        <w:sz w:val="16"/>
                        <w:szCs w:val="16"/>
                        <w:lang w:bidi="ar-SA"/>
                      </w:rPr>
                      <w:tab/>
                    </w:r>
                    <w:r w:rsidRPr="00740097">
                      <w:rPr>
                        <w:rFonts w:ascii="Consolas" w:hAnsi="Consolas" w:cs="Consolas"/>
                        <w:noProof/>
                        <w:color w:val="0000FF"/>
                        <w:sz w:val="16"/>
                        <w:szCs w:val="16"/>
                        <w:lang w:bidi="ar-SA"/>
                      </w:rPr>
                      <w:t>if</w:t>
                    </w:r>
                    <w:r w:rsidRPr="00740097">
                      <w:rPr>
                        <w:rFonts w:ascii="Consolas" w:hAnsi="Consolas" w:cs="Consolas"/>
                        <w:noProof/>
                        <w:sz w:val="16"/>
                        <w:szCs w:val="16"/>
                        <w:lang w:bidi="ar-SA"/>
                      </w:rPr>
                      <w:t xml:space="preserve"> (j) {</w:t>
                    </w:r>
                  </w:p>
                  <w:p w14:paraId="23522236"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 xml:space="preserve">                    x = cmd[i];</w:t>
                    </w:r>
                  </w:p>
                  <w:p w14:paraId="20F733DB"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 xml:space="preserve">                    x = x &lt;&lt; 8;</w:t>
                    </w:r>
                  </w:p>
                  <w:p w14:paraId="468D21EA"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 xml:space="preserve">                    cs = cs ^ x;</w:t>
                    </w:r>
                  </w:p>
                  <w:p w14:paraId="2F5AE12E"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ab/>
                    </w:r>
                    <w:r w:rsidRPr="00740097">
                      <w:rPr>
                        <w:rFonts w:ascii="Consolas" w:hAnsi="Consolas" w:cs="Consolas"/>
                        <w:noProof/>
                        <w:sz w:val="16"/>
                        <w:szCs w:val="16"/>
                        <w:lang w:bidi="ar-SA"/>
                      </w:rPr>
                      <w:tab/>
                      <w:t xml:space="preserve">} </w:t>
                    </w:r>
                    <w:r w:rsidRPr="00740097">
                      <w:rPr>
                        <w:rFonts w:ascii="Consolas" w:hAnsi="Consolas" w:cs="Consolas"/>
                        <w:noProof/>
                        <w:color w:val="0000FF"/>
                        <w:sz w:val="16"/>
                        <w:szCs w:val="16"/>
                        <w:lang w:bidi="ar-SA"/>
                      </w:rPr>
                      <w:t>else</w:t>
                    </w:r>
                    <w:r w:rsidRPr="00740097">
                      <w:rPr>
                        <w:rFonts w:ascii="Consolas" w:hAnsi="Consolas" w:cs="Consolas"/>
                        <w:noProof/>
                        <w:sz w:val="16"/>
                        <w:szCs w:val="16"/>
                        <w:lang w:bidi="ar-SA"/>
                      </w:rPr>
                      <w:t xml:space="preserve"> {</w:t>
                    </w:r>
                  </w:p>
                  <w:p w14:paraId="4C7D6D03"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 xml:space="preserve">                    cs = cs ^ cmd[i];</w:t>
                    </w:r>
                  </w:p>
                  <w:p w14:paraId="02CBFAFD"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 xml:space="preserve">              </w:t>
                    </w:r>
                    <w:r w:rsidRPr="00740097">
                      <w:rPr>
                        <w:rFonts w:ascii="Consolas" w:hAnsi="Consolas" w:cs="Consolas"/>
                        <w:noProof/>
                        <w:sz w:val="16"/>
                        <w:szCs w:val="16"/>
                        <w:lang w:bidi="ar-SA"/>
                      </w:rPr>
                      <w:tab/>
                      <w:t>}</w:t>
                    </w:r>
                  </w:p>
                  <w:p w14:paraId="666868CA"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 xml:space="preserve">              j = !j;</w:t>
                    </w:r>
                  </w:p>
                  <w:p w14:paraId="4E890605"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 xml:space="preserve">    </w:t>
                    </w:r>
                    <w:r w:rsidRPr="00740097">
                      <w:rPr>
                        <w:rFonts w:ascii="Consolas" w:hAnsi="Consolas" w:cs="Consolas"/>
                        <w:noProof/>
                        <w:sz w:val="16"/>
                        <w:szCs w:val="16"/>
                        <w:lang w:bidi="ar-SA"/>
                      </w:rPr>
                      <w:tab/>
                      <w:t>}</w:t>
                    </w:r>
                  </w:p>
                  <w:p w14:paraId="79B8C93A"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p>
                  <w:p w14:paraId="410CA6FD"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 xml:space="preserve">    </w:t>
                    </w:r>
                    <w:r w:rsidRPr="00740097">
                      <w:rPr>
                        <w:rFonts w:ascii="Consolas" w:hAnsi="Consolas" w:cs="Consolas"/>
                        <w:noProof/>
                        <w:sz w:val="16"/>
                        <w:szCs w:val="16"/>
                        <w:lang w:bidi="ar-SA"/>
                      </w:rPr>
                      <w:tab/>
                    </w:r>
                    <w:r w:rsidRPr="00740097">
                      <w:rPr>
                        <w:rFonts w:ascii="Consolas" w:hAnsi="Consolas" w:cs="Consolas"/>
                        <w:noProof/>
                        <w:color w:val="0000FF"/>
                        <w:sz w:val="16"/>
                        <w:szCs w:val="16"/>
                        <w:lang w:bidi="ar-SA"/>
                      </w:rPr>
                      <w:t>return</w:t>
                    </w:r>
                    <w:r w:rsidRPr="00740097">
                      <w:rPr>
                        <w:rFonts w:ascii="Consolas" w:hAnsi="Consolas" w:cs="Consolas"/>
                        <w:noProof/>
                        <w:sz w:val="16"/>
                        <w:szCs w:val="16"/>
                        <w:lang w:bidi="ar-SA"/>
                      </w:rPr>
                      <w:t xml:space="preserve"> (</w:t>
                    </w:r>
                    <w:r w:rsidRPr="00740097">
                      <w:rPr>
                        <w:rFonts w:ascii="Consolas" w:hAnsi="Consolas" w:cs="Consolas"/>
                        <w:noProof/>
                        <w:color w:val="0000FF"/>
                        <w:sz w:val="16"/>
                        <w:szCs w:val="16"/>
                        <w:lang w:bidi="ar-SA"/>
                      </w:rPr>
                      <w:t>ushort</w:t>
                    </w:r>
                    <w:r w:rsidRPr="00740097">
                      <w:rPr>
                        <w:rFonts w:ascii="Consolas" w:hAnsi="Consolas" w:cs="Consolas"/>
                        <w:noProof/>
                        <w:sz w:val="16"/>
                        <w:szCs w:val="16"/>
                        <w:lang w:bidi="ar-SA"/>
                      </w:rPr>
                      <w:t>)cs;</w:t>
                    </w:r>
                  </w:p>
                  <w:p w14:paraId="1D6F0790" w14:textId="77777777" w:rsidR="008047F4" w:rsidRPr="00740097" w:rsidRDefault="008047F4" w:rsidP="00740097">
                    <w:pPr>
                      <w:autoSpaceDE w:val="0"/>
                      <w:autoSpaceDN w:val="0"/>
                      <w:adjustRightInd w:val="0"/>
                      <w:spacing w:before="0" w:after="0" w:line="240" w:lineRule="auto"/>
                      <w:rPr>
                        <w:rFonts w:ascii="Consolas" w:hAnsi="Consolas" w:cs="Consolas"/>
                        <w:noProof/>
                        <w:sz w:val="16"/>
                        <w:szCs w:val="16"/>
                        <w:lang w:bidi="ar-SA"/>
                      </w:rPr>
                    </w:pPr>
                    <w:r w:rsidRPr="00740097">
                      <w:rPr>
                        <w:rFonts w:ascii="Consolas" w:hAnsi="Consolas" w:cs="Consolas"/>
                        <w:noProof/>
                        <w:sz w:val="16"/>
                        <w:szCs w:val="16"/>
                        <w:lang w:bidi="ar-SA"/>
                      </w:rPr>
                      <w:t>}</w:t>
                    </w:r>
                  </w:p>
                  <w:p w14:paraId="4781D603" w14:textId="77777777" w:rsidR="008047F4" w:rsidRDefault="008047F4" w:rsidP="00740097">
                    <w:r>
                      <w:rPr>
                        <w:rFonts w:ascii="Consolas" w:hAnsi="Consolas" w:cs="Consolas"/>
                        <w:noProof/>
                        <w:lang w:bidi="ar-SA"/>
                      </w:rPr>
                      <w:tab/>
                      <w:t xml:space="preserve">      </w:t>
                    </w:r>
                  </w:p>
                </w:txbxContent>
              </v:textbox>
            </v:shape>
            <v:shape id="Text Box 87" o:spid="_x0000_s1224" type="#_x0000_t202" style="position:absolute;left:3960;top:7105;width:4319;height: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5VcUA&#10;AADjAAAADwAAAGRycy9kb3ducmV2LnhtbERPS0vDQBC+C/6HZQRvdjfStBK7LcUH9ODFNt6H7JgN&#10;ZmdDdmzSf+8Kgsf53rPZzaFXZxpTF9lCsTCgiJvoOm4t1KfXuwdQSZAd9pHJwoUS7LbXVxusXJz4&#10;nc5HaVUO4VShBS8yVFqnxlPAtIgDceY+4xhQ8jm22o045fDQ63tjVjpgx7nB40BPnpqv43ewIOL2&#10;xaV+CenwMb89T940JdbW3t7M+0dQQrP8i//cB5fnr82qXC+LZQm/P2UA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TlVxQAAAOMAAAAPAAAAAAAAAAAAAAAAAJgCAABkcnMv&#10;ZG93bnJldi54bWxQSwUGAAAAAAQABAD1AAAAigMAAAAA&#10;" filled="f" stroked="f">
              <v:textbox style="mso-fit-shape-to-text:t">
                <w:txbxContent>
                  <w:p w14:paraId="0FEBF8C7" w14:textId="77777777" w:rsidR="008047F4" w:rsidRDefault="008047F4" w:rsidP="000275FC">
                    <w:pPr>
                      <w:pStyle w:val="Caption"/>
                      <w:jc w:val="center"/>
                    </w:pPr>
                    <w:bookmarkStart w:id="1180" w:name="_Ref384571184"/>
                    <w:bookmarkStart w:id="1181" w:name="_Toc385422177"/>
                    <w:bookmarkStart w:id="1182" w:name="_Toc385422855"/>
                    <w:bookmarkStart w:id="1183" w:name="_Toc385422948"/>
                    <w:bookmarkStart w:id="1184" w:name="_Toc385446975"/>
                    <w:r>
                      <w:t xml:space="preserve">Figure </w:t>
                    </w:r>
                    <w:fldSimple w:instr=" SEQ Figure \* ARABIC ">
                      <w:r>
                        <w:rPr>
                          <w:noProof/>
                        </w:rPr>
                        <w:t>60</w:t>
                      </w:r>
                    </w:fldSimple>
                    <w:bookmarkEnd w:id="1180"/>
                    <w:r>
                      <w:t>: Code snippet of Checksum calculation method</w:t>
                    </w:r>
                    <w:bookmarkEnd w:id="1181"/>
                    <w:bookmarkEnd w:id="1182"/>
                    <w:bookmarkEnd w:id="1183"/>
                    <w:r>
                      <w:t xml:space="preserve"> (WW)</w:t>
                    </w:r>
                    <w:bookmarkEnd w:id="1184"/>
                  </w:p>
                </w:txbxContent>
              </v:textbox>
            </v:shape>
          </v:group>
        </w:pict>
      </w:r>
    </w:p>
    <w:p w14:paraId="2B9E8FF2" w14:textId="77777777" w:rsidR="00360036" w:rsidRDefault="00360036" w:rsidP="005046F6"/>
    <w:p w14:paraId="7D04FD0B" w14:textId="77777777" w:rsidR="00360036" w:rsidRDefault="00360036" w:rsidP="005046F6"/>
    <w:p w14:paraId="436C8FCC" w14:textId="77777777" w:rsidR="00360036" w:rsidRDefault="00360036" w:rsidP="005046F6"/>
    <w:p w14:paraId="36D5683E" w14:textId="77777777" w:rsidR="00360036" w:rsidRDefault="00360036" w:rsidP="005046F6"/>
    <w:p w14:paraId="340CD1EA" w14:textId="77777777" w:rsidR="00360036" w:rsidRDefault="00360036" w:rsidP="005046F6"/>
    <w:p w14:paraId="6ADDCB1B" w14:textId="77777777" w:rsidR="007A5391" w:rsidRDefault="007A5391" w:rsidP="005046F6"/>
    <w:p w14:paraId="59C5C77D" w14:textId="77777777" w:rsidR="00360036" w:rsidRDefault="00360036" w:rsidP="005046F6"/>
    <w:p w14:paraId="1382E9D8" w14:textId="77777777" w:rsidR="00360036" w:rsidRDefault="00360036" w:rsidP="005046F6"/>
    <w:p w14:paraId="2051B85F" w14:textId="77777777" w:rsidR="00360036" w:rsidRDefault="00360036" w:rsidP="005046F6">
      <w:r>
        <w:tab/>
        <w:t xml:space="preserve">Shown here in </w:t>
      </w:r>
      <w:r w:rsidR="00805111">
        <w:fldChar w:fldCharType="begin"/>
      </w:r>
      <w:r>
        <w:instrText xml:space="preserve"> REF _Ref384571184 \h </w:instrText>
      </w:r>
      <w:r w:rsidR="00805111">
        <w:fldChar w:fldCharType="separate"/>
      </w:r>
      <w:r w:rsidR="00933426">
        <w:t xml:space="preserve">Figure </w:t>
      </w:r>
      <w:r w:rsidR="00933426">
        <w:rPr>
          <w:noProof/>
        </w:rPr>
        <w:t>60</w:t>
      </w:r>
      <w:r w:rsidR="00805111">
        <w:fldChar w:fldCharType="end"/>
      </w:r>
      <w:r>
        <w:t xml:space="preserve"> is the checksum method.  Of course, it</w:t>
      </w:r>
      <w:del w:id="1185" w:author="Peter J Zamiska" w:date="2014-04-17T11:49:00Z">
        <w:r w:rsidDel="007E7531">
          <w:delText>'</w:delText>
        </w:r>
      </w:del>
      <w:r>
        <w:t>s hashing ability wouldn't be secure for applications like bank transactions, but it works good enough for simple data corruption detection for some method of transport, like this project.</w:t>
      </w:r>
    </w:p>
    <w:p w14:paraId="7A1AD120" w14:textId="77777777" w:rsidR="00360036" w:rsidRDefault="00360036" w:rsidP="00740097">
      <w:r>
        <w:tab/>
      </w:r>
      <w:r w:rsidR="005046F6">
        <w:t xml:space="preserve">Lastly, the packet is held for storage in the </w:t>
      </w:r>
      <w:proofErr w:type="spellStart"/>
      <w:r w:rsidR="005046F6">
        <w:t>PacketVerificationSystem</w:t>
      </w:r>
      <w:proofErr w:type="spellEnd"/>
      <w:r w:rsidR="005046F6">
        <w:t xml:space="preserve"> class object.  This is important in the event of transmission failure, the system will automatically resend the packet a fixed amount of tries before the user is alerted that communication with the printer has failed.</w:t>
      </w:r>
      <w:r w:rsidR="009C5691">
        <w:t xml:space="preserve">  Due to the design of the "OK" packet response of the </w:t>
      </w:r>
      <w:r w:rsidR="001C25B8">
        <w:t>communication</w:t>
      </w:r>
      <w:r w:rsidR="009C5691">
        <w:t xml:space="preserve"> </w:t>
      </w:r>
      <w:r w:rsidR="00632B8B">
        <w:t>protocol</w:t>
      </w:r>
      <w:r w:rsidR="009C5691">
        <w:t xml:space="preserve">, this will not interfere with pending actions that the </w:t>
      </w:r>
      <w:proofErr w:type="spellStart"/>
      <w:r w:rsidR="009C5691">
        <w:t>QueueManager</w:t>
      </w:r>
      <w:proofErr w:type="spellEnd"/>
      <w:r w:rsidR="009C5691">
        <w:t xml:space="preserve"> would want to send next.  A new packet will not send until an "OK" packet is received, indicating that the packet transmission was successful.  If, in the event that they payload was corrupted, this "OK" packet simply will be replaced by a failure packet, and the </w:t>
      </w:r>
      <w:proofErr w:type="spellStart"/>
      <w:r w:rsidR="009C5691">
        <w:t>QueueManager</w:t>
      </w:r>
      <w:proofErr w:type="spellEnd"/>
      <w:r w:rsidR="009C5691">
        <w:t xml:space="preserve"> will not consider sending another packet until this "OK" is indeed sent.</w:t>
      </w:r>
    </w:p>
    <w:p w14:paraId="71D5B6CD" w14:textId="77777777" w:rsidR="001C25B8" w:rsidRDefault="001C25B8" w:rsidP="001C25B8">
      <w:pPr>
        <w:pStyle w:val="Heading5"/>
      </w:pPr>
      <w:r>
        <w:t>SerialComm</w:t>
      </w:r>
      <w:r>
        <w:tab/>
      </w:r>
    </w:p>
    <w:p w14:paraId="2ED2D22E" w14:textId="77777777" w:rsidR="00360036" w:rsidRDefault="001C25B8" w:rsidP="0007186A">
      <w:r>
        <w:tab/>
        <w:t xml:space="preserve">Lastly is the </w:t>
      </w:r>
      <w:proofErr w:type="spellStart"/>
      <w:r>
        <w:t>SerialComm</w:t>
      </w:r>
      <w:proofErr w:type="spellEnd"/>
      <w:r>
        <w:t xml:space="preserve"> class, which handles the actual Windows serial port communication.  It simply takes the packet generated by </w:t>
      </w:r>
      <w:proofErr w:type="spellStart"/>
      <w:r>
        <w:t>PrinterComm</w:t>
      </w:r>
      <w:proofErr w:type="spellEnd"/>
      <w:r>
        <w:t xml:space="preserve"> and </w:t>
      </w:r>
      <w:proofErr w:type="spellStart"/>
      <w:r>
        <w:t>PacketVerificationSystem</w:t>
      </w:r>
      <w:proofErr w:type="spellEnd"/>
      <w:r>
        <w:t>, adds the end of packet character, '~' and transmits it to the microcontroller via USB</w:t>
      </w:r>
      <w:r w:rsidR="000275FC">
        <w:t>.</w:t>
      </w:r>
    </w:p>
    <w:p w14:paraId="68D6045A" w14:textId="77777777" w:rsidR="00360036" w:rsidRPr="0007186A" w:rsidRDefault="00360036" w:rsidP="0007186A"/>
    <w:p w14:paraId="7571E222" w14:textId="77777777" w:rsidR="00C76AC8" w:rsidRDefault="00D44FA0" w:rsidP="000C5D48">
      <w:pPr>
        <w:pStyle w:val="Heading4"/>
      </w:pPr>
      <w:r>
        <w:t>Packet Format</w:t>
      </w:r>
    </w:p>
    <w:p w14:paraId="2CFD32B5" w14:textId="77777777" w:rsidR="000C5D48" w:rsidRDefault="000C5D48" w:rsidP="000C5D48">
      <w:r>
        <w:tab/>
        <w:t>This section shows the format used to send packets from the computer host software, to the electronics.  There are two packet formats because only packets sent to the printer electronics are sensitive enough to ensure that their delivery happens successfully without any of its payload corrupted.  The packet format is as follows</w:t>
      </w:r>
      <w:r w:rsidR="00BA034D">
        <w:t xml:space="preserve"> in </w:t>
      </w:r>
      <w:r w:rsidR="00805111">
        <w:fldChar w:fldCharType="begin"/>
      </w:r>
      <w:r w:rsidR="00BA034D">
        <w:instrText xml:space="preserve"> REF _Ref384571269 \h </w:instrText>
      </w:r>
      <w:r w:rsidR="00805111">
        <w:fldChar w:fldCharType="separate"/>
      </w:r>
      <w:r w:rsidR="00933426">
        <w:t xml:space="preserve">Figure </w:t>
      </w:r>
      <w:r w:rsidR="00933426">
        <w:rPr>
          <w:noProof/>
        </w:rPr>
        <w:t>61</w:t>
      </w:r>
      <w:r w:rsidR="00805111">
        <w:fldChar w:fldCharType="end"/>
      </w:r>
      <w:r w:rsidR="001763F3">
        <w:t>.</w:t>
      </w:r>
    </w:p>
    <w:tbl>
      <w:tblPr>
        <w:tblStyle w:val="TableGrid"/>
        <w:tblpPr w:leftFromText="180" w:rightFromText="180" w:vertAnchor="page" w:horzAnchor="margin" w:tblpXSpec="center" w:tblpY="12673"/>
        <w:tblW w:w="0" w:type="auto"/>
        <w:tblLook w:val="04A0" w:firstRow="1" w:lastRow="0" w:firstColumn="1" w:lastColumn="0" w:noHBand="0" w:noVBand="1"/>
      </w:tblPr>
      <w:tblGrid>
        <w:gridCol w:w="1650"/>
        <w:gridCol w:w="5292"/>
        <w:gridCol w:w="1401"/>
        <w:gridCol w:w="1204"/>
      </w:tblGrid>
      <w:tr w:rsidR="00360036" w14:paraId="76D84784" w14:textId="77777777" w:rsidTr="00360036">
        <w:trPr>
          <w:trHeight w:val="1030"/>
        </w:trPr>
        <w:tc>
          <w:tcPr>
            <w:tcW w:w="1650" w:type="dxa"/>
            <w:vAlign w:val="center"/>
          </w:tcPr>
          <w:p w14:paraId="088F0314" w14:textId="77777777" w:rsidR="00360036" w:rsidRPr="000C5D48" w:rsidRDefault="00360036" w:rsidP="00360036">
            <w:pPr>
              <w:jc w:val="center"/>
              <w:rPr>
                <w:rFonts w:ascii="Consolas" w:hAnsi="Consolas" w:cs="Consolas"/>
              </w:rPr>
            </w:pPr>
            <w:r>
              <w:rPr>
                <w:rFonts w:ascii="Consolas" w:hAnsi="Consolas" w:cs="Consolas"/>
              </w:rPr>
              <w:t>10</w:t>
            </w:r>
            <w:r w:rsidRPr="000C5D48">
              <w:rPr>
                <w:rFonts w:ascii="Consolas" w:hAnsi="Consolas" w:cs="Consolas"/>
              </w:rPr>
              <w:t xml:space="preserve"> </w:t>
            </w:r>
            <w:r>
              <w:rPr>
                <w:rFonts w:ascii="Consolas" w:hAnsi="Consolas" w:cs="Consolas"/>
              </w:rPr>
              <w:t>char</w:t>
            </w:r>
            <w:r w:rsidRPr="000C5D48">
              <w:rPr>
                <w:rFonts w:ascii="Consolas" w:hAnsi="Consolas" w:cs="Consolas"/>
              </w:rPr>
              <w:t xml:space="preserve"> packet number</w:t>
            </w:r>
          </w:p>
        </w:tc>
        <w:tc>
          <w:tcPr>
            <w:tcW w:w="5292" w:type="dxa"/>
            <w:vAlign w:val="center"/>
          </w:tcPr>
          <w:p w14:paraId="7175C804" w14:textId="77777777" w:rsidR="00360036" w:rsidRPr="000C5D48" w:rsidRDefault="00360036" w:rsidP="00360036">
            <w:pPr>
              <w:jc w:val="center"/>
              <w:rPr>
                <w:rFonts w:ascii="Consolas" w:hAnsi="Consolas" w:cs="Consolas"/>
              </w:rPr>
            </w:pPr>
            <w:r w:rsidRPr="000C5D48">
              <w:rPr>
                <w:rFonts w:ascii="Consolas" w:hAnsi="Consolas" w:cs="Consolas"/>
              </w:rPr>
              <w:t>Packet payload, including a name, and subsequent data</w:t>
            </w:r>
          </w:p>
        </w:tc>
        <w:tc>
          <w:tcPr>
            <w:tcW w:w="1401" w:type="dxa"/>
            <w:vAlign w:val="center"/>
          </w:tcPr>
          <w:p w14:paraId="4E8732AB" w14:textId="77777777" w:rsidR="00360036" w:rsidRPr="000C5D48" w:rsidRDefault="00360036" w:rsidP="00360036">
            <w:pPr>
              <w:jc w:val="center"/>
              <w:rPr>
                <w:rFonts w:ascii="Consolas" w:hAnsi="Consolas" w:cs="Consolas"/>
              </w:rPr>
            </w:pPr>
            <w:r w:rsidRPr="000C5D48">
              <w:rPr>
                <w:rFonts w:ascii="Consolas" w:hAnsi="Consolas" w:cs="Consolas"/>
              </w:rPr>
              <w:t xml:space="preserve">5 </w:t>
            </w:r>
            <w:r>
              <w:rPr>
                <w:rFonts w:ascii="Consolas" w:hAnsi="Consolas" w:cs="Consolas"/>
              </w:rPr>
              <w:t>char</w:t>
            </w:r>
            <w:r w:rsidRPr="000C5D48">
              <w:rPr>
                <w:rFonts w:ascii="Consolas" w:hAnsi="Consolas" w:cs="Consolas"/>
              </w:rPr>
              <w:t xml:space="preserve"> checksum</w:t>
            </w:r>
          </w:p>
        </w:tc>
        <w:tc>
          <w:tcPr>
            <w:tcW w:w="1204" w:type="dxa"/>
            <w:vAlign w:val="center"/>
          </w:tcPr>
          <w:p w14:paraId="33AFB5A5" w14:textId="77777777" w:rsidR="00360036" w:rsidRPr="000C5D48" w:rsidRDefault="00360036" w:rsidP="00360036">
            <w:pPr>
              <w:jc w:val="center"/>
              <w:rPr>
                <w:rFonts w:ascii="Consolas" w:hAnsi="Consolas" w:cs="Consolas"/>
              </w:rPr>
            </w:pPr>
            <w:r w:rsidRPr="000C5D48">
              <w:rPr>
                <w:rFonts w:ascii="Consolas" w:hAnsi="Consolas" w:cs="Consolas"/>
              </w:rPr>
              <w:t>End of packet char, '~'</w:t>
            </w:r>
          </w:p>
        </w:tc>
      </w:tr>
    </w:tbl>
    <w:p w14:paraId="623C8538" w14:textId="77777777" w:rsidR="000275FC" w:rsidRDefault="000275FC" w:rsidP="001763F3"/>
    <w:p w14:paraId="46CF8F55" w14:textId="77777777" w:rsidR="000275FC" w:rsidRDefault="000275FC" w:rsidP="001763F3"/>
    <w:p w14:paraId="23BA8F7D" w14:textId="77777777" w:rsidR="000275FC" w:rsidRDefault="008047F4" w:rsidP="001763F3">
      <w:r>
        <w:rPr>
          <w:noProof/>
          <w:lang w:bidi="ar-SA"/>
        </w:rPr>
        <w:pict w14:anchorId="538B12E3">
          <v:shape id="Text Box 88" o:spid="_x0000_s1225" type="#_x0000_t202" style="position:absolute;margin-left:0;margin-top:640.2pt;width:3in;height:27.55pt;z-index:251764736;visibility:visible;mso-width-percent:400;mso-position-horizontal:center;mso-position-horizontal-relative:margin;mso-position-vertical-relative:margin;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" filled="f" stroked="f">
            <v:textbox>
              <w:txbxContent>
                <w:p w14:paraId="0864D87B" w14:textId="77777777" w:rsidR="008047F4" w:rsidRDefault="008047F4" w:rsidP="000275FC">
                  <w:pPr>
                    <w:pStyle w:val="Caption"/>
                    <w:jc w:val="center"/>
                  </w:pPr>
                  <w:bookmarkStart w:id="1186" w:name="_Ref384571269"/>
                  <w:bookmarkStart w:id="1187" w:name="_Toc385422178"/>
                  <w:bookmarkStart w:id="1188" w:name="_Toc385422856"/>
                  <w:bookmarkStart w:id="1189" w:name="_Toc385422949"/>
                  <w:bookmarkStart w:id="1190" w:name="_Toc385446976"/>
                  <w:r>
                    <w:t xml:space="preserve">Figure </w:t>
                  </w:r>
                  <w:fldSimple w:instr=" SEQ Figure \* ARABIC ">
                    <w:r>
                      <w:rPr>
                        <w:noProof/>
                      </w:rPr>
                      <w:t>61</w:t>
                    </w:r>
                  </w:fldSimple>
                  <w:bookmarkEnd w:id="1186"/>
                  <w:r>
                    <w:t>: Sending Packet Format</w:t>
                  </w:r>
                  <w:bookmarkEnd w:id="1187"/>
                  <w:bookmarkEnd w:id="1188"/>
                  <w:bookmarkEnd w:id="1189"/>
                  <w:r>
                    <w:t xml:space="preserve"> (WW)</w:t>
                  </w:r>
                  <w:bookmarkEnd w:id="1190"/>
                </w:p>
              </w:txbxContent>
            </v:textbox>
            <w10:wrap type="square" anchorx="margin" anchory="margin"/>
          </v:shape>
        </w:pict>
      </w:r>
    </w:p>
    <w:p w14:paraId="471F7F8F" w14:textId="77777777" w:rsidR="00B31F74" w:rsidRDefault="00B31F74" w:rsidP="001763F3"/>
    <w:p w14:paraId="1E6D5FED" w14:textId="77777777" w:rsidR="000275FC" w:rsidRDefault="000275FC" w:rsidP="001763F3"/>
    <w:p w14:paraId="6505CBCE" w14:textId="77777777" w:rsidR="007A5391" w:rsidRDefault="007A5391" w:rsidP="001763F3"/>
    <w:p w14:paraId="2A688D55" w14:textId="77777777" w:rsidR="00D44FA0" w:rsidRDefault="00E87A3C" w:rsidP="00E87A3C">
      <w:pPr>
        <w:pStyle w:val="Heading3"/>
      </w:pPr>
      <w:bookmarkStart w:id="1191" w:name="_Toc385422318"/>
      <w:bookmarkStart w:id="1192" w:name="_Toc385424904"/>
      <w:r>
        <w:lastRenderedPageBreak/>
        <w:t>Part Processing</w:t>
      </w:r>
      <w:bookmarkEnd w:id="1191"/>
      <w:bookmarkEnd w:id="1192"/>
    </w:p>
    <w:p w14:paraId="0802B426" w14:textId="713EC9FF" w:rsidR="00E87A3C" w:rsidRDefault="00450356" w:rsidP="00E87A3C">
      <w:r>
        <w:tab/>
        <w:t xml:space="preserve">The part processing for the computer host software was by far the most technically complex portion of the project.  It entails using the output of open source G code </w:t>
      </w:r>
      <w:r w:rsidR="00632B8B">
        <w:t>slicing</w:t>
      </w:r>
      <w:r>
        <w:t xml:space="preserve"> programs, to be interpreted and represented in matrices of dots that can be printed with a</w:t>
      </w:r>
      <w:ins w:id="1193" w:author="Peter J Zamiska" w:date="2014-04-17T11:49:00Z">
        <w:r w:rsidR="007E7531">
          <w:t>n</w:t>
        </w:r>
      </w:ins>
      <w:r>
        <w:t xml:space="preserve"> inkjet head.</w:t>
      </w:r>
    </w:p>
    <w:p w14:paraId="6AC5C71B" w14:textId="77777777" w:rsidR="00450356" w:rsidRDefault="00450356" w:rsidP="00E87A3C">
      <w:r>
        <w:tab/>
        <w:t xml:space="preserve">The given software of choice was </w:t>
      </w:r>
      <w:proofErr w:type="spellStart"/>
      <w:r>
        <w:t>Repetier</w:t>
      </w:r>
      <w:proofErr w:type="spellEnd"/>
      <w:r>
        <w:t>-</w:t>
      </w:r>
      <w:r w:rsidR="00632B8B">
        <w:t>H</w:t>
      </w:r>
      <w:r>
        <w:t xml:space="preserve">ost, since it integrates both a visual display of the part before and after it is rendered, along with options that can be adjusted to produce G code that is optimized for processing by this project's software.  </w:t>
      </w:r>
    </w:p>
    <w:p w14:paraId="40744494" w14:textId="77777777" w:rsidR="00450356" w:rsidRDefault="00450356" w:rsidP="00E87A3C">
      <w:r>
        <w:tab/>
        <w:t>G code typically creates tool paths that are multiple different shapes, which are easily supported by FDM printers.  For the purposes of powder based printing, and to simplify the processing of the G code, it was decided that enforcing a "rectilinear" tool path style was required.  "Rectilinear" means that all G code tool paths are straight lines, as opposed to straight lines and arcs.  This makes processing the G code much less complicated</w:t>
      </w:r>
      <w:r w:rsidR="00632B8B">
        <w:t>, as rendering rectangular polygons is much easier than rendering arcs, for example</w:t>
      </w:r>
      <w:r>
        <w:t>.</w:t>
      </w:r>
    </w:p>
    <w:p w14:paraId="4777BFA7" w14:textId="4E0FEBCE" w:rsidR="00300E25" w:rsidRDefault="00450356" w:rsidP="00E87A3C">
      <w:r>
        <w:tab/>
        <w:t>Once the G code is produced</w:t>
      </w:r>
      <w:del w:id="1194" w:author="Peter J Zamiska" w:date="2014-04-17T11:51:00Z">
        <w:r w:rsidDel="007E7531">
          <w:delText>,</w:delText>
        </w:r>
      </w:del>
      <w:r>
        <w:t xml:space="preserve"> it is saved to a file</w:t>
      </w:r>
      <w:ins w:id="1195" w:author="Peter J Zamiska" w:date="2014-04-17T11:51:00Z">
        <w:r w:rsidR="007E7531">
          <w:t xml:space="preserve">. </w:t>
        </w:r>
      </w:ins>
      <w:del w:id="1196" w:author="Peter J Zamiska" w:date="2014-04-17T11:51:00Z">
        <w:r w:rsidDel="007E7531">
          <w:delText xml:space="preserve">, </w:delText>
        </w:r>
      </w:del>
      <w:ins w:id="1197" w:author="Peter J Zamiska" w:date="2014-04-17T11:51:00Z">
        <w:r w:rsidR="007E7531">
          <w:t>I</w:t>
        </w:r>
      </w:ins>
      <w:del w:id="1198" w:author="Peter J Zamiska" w:date="2014-04-17T11:51:00Z">
        <w:r w:rsidDel="007E7531">
          <w:delText>i</w:delText>
        </w:r>
      </w:del>
      <w:r>
        <w:t>t is then ready to be opened by the computer host software to be processed into a list of commands that would result in that part printed.</w:t>
      </w:r>
    </w:p>
    <w:p w14:paraId="580033FF" w14:textId="77777777" w:rsidR="002F5681" w:rsidRDefault="00450356" w:rsidP="00300E25">
      <w:pPr>
        <w:pStyle w:val="Heading4"/>
      </w:pPr>
      <w:r>
        <w:t>Objects of Part Processing</w:t>
      </w:r>
    </w:p>
    <w:p w14:paraId="1AD79EAC" w14:textId="77777777" w:rsidR="00A55FD9" w:rsidRPr="00A55FD9" w:rsidRDefault="00A55FD9" w:rsidP="00A55FD9">
      <w:r>
        <w:tab/>
      </w:r>
      <w:r w:rsidR="00BA034D">
        <w:t xml:space="preserve">Text </w:t>
      </w:r>
      <w:r>
        <w:t xml:space="preserve">in </w:t>
      </w:r>
      <w:r w:rsidR="00805111">
        <w:fldChar w:fldCharType="begin"/>
      </w:r>
      <w:r w:rsidR="00BA034D">
        <w:instrText xml:space="preserve"> REF _Ref384571287 \h </w:instrText>
      </w:r>
      <w:r w:rsidR="00805111">
        <w:fldChar w:fldCharType="separate"/>
      </w:r>
      <w:r w:rsidR="00933426">
        <w:t xml:space="preserve">Figure </w:t>
      </w:r>
      <w:r w:rsidR="00933426">
        <w:rPr>
          <w:noProof/>
        </w:rPr>
        <w:t>62</w:t>
      </w:r>
      <w:r w:rsidR="00805111">
        <w:fldChar w:fldCharType="end"/>
      </w:r>
      <w:r>
        <w:t xml:space="preserve"> </w:t>
      </w:r>
      <w:r w:rsidR="00BA034D">
        <w:t xml:space="preserve">that </w:t>
      </w:r>
      <w:r>
        <w:t>are bolded are actual classes in the code.</w:t>
      </w:r>
    </w:p>
    <w:p w14:paraId="5CEEE893" w14:textId="77777777" w:rsidR="00300E25" w:rsidRPr="00300E25" w:rsidRDefault="008047F4" w:rsidP="00300E25">
      <w:r>
        <w:rPr>
          <w:noProof/>
          <w:lang w:bidi="ar-SA"/>
        </w:rPr>
        <w:pict w14:anchorId="19607D70">
          <v:group id="Group 329" o:spid="_x0000_s1226" style="position:absolute;margin-left:.2pt;margin-top:17.8pt;width:539.8pt;height:249.55pt;z-index:251765760" coordorigin="724,7154" coordsize="10796,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">
            <v:group id="Group 59" o:spid="_x0000_s1227" style="position:absolute;left:724;top:7154;width:10796;height:4141" coordorigin="724,1440" coordsize="10796,4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3lPQ8yQAA&#10;AOMAAAAPAAAAAAAAAAAAAAAAAKoCAABkcnMvZG93bnJldi54bWxQSwUGAAAAAAQABAD6AAAAoAMA&#10;AAAA&#10;">
              <v:group id="Group 51" o:spid="_x0000_s1228" style="position:absolute;left:724;top:1440;width:10476;height:2838" coordorigin="744,988" coordsize="10476,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jYUafIAAAA&#10;4wAAAA8AAAAAAAAAAAAAAAAAqgIAAGRycy9kb3ducmV2LnhtbFBLBQYAAAAABAAEAPoAAACfAwAA&#10;AAA=&#10;">
                <v:shape id="Text Box 35" o:spid="_x0000_s1229" type="#_x0000_t202" style="position:absolute;left:2420;top:988;width:8780;height:28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kEzsgA&#10;AADjAAAADwAAAGRycy9kb3ducmV2LnhtbERPX2vCMBB/H/gdwgl7m4kbVq1GmWUDN0VQB3s9mrMt&#10;ay6lyWr99stgsMf7/b/lure16Kj1lWMN45ECQZw7U3Gh4eP8+jAD4QOywdoxabiRh/VqcLfE1Lgr&#10;H6k7hULEEPYpaihDaFIpfV6SRT9yDXHkLq61GOLZFtK0eI3htpaPSiXSYsWxocSGspLyr9O31fAW&#10;VNa9ZJ+7Q1Vvb7Szm/37YaP1/bB/XoAI1Id/8Z97a+L8ZDIZT5/UPIHfnyIA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mQTOyAAAAOMAAAAPAAAAAAAAAAAAAAAAAJgCAABk&#10;cnMvZG93bnJldi54bWxQSwUGAAAAAAQABAD1AAAAjQMAAAAA&#10;" fillcolor="white [3201]" strokecolor="#c0504d [3205]" strokeweight="2.5pt">
                  <v:shadow color="#868686"/>
                  <v:textbox>
                    <w:txbxContent>
                      <w:p w14:paraId="4A33049D" w14:textId="77777777" w:rsidR="008047F4" w:rsidRPr="002F5681" w:rsidRDefault="008047F4" w:rsidP="002F5681">
                        <w:pPr>
                          <w:pStyle w:val="NoSpacing"/>
                          <w:rPr>
                            <w:b/>
                          </w:rPr>
                        </w:pPr>
                        <w:proofErr w:type="spellStart"/>
                        <w:r w:rsidRPr="002F5681">
                          <w:rPr>
                            <w:b/>
                          </w:rPr>
                          <w:t>MultiThreadLayerProcessing</w:t>
                        </w:r>
                        <w:proofErr w:type="spellEnd"/>
                      </w:p>
                    </w:txbxContent>
                  </v:textbox>
                </v:shape>
                <v:shape id="AutoShape 46" o:spid="_x0000_s1230" type="#_x0000_t32" style="position:absolute;left:2128;top:2502;width:2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bkm8kAAADjAAAADwAAAGRycy9kb3ducmV2LnhtbERPX2vCMBB/H/gdwgl7m2kVde2MIoJj&#10;OHyYjrK9Hc2tLTaXkkSt+/TLYLDH+/2/xao3rbiQ841lBekoAUFcWt1wpeD9uH14BOEDssbWMim4&#10;kYfVcnC3wFzbK7/R5RAqEUPY56igDqHLpfRlTQb9yHbEkfuyzmCIp6ukdniN4aaV4ySZSYMNx4Ya&#10;O9rUVJ4OZ6Pg4zU7F7diT7sizXaf6Iz/Pj4rdT/s108gAvXhX/znftFx/mw6TeeTJJvD708RALn8&#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z25JvJAAAA4wAAAA8AAAAA&#10;AAAAAAAAAAAAoQIAAGRycy9kb3ducmV2LnhtbFBLBQYAAAAABAAEAPkAAACXAwAAAAA=&#10;">
                  <v:stroke endarrow="block"/>
                </v:shape>
                <v:shape id="Text Box 34" o:spid="_x0000_s1231" type="#_x0000_t202" style="position:absolute;left:744;top:2065;width:1400;height:8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ZNs0A&#10;AADjAAAADwAAAGRycy9kb3ducmV2LnhtbESPQWsCQQyF7wX/w5BCb3XGVq1uHaWUtngQRKuIt7AT&#10;dxd3MsvOVLf/vjkUPCbv5b0vs0Xna3WhNlaBLQz6BhRxHlzFhYXd9+fjBFRMyA7rwGThlyIs5r27&#10;GWYuXHlDl20qlIRwzNBCmVKTaR3zkjzGfmiIRTuF1mOSsS20a/Eq4b7WT8aMtceKpaHEht5Lys/b&#10;H29hf1oOh+b48bVujkU3qVe8OewP1j7cd2+voBJ16Wb+v146wR+PRoOXZzMVaPlJFqDnf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91WTbNAAAA4wAAAA8AAAAAAAAAAAAAAAAA&#10;mAIAAGRycy9kb3ducmV2LnhtbFBLBQYAAAAABAAEAPUAAACSAwAAAAA=&#10;">
                  <v:textbox style="mso-fit-shape-to-text:t">
                    <w:txbxContent>
                      <w:p w14:paraId="465F5EC5" w14:textId="77777777" w:rsidR="008047F4" w:rsidRDefault="008047F4" w:rsidP="002F5681">
                        <w:pPr>
                          <w:pStyle w:val="NoSpacing"/>
                          <w:jc w:val="center"/>
                        </w:pPr>
                        <w:r>
                          <w:t>User selects a .</w:t>
                        </w:r>
                        <w:proofErr w:type="spellStart"/>
                        <w:r>
                          <w:t>gcode</w:t>
                        </w:r>
                        <w:proofErr w:type="spellEnd"/>
                        <w:r>
                          <w:t xml:space="preserve"> file...</w:t>
                        </w:r>
                      </w:p>
                    </w:txbxContent>
                  </v:textbox>
                </v:shape>
                <v:shape id="AutoShape 47" o:spid="_x0000_s1232" type="#_x0000_t32" style="position:absolute;left:2420;top:2502;width:2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qckAAADjAAAADwAAAGRycy9kb3ducmV2LnhtbERPT0/CMBS/m/gdmmfiTdpJADcphCwh&#10;4oGDaPT6XJ/rZH1d1grbt7cmJB7f7/9brgfXihP1ofGsIZsoEMSVNw3XGt5et3cPIEJENth6Jg0j&#10;BVivrq+WWBh/5hc6HWItUgiHAjXYGLtCylBZchgmviNO3JfvHcZ09rU0PZ5TuGvlvVJz6bDh1GCx&#10;o9JSdTz8OA0fW/v+PP0c1bdZHDd5th+fdmWp9e3NsHkEEWmI/+KLe2fS/Plsli2mKs/h76cEgFz9&#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803anJAAAA4wAAAA8AAAAA&#10;AAAAAAAAAAAAoQIAAGRycy9kb3ducmV2LnhtbFBLBQYAAAAABAAEAPkAAACXAwAAAAA=&#10;" strokecolor="#c0504d [3205]" strokeweight="2.5pt">
                  <v:stroke endarrow="block"/>
                  <v:shadow color="#868686"/>
                </v:shape>
                <v:shape id="AutoShape 48" o:spid="_x0000_s1233" type="#_x0000_t32" style="position:absolute;left:4515;top:2502;width:2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AQ5e4uzQAAAOMAAAAP&#10;AAAAAAAAAAAAAAAAAKECAABkcnMvZG93bnJldi54bWxQSwUGAAAAAAQABAD5AAAAmwMAAAAA&#10;" strokecolor="#c0504d [3205]" strokeweight="2.5pt">
                  <v:stroke endarrow="block"/>
                  <v:shadow color="#868686"/>
                </v:shape>
                <v:shape id="AutoShape 49" o:spid="_x0000_s1234" type="#_x0000_t32" style="position:absolute;left:9320;top:2502;width:2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lLtckAAADjAAAADwAAAGRycy9kb3ducmV2LnhtbERPzUoDMRC+C75DGMGbTWJpq2vTUhaK&#10;9eChVfQ6bsbN2s1k2cR29+2NIHic73+W68G34kR9bAIb0BMFgrgKtuHawOvL9uYOREzIFtvAZGCk&#10;COvV5cUSCxvOvKfTIdUih3As0IBLqSukjJUjj3ESOuLMfYbeY8pnX0vb4zmH+1beKjWXHhvODQ47&#10;Kh1Vx8O3N/C+dW9P049RfdnFcXOvn8fHXVkac301bB5AJBrSv/jPvbN5/nw204upVhp+f8oAyNU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pS7XJAAAA4wAAAA8AAAAA&#10;AAAAAAAAAAAAoQIAAGRycy9kb3ducmV2LnhtbFBLBQYAAAAABAAEAPkAAACXAwAAAAA=&#10;" strokecolor="#c0504d [3205]" strokeweight="2.5pt">
                  <v:stroke endarrow="block"/>
                  <v:shadow color="#868686"/>
                </v:shape>
                <v:shape id="AutoShape 50" o:spid="_x0000_s1235" type="#_x0000_t32" style="position:absolute;left:11020;top:2502;width:2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vVwskAAADjAAAADwAAAGRycy9kb3ducmV2LnhtbERPT0/CMBS/m/gdmmfiTdpBAJ0UQpYQ&#10;8eBBNHp9ro91sL4ua4Xt21MSE4/v9/8tVr1rxIm6UHvWkI0UCOLSm5orDZ8fm4dHECEiG2w8k4aB&#10;AqyWtzcLzI0/8zuddrESKYRDjhpsjG0uZSgtOQwj3xInbu87hzGdXSVNh+cU7ho5VmomHdacGiy2&#10;VFgqj7tfp+F7Y79eJz+DOpj5cf2UvQ0v26LQ+v6uXz+DiNTHf/Gfe2vS/Nl0ms0nmRrD9acEgFx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971cLJAAAA4wAAAA8AAAAA&#10;AAAAAAAAAAAAoQIAAGRycy9kb3ducmV2LnhtbFBLBQYAAAAABAAEAPkAAACXAwAAAAA=&#10;" strokecolor="#c0504d [3205]" strokeweight="2.5pt">
                  <v:stroke endarrow="block"/>
                  <v:shadow color="#868686"/>
                </v:shape>
                <v:shape id="Text Box 36" o:spid="_x0000_s1236" type="#_x0000_t202" style="position:absolute;left:2657;top:2171;width:1858;height:6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28MUA&#10;AADjAAAADwAAAGRycy9kb3ducmV2LnhtbERPS2vCQBC+F/wPyxR6q5v1TXQVEVt6kqoFr0N2TGKz&#10;syG7NfHfdwXB43zvWaw6W4krNb50rEH1ExDEmTMl5xp+jh/vMxA+IBusHJOGG3lYLXsvC0yNa3lP&#10;10PIRQxhn6KGIoQ6ldJnBVn0fVcTR+7sGoshnk0uTYNtDLeVHCTJRFosOTYUWNOmoOz38Gc1fFJn&#10;abufqst2N/o+OToG1V60fnvt1nMQgbrwFD/cXybOn4zHajpUyRDuP0UA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jbwxQAAAOMAAAAPAAAAAAAAAAAAAAAAAJgCAABkcnMv&#10;ZG93bnJldi54bWxQSwUGAAAAAAQABAD1AAAAigMAAAAA&#10;" fillcolor="white [3201]" strokecolor="#c0504d [3205]" strokeweight="2.5pt">
                  <v:shadow color="#868686"/>
                  <v:textbox>
                    <w:txbxContent>
                      <w:p w14:paraId="0F8870F5" w14:textId="77777777" w:rsidR="008047F4" w:rsidRPr="002F5681" w:rsidRDefault="008047F4" w:rsidP="002F5681">
                        <w:pPr>
                          <w:pStyle w:val="NoSpacing"/>
                          <w:jc w:val="center"/>
                          <w:rPr>
                            <w:b/>
                          </w:rPr>
                        </w:pPr>
                        <w:proofErr w:type="spellStart"/>
                        <w:r>
                          <w:rPr>
                            <w:b/>
                          </w:rPr>
                          <w:t>GCodeFileReader</w:t>
                        </w:r>
                        <w:proofErr w:type="spellEnd"/>
                      </w:p>
                    </w:txbxContent>
                  </v:textbox>
                </v:shape>
                <v:shape id="Text Box 37" o:spid="_x0000_s1237" type="#_x0000_t202" style="position:absolute;left:4714;top:1490;width:4584;height:20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ylOMkA&#10;AADjAAAADwAAAGRycy9kb3ducmV2LnhtbERP3WvCMBB/H/g/hBP2NpNu84NqlFk2cFMEdbDXoznb&#10;suZSmqzW/34ZDHy83/ctVr2tRUetrxxrSEYKBHHuTMWFhs/T28MMhA/IBmvHpOFKHlbLwd0CU+Mu&#10;fKDuGAoRQ9inqKEMoUml9HlJFv3INcSRO7vWYohnW0jT4iWG21o+KjWRFiuODSU2lJWUfx9/rIb3&#10;oLLuNfva7qt6c6WtXe8+9mut74f9yxxEoD7cxP/ujYnzJ+NxMn1K1DP8/RQB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eylOMkAAADjAAAADwAAAAAAAAAAAAAAAACYAgAA&#10;ZHJzL2Rvd25yZXYueG1sUEsFBgAAAAAEAAQA9QAAAI4DAAAAAA==&#10;" fillcolor="white [3201]" strokecolor="#c0504d [3205]" strokeweight="2.5pt">
                  <v:shadow color="#868686"/>
                  <v:textbox>
                    <w:txbxContent>
                      <w:p w14:paraId="4D3A4264" w14:textId="77777777" w:rsidR="008047F4" w:rsidRDefault="008047F4" w:rsidP="002F5681">
                        <w:pPr>
                          <w:pStyle w:val="NoSpacing"/>
                          <w:rPr>
                            <w:b/>
                          </w:rPr>
                        </w:pPr>
                        <w:proofErr w:type="spellStart"/>
                        <w:r>
                          <w:rPr>
                            <w:b/>
                          </w:rPr>
                          <w:t>LayerProcessingThreads</w:t>
                        </w:r>
                        <w:proofErr w:type="spellEnd"/>
                      </w:p>
                      <w:p w14:paraId="4F11DC02" w14:textId="77777777" w:rsidR="008047F4" w:rsidRDefault="008047F4" w:rsidP="002F5681">
                        <w:pPr>
                          <w:pStyle w:val="NoSpacing"/>
                          <w:rPr>
                            <w:b/>
                          </w:rPr>
                        </w:pPr>
                      </w:p>
                      <w:p w14:paraId="7B320D3E" w14:textId="77777777" w:rsidR="008047F4" w:rsidRDefault="008047F4" w:rsidP="002F5681">
                        <w:pPr>
                          <w:pStyle w:val="NoSpacing"/>
                          <w:rPr>
                            <w:b/>
                          </w:rPr>
                        </w:pPr>
                      </w:p>
                      <w:p w14:paraId="4A32FF88" w14:textId="77777777" w:rsidR="008047F4" w:rsidRPr="002F5681" w:rsidRDefault="008047F4" w:rsidP="002F5681">
                        <w:pPr>
                          <w:pStyle w:val="NoSpacing"/>
                          <w:rPr>
                            <w:b/>
                          </w:rPr>
                        </w:pPr>
                        <w:r>
                          <w:rPr>
                            <w:b/>
                          </w:rPr>
                          <w:tab/>
                        </w:r>
                        <w:r>
                          <w:rPr>
                            <w:b/>
                          </w:rPr>
                          <w:tab/>
                          <w:t xml:space="preserve">         </w:t>
                        </w:r>
                        <w:r>
                          <w:rPr>
                            <w:b/>
                          </w:rPr>
                          <w:tab/>
                          <w:t xml:space="preserve">                 </w:t>
                        </w:r>
                        <w:r w:rsidRPr="00810C6C">
                          <w:rPr>
                            <w:b/>
                            <w:sz w:val="36"/>
                          </w:rPr>
                          <w:t>...</w:t>
                        </w:r>
                      </w:p>
                    </w:txbxContent>
                  </v:textbox>
                </v:shape>
                <v:shape id="Text Box 38" o:spid="_x0000_s1238" type="#_x0000_t202" style="position:absolute;left:6929;top:1990;width:2026;height:4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LH8YA&#10;AADjAAAADwAAAGRycy9kb3ducmV2LnhtbERPX2vCMBB/H+w7hBvsbaZRq6MziogbPsmqg70eza2t&#10;ay6lyWz99kYQ9ni//7dYDbYRZ+p87ViDGiUgiAtnai41fB3fX15B+IBssHFMGi7kYbV8fFhgZlzP&#10;OZ0PoRQxhH2GGqoQ2kxKX1Rk0Y9cSxy5H9dZDPHsSmk67GO4beQ4SWbSYs2xocKWNhUVv4c/q+GD&#10;BkvbfK5O2/3089vRMaj+pPXz07B+AxFoCP/iu3tn4vxZmqr5RCUp3H6KA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cLH8YAAADjAAAADwAAAAAAAAAAAAAAAACYAgAAZHJz&#10;L2Rvd25yZXYueG1sUEsFBgAAAAAEAAQA9QAAAIsDAAAAAA==&#10;" fillcolor="white [3201]" strokecolor="#c0504d [3205]" strokeweight="2.5pt">
                  <v:shadow color="#868686"/>
                  <v:textbox>
                    <w:txbxContent>
                      <w:p w14:paraId="0C0481E9" w14:textId="77777777" w:rsidR="008047F4" w:rsidRPr="002F5681" w:rsidRDefault="008047F4" w:rsidP="00810C6C">
                        <w:pPr>
                          <w:pStyle w:val="NoSpacing"/>
                          <w:jc w:val="center"/>
                          <w:rPr>
                            <w:b/>
                          </w:rPr>
                        </w:pPr>
                        <w:proofErr w:type="spellStart"/>
                        <w:r>
                          <w:rPr>
                            <w:b/>
                          </w:rPr>
                          <w:t>LayerProcessing</w:t>
                        </w:r>
                        <w:proofErr w:type="spellEnd"/>
                        <w:r>
                          <w:rPr>
                            <w:b/>
                          </w:rPr>
                          <w:t xml:space="preserve"> </w:t>
                        </w:r>
                        <w:r w:rsidRPr="00810C6C">
                          <w:t>#1</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40" o:spid="_x0000_s1239" type="#_x0000_t87" style="position:absolute;left:6633;top:1929;width:172;height:14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7nsYA&#10;AADjAAAADwAAAGRycy9kb3ducmV2LnhtbERPS0/DMAy+I/EfIiPtxtIytk5l2YQQCG5oj8tubmPa&#10;isYpddjCvydISDv6e3u1ia5XJxql82wgn2agiGtvO24MHPYvt0tQEpAt9p7JwA8JbNbXVyssrT/z&#10;lk670KgUwlKigTaEodRa6pYcytQPxIn78KPDkM6x0XbEcwp3vb7LsoV22HFqaHGgp5bqz923M9A9&#10;x3tdVLGqjk6+ei/vzatoYyY38fEBVKAYLuJ/95tN8xfzeV7M8qyAv58SA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j7nsYAAADjAAAADwAAAAAAAAAAAAAAAACYAgAAZHJz&#10;L2Rvd25yZXYueG1sUEsFBgAAAAAEAAQA9QAAAIsDAAAAAA==&#10;" adj="2910" filled="t" fillcolor="white [3201]" strokecolor="black [3200]" strokeweight="2.5pt">
                  <v:shadow color="#868686"/>
                </v:shape>
                <v:shape id="Text Box 41" o:spid="_x0000_s1240" type="#_x0000_t202" style="position:absolute;left:6929;top:2779;width:2026;height:4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akgcoA&#10;AADjAAAADwAAAGRycy9kb3ducmV2LnhtbESPT0/DMAzF70h8h8hIu7E07B8qyyY0bRMnxDYkrlZj&#10;2o7GqZps7b49PiBxtN/zez8v14Nv1JW6WAe2YMYZKOIiuJpLC5+n3eMzqJiQHTaBycKNIqxX93dL&#10;zF3o+UDXYyqVhHDM0UKVUptrHYuKPMZxaIlF+w6dxyRjV2rXYS/hvtFPWTbXHmuWhgpb2lRU/Bwv&#10;3sKeBk/bw8Kct+/Tj69Ap2T6s7Wjh+H1BVSiIf2b/67fnODPZzOzmJhMoOUnWYBe/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sGpIHKAAAA4wAAAA8AAAAAAAAAAAAAAAAAmAIA&#10;AGRycy9kb3ducmV2LnhtbFBLBQYAAAAABAAEAPUAAACPAwAAAAA=&#10;" fillcolor="white [3201]" strokecolor="#c0504d [3205]" strokeweight="2.5pt">
                  <v:shadow color="#868686"/>
                  <v:textbox>
                    <w:txbxContent>
                      <w:p w14:paraId="0ED76317" w14:textId="77777777" w:rsidR="008047F4" w:rsidRPr="002F5681" w:rsidRDefault="008047F4" w:rsidP="00810C6C">
                        <w:pPr>
                          <w:pStyle w:val="NoSpacing"/>
                          <w:jc w:val="center"/>
                          <w:rPr>
                            <w:b/>
                          </w:rPr>
                        </w:pPr>
                        <w:proofErr w:type="spellStart"/>
                        <w:r>
                          <w:rPr>
                            <w:b/>
                          </w:rPr>
                          <w:t>LayerProcessing</w:t>
                        </w:r>
                        <w:proofErr w:type="spellEnd"/>
                        <w:r>
                          <w:rPr>
                            <w:b/>
                          </w:rPr>
                          <w:t xml:space="preserve"> </w:t>
                        </w:r>
                        <w:r w:rsidRPr="00810C6C">
                          <w:t>#</w:t>
                        </w:r>
                        <w:r w:rsidRPr="00810C6C">
                          <w:rPr>
                            <w:i/>
                          </w:rPr>
                          <w:t>n</w:t>
                        </w:r>
                      </w:p>
                    </w:txbxContent>
                  </v:textbox>
                </v:shape>
                <v:shape id="Text Box 42" o:spid="_x0000_s1241" type="#_x0000_t202" style="position:absolute;left:4785;top:2214;width:1794;height:8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3dMQA&#10;AADjAAAADwAAAGRycy9kb3ducmV2LnhtbERPzYrCMBC+L/gOYQQvy5pWqbrVKOIieF31AYZmbKrN&#10;pDSp1rffCMIe5/uf1aa3tbhT6yvHCtJxAoK4cLriUsH5tP9agPABWWPtmBQ8ycNmPfhYYa7dg3/p&#10;fgyliCHsc1RgQmhyKX1hyKIfu4Y4chfXWgzxbEupW3zEcFvLSZLMpMWKY4PBhnaGituxswo+r37R&#10;Xdg+f9Bs5T67UXftSanRsN8uQQTqw7/47T7oOH+WZel8mibf8PopA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3N3TEAAAA4wAAAA8AAAAAAAAAAAAAAAAAmAIAAGRycy9k&#10;b3ducmV2LnhtbFBLBQYAAAAABAAEAPUAAACJAwAAAAA=&#10;" fillcolor="white [3201]" stroked="f" strokecolor="#c0504d [3205]" strokeweight="2.5pt">
                  <v:shadow color="#868686"/>
                  <v:textbox>
                    <w:txbxContent>
                      <w:p w14:paraId="6153BFAA" w14:textId="77777777" w:rsidR="008047F4" w:rsidRPr="00810C6C" w:rsidRDefault="008047F4" w:rsidP="00810C6C">
                        <w:pPr>
                          <w:pStyle w:val="NoSpacing"/>
                          <w:jc w:val="center"/>
                        </w:pPr>
                        <w:proofErr w:type="gramStart"/>
                        <w:r w:rsidRPr="00810C6C">
                          <w:rPr>
                            <w:i/>
                          </w:rPr>
                          <w:t>n</w:t>
                        </w:r>
                        <w:proofErr w:type="gramEnd"/>
                        <w:r w:rsidRPr="00810C6C">
                          <w:t xml:space="preserve"> </w:t>
                        </w:r>
                        <w:r>
                          <w:t>number</w:t>
                        </w:r>
                        <w:r w:rsidRPr="00810C6C">
                          <w:t xml:space="preserve"> of </w:t>
                        </w:r>
                        <w:proofErr w:type="spellStart"/>
                        <w:r w:rsidRPr="00810C6C">
                          <w:rPr>
                            <w:b/>
                          </w:rPr>
                          <w:t>LayerProcessinng</w:t>
                        </w:r>
                        <w:proofErr w:type="spellEnd"/>
                        <w:r w:rsidRPr="00810C6C">
                          <w:rPr>
                            <w:b/>
                          </w:rPr>
                          <w:t xml:space="preserve"> </w:t>
                        </w:r>
                        <w:r w:rsidRPr="00810C6C">
                          <w:t>threads</w:t>
                        </w:r>
                      </w:p>
                    </w:txbxContent>
                  </v:textbox>
                </v:shape>
                <v:shape id="Text Box 43" o:spid="_x0000_s1242" type="#_x0000_t202" style="position:absolute;left:9555;top:2171;width:1440;height:6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WsoA&#10;AADjAAAADwAAAGRycy9kb3ducmV2LnhtbESPT0/DMAzF70h8h8hIu7E07B8qyyY0bRMnxDYkrlZj&#10;2o7GqZps7b49PiBxtP383vst14Nv1JW6WAe2YMYZKOIiuJpLC5+n3eMzqJiQHTaBycKNIqxX93dL&#10;zF3o+UDXYyqVmHDM0UKVUptrHYuKPMZxaInl9h06j0nGrtSuw17MfaOfsmyuPdYsCRW2tKmo+Dle&#10;vIU9DZ62h4U5b9+nH1+BTsn0Z2tHD8PrC6hEQ/oX/32/Oak/n83MYmKMUAiTLECv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CpPlrKAAAA4wAAAA8AAAAAAAAAAAAAAAAAmAIA&#10;AGRycy9kb3ducmV2LnhtbFBLBQYAAAAABAAEAPUAAACPAwAAAAA=&#10;" fillcolor="white [3201]" strokecolor="#c0504d [3205]" strokeweight="2.5pt">
                  <v:shadow color="#868686"/>
                  <v:textbox>
                    <w:txbxContent>
                      <w:p w14:paraId="6BB23462" w14:textId="77777777" w:rsidR="008047F4" w:rsidRPr="002F5681" w:rsidRDefault="008047F4" w:rsidP="0042229F">
                        <w:pPr>
                          <w:pStyle w:val="NoSpacing"/>
                          <w:jc w:val="center"/>
                          <w:rPr>
                            <w:b/>
                          </w:rPr>
                        </w:pPr>
                        <w:proofErr w:type="spellStart"/>
                        <w:r>
                          <w:rPr>
                            <w:b/>
                          </w:rPr>
                          <w:t>PowderPart</w:t>
                        </w:r>
                        <w:proofErr w:type="spellEnd"/>
                      </w:p>
                    </w:txbxContent>
                  </v:textbox>
                </v:shape>
              </v:group>
              <v:shape id="Text Box 53" o:spid="_x0000_s1243" type="#_x0000_t202" style="position:absolute;left:7672;top:4706;width:3095;height:8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88gA&#10;AADjAAAADwAAAGRycy9kb3ducmV2LnhtbERPS2vCQBC+F/oflil4q5tVfDS6io8WvIjUFryO2WkS&#10;mp0N2dXE/vquUOhxvvfMl52txJUaXzrWoPoJCOLMmZJzDZ8fb89TED4gG6wck4YbeVguHh/mmBrX&#10;8jtdjyEXMYR9ihqKEOpUSp8VZNH3XU0cuS/XWAzxbHJpGmxjuK3kIEnG0mLJsaHAmjYFZd/Hi9Xg&#10;t8OXMD1s7fr2muXtCc/7H3/WuvfUrWYgAnXhX/zn3pk4fzwaqclQKQX3nyIA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6zTzyAAAAOMAAAAPAAAAAAAAAAAAAAAAAJgCAABk&#10;cnMvZG93bnJldi54bWxQSwUGAAAAAAQABAD1AAAAjQMAAAAA&#10;" fillcolor="white [3201]" strokecolor="#c0504d [3205]" strokeweight="2.5pt">
                <v:shadow color="#868686"/>
                <v:textbox style="mso-fit-shape-to-text:t">
                  <w:txbxContent>
                    <w:p w14:paraId="7BC254BC" w14:textId="77777777" w:rsidR="008047F4" w:rsidRPr="00300E25" w:rsidRDefault="008047F4" w:rsidP="00300E25">
                      <w:pPr>
                        <w:jc w:val="center"/>
                        <w:rPr>
                          <w:b/>
                        </w:rPr>
                      </w:pPr>
                      <w:proofErr w:type="spellStart"/>
                      <w:r w:rsidRPr="00300E25">
                        <w:rPr>
                          <w:b/>
                        </w:rPr>
                        <w:t>PrintCommandGeneration</w:t>
                      </w:r>
                      <w:proofErr w:type="spellEnd"/>
                    </w:p>
                  </w:txbxContent>
                </v:textbox>
              </v:shape>
              <v:shape id="AutoShape 54" o:spid="_x0000_s1244" type="#_x0000_t32" style="position:absolute;left:10741;top:5117;width:77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lbn8QAAADjAAAADwAAAGRycy9kb3ducmV2LnhtbERPzYrCMBC+C75DGMGbptVWl65RRBH2&#10;4sHqAwzNbFu2mdQman37jSB4nO9/VpveNOJOnastK4inEQjiwuqaSwWX82HyBcJ5ZI2NZVLwJAeb&#10;9XCwwkzbB5/onvtShBB2GSqovG8zKV1RkUE3tS1x4H5tZ9CHsyul7vARwk0jZ1G0kAZrDg0VtrSr&#10;qPjLb0ZBjsnpuM3TfWm02V+TNnHymig1HvXbbxCeev8Rv90/OsxfpGm8nMfxDF4/BQD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aVufxAAAAOMAAAAPAAAAAAAAAAAA&#10;AAAAAKECAABkcnMvZG93bnJldi54bWxQSwUGAAAAAAQABAD5AAAAkgMAAAAA&#10;" strokecolor="#c0504d [3205]" strokeweight="2.5pt">
                <v:stroke endarrow="block"/>
                <v:shadow color="#868686"/>
              </v:shape>
              <v:shape id="AutoShape 55" o:spid="_x0000_s1245" type="#_x0000_t32" style="position:absolute;left:11520;top:2954;width:0;height:21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y848cAAADjAAAADwAAAGRycy9kb3ducmV2LnhtbERPX0vDMBB/F/wO4QTfXFrL5uiWjSEK&#10;CjrmHOz1aK5Nt+ZSkrjWb28Ewcf7/b/lerSduJAPrWMF+SQDQVw53XKj4PD5fDcHESKyxs4xKfim&#10;AOvV9dUSS+0G/qDLPjYihXAoUYGJsS+lDJUhi2HieuLE1c5bjOn0jdQehxRuO3mfZTNpseXUYLCn&#10;R0PVef9lFRRvvn56nTPrk38fuq3Z1e64U+r2ZtwsQEQa47/4z/2i0/zZdJo/FHlewO9PCQC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3LzjxwAAAOMAAAAPAAAAAAAA&#10;AAAAAAAAAKECAABkcnMvZG93bnJldi54bWxQSwUGAAAAAAQABAD5AAAAlQMAAAAA&#10;" strokecolor="#c0504d [3205]" strokeweight="2.5pt">
                <v:shadow color="#868686"/>
              </v:shape>
              <v:shape id="AutoShape 56" o:spid="_x0000_s1246" type="#_x0000_t32" style="position:absolute;left:11200;top:2941;width:32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Ukl8gAAADjAAAADwAAAGRycy9kb3ducmV2LnhtbERPX0vDMBB/F/wO4YS9ubSbm6MuGzIm&#10;KGwyp+Dr0VybanMpSVzrtzfCYI/3+3/L9WBbcSIfGscK8nEGgrh0uuFawcf70+0CRIjIGlvHpOCX&#10;AqxX11dLLLTr+Y1Ox1iLFMKhQAUmxq6QMpSGLIax64gTVzlvMabT11J77FO4beUky+bSYsOpwWBH&#10;G0Pl9/HHKpjufLV9WTDrL7/v21dzqNznQanRzfD4ACLSEC/is/tZp/nz2Sy/n+b5Hfz/lAC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zUkl8gAAADjAAAADwAAAAAA&#10;AAAAAAAAAAChAgAAZHJzL2Rvd25yZXYueG1sUEsFBgAAAAAEAAQA+QAAAJYDAAAAAA==&#10;" strokecolor="#c0504d [3205]" strokeweight="2.5pt">
                <v:shadow color="#868686"/>
              </v:shape>
              <v:shape id="Text Box 57" o:spid="_x0000_s1247" type="#_x0000_t202" style="position:absolute;left:4644;top:4720;width:2312;height:8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6b8gA&#10;AADjAAAADwAAAGRycy9kb3ducmV2LnhtbERPS2vCQBC+F/wPywje6ibVqERXKWKLB0F8Id6G7JgE&#10;s7Mhu9X033cLgsf53jNbtKYSd2pcaVlB3I9AEGdWl5wrOB6+3icgnEfWWFkmBb/kYDHvvM0w1fbB&#10;O7rvfS5CCLsUFRTe16mULivIoOvbmjhwV9sY9OFscqkbfIRwU8mPKBpJgyWHhgJrWhaU3fY/RsHp&#10;uh4Oo8vqe1tf8nZSbXh3Pp2V6nXbzykIT61/iZ/utQ7zR0kSjwdxnMD/TwEA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vpvyAAAAOMAAAAPAAAAAAAAAAAAAAAAAJgCAABk&#10;cnMvZG93bnJldi54bWxQSwUGAAAAAAQABAD1AAAAjQMAAAAA&#10;">
                <v:textbox style="mso-fit-shape-to-text:t">
                  <w:txbxContent>
                    <w:p w14:paraId="64185CF9" w14:textId="77777777" w:rsidR="008047F4" w:rsidRPr="00300E25" w:rsidRDefault="008047F4" w:rsidP="00300E25">
                      <w:pPr>
                        <w:jc w:val="center"/>
                        <w:rPr>
                          <w:rFonts w:ascii="Consolas" w:hAnsi="Consolas" w:cs="Consolas"/>
                        </w:rPr>
                      </w:pPr>
                      <w:r w:rsidRPr="00300E25">
                        <w:rPr>
                          <w:rFonts w:ascii="Consolas" w:hAnsi="Consolas" w:cs="Consolas"/>
                        </w:rPr>
                        <w:t>List&lt;</w:t>
                      </w:r>
                      <w:proofErr w:type="spellStart"/>
                      <w:r w:rsidRPr="00A55FD9">
                        <w:rPr>
                          <w:rFonts w:ascii="Consolas" w:hAnsi="Consolas" w:cs="Consolas"/>
                          <w:b/>
                        </w:rPr>
                        <w:t>PacketHolder</w:t>
                      </w:r>
                      <w:proofErr w:type="spellEnd"/>
                      <w:r w:rsidRPr="00300E25">
                        <w:rPr>
                          <w:rFonts w:ascii="Consolas" w:hAnsi="Consolas" w:cs="Consolas"/>
                        </w:rPr>
                        <w:t>&gt;</w:t>
                      </w:r>
                    </w:p>
                  </w:txbxContent>
                </v:textbox>
              </v:shape>
              <v:shape id="AutoShape 58" o:spid="_x0000_s1248" type="#_x0000_t32" style="position:absolute;left:6940;top:5117;width:70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JdnMUAAADjAAAADwAAAGRycy9kb3ducmV2LnhtbERPzYrCMBC+L/gOYQRva1ptq1SjyIqw&#10;lz1YfYChGdtiM6lNVuvbbwRhj/P9z3o7mFbcqXeNZQXxNAJBXFrdcKXgfDp8LkE4j6yxtUwKnuRg&#10;uxl9rDHX9sFHuhe+EiGEXY4Kau+7XEpX1mTQTW1HHLiL7Q36cPaV1D0+Qrhp5SyKMmmw4dBQY0df&#10;NZXX4tcoKDA5/uyKdF8Zbfa3pEucvCVKTcbDbgXC0+D/xW/3tw7zszSNF/M4zuD1UwBAb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JdnMUAAADjAAAADwAAAAAAAAAA&#10;AAAAAAChAgAAZHJzL2Rvd25yZXYueG1sUEsFBgAAAAAEAAQA+QAAAJMDAAAAAA==&#10;" strokecolor="#c0504d [3205]" strokeweight="2.5pt">
                <v:stroke endarrow="block"/>
                <v:shadow color="#868686"/>
              </v:shape>
            </v:group>
            <v:shape id="Text Box 89" o:spid="_x0000_s1249" type="#_x0000_t202" style="position:absolute;left:3974;top:11376;width:4319;height: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dP/cUA&#10;AADjAAAADwAAAGRycy9kb3ducmV2LnhtbERPS0vDQBC+C/6HZQRvdrNK2pJ2W4oP6MGLNd6H7JgN&#10;ZmdDdmzSf+8Kgsf53rPdz6FXZxpTF9mCWRSgiJvoOm4t1O8vd2tQSZAd9pHJwoUS7HfXV1usXJz4&#10;jc4naVUO4VShBS8yVFqnxlPAtIgDceY+4xhQ8jm22o045fDQ6/uiWOqAHecGjwM9emq+Tt/Bgog7&#10;mEv9HNLxY359mnzRlFhbe3szHzaghGb5F/+5jy7PX5alWT0Ys4LfnzIAe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10/9xQAAAOMAAAAPAAAAAAAAAAAAAAAAAJgCAABkcnMv&#10;ZG93bnJldi54bWxQSwUGAAAAAAQABAD1AAAAigMAAAAA&#10;" filled="f" stroked="f">
              <v:textbox style="mso-fit-shape-to-text:t">
                <w:txbxContent>
                  <w:p w14:paraId="292EAA07" w14:textId="77777777" w:rsidR="008047F4" w:rsidRDefault="008047F4" w:rsidP="000275FC">
                    <w:pPr>
                      <w:pStyle w:val="Caption"/>
                      <w:jc w:val="center"/>
                    </w:pPr>
                    <w:bookmarkStart w:id="1199" w:name="_Ref384571287"/>
                    <w:bookmarkStart w:id="1200" w:name="_Toc385422179"/>
                    <w:bookmarkStart w:id="1201" w:name="_Toc385422857"/>
                    <w:bookmarkStart w:id="1202" w:name="_Toc385422950"/>
                    <w:bookmarkStart w:id="1203" w:name="_Toc385446977"/>
                    <w:r>
                      <w:t xml:space="preserve">Figure </w:t>
                    </w:r>
                    <w:fldSimple w:instr=" SEQ Figure \* ARABIC ">
                      <w:r>
                        <w:rPr>
                          <w:noProof/>
                        </w:rPr>
                        <w:t>62</w:t>
                      </w:r>
                    </w:fldSimple>
                    <w:bookmarkEnd w:id="1199"/>
                    <w:r>
                      <w:t>: G Code Processing Flow</w:t>
                    </w:r>
                    <w:bookmarkEnd w:id="1200"/>
                    <w:bookmarkEnd w:id="1201"/>
                    <w:bookmarkEnd w:id="1202"/>
                    <w:r>
                      <w:t xml:space="preserve"> (WW)</w:t>
                    </w:r>
                    <w:bookmarkEnd w:id="1203"/>
                  </w:p>
                </w:txbxContent>
              </v:textbox>
            </v:shape>
          </v:group>
        </w:pict>
      </w:r>
    </w:p>
    <w:p w14:paraId="545D432A" w14:textId="77777777" w:rsidR="00300E25" w:rsidRDefault="00300E25" w:rsidP="00450356"/>
    <w:p w14:paraId="18E69474" w14:textId="77777777" w:rsidR="00300E25" w:rsidRDefault="00300E25" w:rsidP="00450356"/>
    <w:p w14:paraId="60D9D2B9" w14:textId="77777777" w:rsidR="00300E25" w:rsidRDefault="00300E25" w:rsidP="00450356"/>
    <w:p w14:paraId="1F75DFF8" w14:textId="77777777" w:rsidR="00300E25" w:rsidRDefault="00300E25" w:rsidP="00450356"/>
    <w:p w14:paraId="081E01FE" w14:textId="77777777" w:rsidR="00300E25" w:rsidRDefault="00300E25" w:rsidP="00450356"/>
    <w:p w14:paraId="023F1909" w14:textId="77777777" w:rsidR="00450356" w:rsidRDefault="00450356" w:rsidP="00450356"/>
    <w:p w14:paraId="49B024BE" w14:textId="77777777" w:rsidR="00A55FD9" w:rsidRDefault="00A55FD9" w:rsidP="00450356"/>
    <w:p w14:paraId="057E68E4" w14:textId="77777777" w:rsidR="00A55FD9" w:rsidRDefault="00A55FD9" w:rsidP="00450356"/>
    <w:p w14:paraId="5D8AB177" w14:textId="77777777" w:rsidR="00A55FD9" w:rsidRDefault="00A55FD9" w:rsidP="00450356"/>
    <w:p w14:paraId="2CC71CBD" w14:textId="77777777" w:rsidR="0061420C" w:rsidRDefault="0061420C" w:rsidP="00450356"/>
    <w:p w14:paraId="6DA657D3" w14:textId="77777777" w:rsidR="00A55FD9" w:rsidRDefault="00A55FD9" w:rsidP="00A55FD9">
      <w:pPr>
        <w:pStyle w:val="Heading5"/>
      </w:pPr>
      <w:r>
        <w:t>GCodeFileReader</w:t>
      </w:r>
    </w:p>
    <w:p w14:paraId="21841957" w14:textId="77777777" w:rsidR="00A55FD9" w:rsidRDefault="00A55FD9" w:rsidP="00A55FD9">
      <w:r>
        <w:tab/>
        <w:t>The first part of the process is to read the user selected .</w:t>
      </w:r>
      <w:proofErr w:type="spellStart"/>
      <w:r>
        <w:t>gcode</w:t>
      </w:r>
      <w:proofErr w:type="spellEnd"/>
      <w:r>
        <w:t xml:space="preserve"> file.  This class simply reads the text of the .</w:t>
      </w:r>
      <w:proofErr w:type="spellStart"/>
      <w:r>
        <w:t>gcode</w:t>
      </w:r>
      <w:proofErr w:type="spellEnd"/>
      <w:r>
        <w:t xml:space="preserve"> and creates objects that separates each </w:t>
      </w:r>
      <w:r w:rsidR="00632B8B">
        <w:t>G code</w:t>
      </w:r>
      <w:r>
        <w:t xml:space="preserve"> command by their layers, so that each layer can be processed.</w:t>
      </w:r>
    </w:p>
    <w:p w14:paraId="63CCD06E" w14:textId="77777777" w:rsidR="00A55FD9" w:rsidRDefault="00A55FD9" w:rsidP="00A55FD9">
      <w:pPr>
        <w:pStyle w:val="Heading5"/>
      </w:pPr>
      <w:r>
        <w:t>LayerProcessingThreads</w:t>
      </w:r>
    </w:p>
    <w:p w14:paraId="43650425" w14:textId="77777777" w:rsidR="00A55FD9" w:rsidRDefault="00A55FD9" w:rsidP="00A55FD9">
      <w:r>
        <w:tab/>
      </w:r>
      <w:proofErr w:type="spellStart"/>
      <w:r>
        <w:t>LayerProcessingThreads</w:t>
      </w:r>
      <w:proofErr w:type="spellEnd"/>
      <w:r>
        <w:t xml:space="preserve"> is simply the encapsulating class that will create multiple different threads to process each </w:t>
      </w:r>
      <w:r w:rsidR="00632B8B">
        <w:t>G code</w:t>
      </w:r>
      <w:r>
        <w:t xml:space="preserve"> layer.  It will attempt to have the program always work on as many layers as the user wants to run at once, storing the result of each layer into a </w:t>
      </w:r>
      <w:proofErr w:type="spellStart"/>
      <w:r>
        <w:t>PowderPart</w:t>
      </w:r>
      <w:proofErr w:type="spellEnd"/>
      <w:r>
        <w:t xml:space="preserve"> object.</w:t>
      </w:r>
    </w:p>
    <w:p w14:paraId="155CE6C5" w14:textId="77777777" w:rsidR="00A55FD9" w:rsidRDefault="00A55FD9" w:rsidP="00A55FD9">
      <w:pPr>
        <w:pStyle w:val="Heading5"/>
      </w:pPr>
      <w:r>
        <w:lastRenderedPageBreak/>
        <w:t>LayerProcessing</w:t>
      </w:r>
    </w:p>
    <w:p w14:paraId="280DD98D" w14:textId="77777777" w:rsidR="00A55FD9" w:rsidRDefault="00A55FD9" w:rsidP="00A55FD9">
      <w:r>
        <w:tab/>
      </w:r>
      <w:proofErr w:type="spellStart"/>
      <w:r>
        <w:t>LayerProcessing</w:t>
      </w:r>
      <w:proofErr w:type="spellEnd"/>
      <w:r>
        <w:t xml:space="preserve"> is </w:t>
      </w:r>
      <w:r w:rsidR="005D567E">
        <w:t>a</w:t>
      </w:r>
      <w:r>
        <w:t xml:space="preserve"> computationally intensive class, hence why it has been created in such a way that many </w:t>
      </w:r>
      <w:r w:rsidR="00632B8B">
        <w:t xml:space="preserve">instances </w:t>
      </w:r>
      <w:r>
        <w:t>of it can be ran at once.</w:t>
      </w:r>
    </w:p>
    <w:p w14:paraId="365FC2BA" w14:textId="77777777" w:rsidR="003E34BD" w:rsidRDefault="003E34BD" w:rsidP="00A55FD9">
      <w:r>
        <w:tab/>
        <w:t xml:space="preserve">First, </w:t>
      </w:r>
      <w:proofErr w:type="spellStart"/>
      <w:r>
        <w:t>LayerProcessing</w:t>
      </w:r>
      <w:proofErr w:type="spellEnd"/>
      <w:r>
        <w:t xml:space="preserve"> reads each G code command that composes its respective part layer, and generates polygons in the 2D space of where the layer will be printed.  It creates </w:t>
      </w:r>
      <w:proofErr w:type="spellStart"/>
      <w:r>
        <w:t>GPolygon</w:t>
      </w:r>
      <w:proofErr w:type="spellEnd"/>
      <w:r>
        <w:t xml:space="preserve"> objects such that they can be used to create a more digital representation of those polygons.</w:t>
      </w:r>
      <w:r w:rsidR="005D567E">
        <w:t xml:space="preserve">  Essentially, these polygons represent</w:t>
      </w:r>
      <w:r w:rsidR="00632B8B">
        <w:t>s</w:t>
      </w:r>
      <w:r w:rsidR="005D567E">
        <w:t xml:space="preserve"> </w:t>
      </w:r>
      <w:r w:rsidR="00632B8B">
        <w:t xml:space="preserve">geometrically </w:t>
      </w:r>
      <w:r w:rsidR="005D567E">
        <w:t>what</w:t>
      </w:r>
      <w:r w:rsidR="00632B8B">
        <w:t xml:space="preserve"> and where</w:t>
      </w:r>
      <w:r w:rsidR="005D567E">
        <w:t xml:space="preserve"> a FDM printer would extrude out onto its platform as it printed the part.  The computer host software takes advantage of these polygons to map out where on the 2D surface the powder based printer should be spraying dots, as opposed to extruding plastic.  The code is relatively simple, and is as follows:</w:t>
      </w:r>
    </w:p>
    <w:p w14:paraId="12BE1E82" w14:textId="77777777" w:rsidR="000275FC" w:rsidRDefault="008047F4" w:rsidP="00A55FD9">
      <w:r>
        <w:rPr>
          <w:noProof/>
          <w:lang w:bidi="ar-SA"/>
        </w:rPr>
        <w:pict w14:anchorId="25B8E58A">
          <v:group id="Group 291" o:spid="_x0000_s1250" style="position:absolute;margin-left:26.3pt;margin-top:9.6pt;width:497.15pt;height:292.1pt;z-index:251766784" coordorigin="1246,1953" coordsize="9943,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">
            <v:shape id="Text Box 60" o:spid="_x0000_s1251" type="#_x0000_t202" style="position:absolute;left:1246;top:1953;width:9943;height:52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PtDckA&#10;AADjAAAADwAAAGRycy9kb3ducmV2LnhtbERPX0vDMBB/F/Ydwg18c2mVTu2WjeEY+Oacwtjbmdya&#10;suZSm9h1fnojCD7e7//Nl4NrRE9dqD0ryCcZCGLtTc2Vgve3zc0DiBCRDTaeScGFAiwXo6s5lsaf&#10;+ZX6XaxECuFQogIbY1tKGbQlh2HiW+LEHX3nMKazq6Tp8JzCXSNvs2wqHdacGiy29GRJn3ZfTkFY&#10;bz9bfdx+nKy5fL+s+0LvNwelrsfDagYi0hD/xX/uZ5PmT4siv7/LHnP4/SkB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PtDckAAADjAAAADwAAAAAAAAAAAAAAAACYAgAA&#10;ZHJzL2Rvd25yZXYueG1sUEsFBgAAAAAEAAQA9QAAAI4DAAAAAA==&#10;">
              <v:textbox style="mso-fit-shape-to-text:t">
                <w:txbxContent>
                  <w:p w14:paraId="1CD67BC5" w14:textId="77777777" w:rsidR="008047F4" w:rsidRDefault="008047F4" w:rsidP="005D567E">
                    <w:pPr>
                      <w:autoSpaceDE w:val="0"/>
                      <w:autoSpaceDN w:val="0"/>
                      <w:adjustRightInd w:val="0"/>
                      <w:spacing w:before="0" w:after="0" w:line="240" w:lineRule="auto"/>
                      <w:rPr>
                        <w:rFonts w:ascii="Consolas" w:hAnsi="Consolas" w:cs="Consolas"/>
                        <w:noProof/>
                        <w:sz w:val="16"/>
                        <w:szCs w:val="16"/>
                        <w:lang w:bidi="ar-SA"/>
                      </w:rPr>
                    </w:pPr>
                    <w:r w:rsidRPr="005D567E">
                      <w:rPr>
                        <w:rFonts w:ascii="Consolas" w:hAnsi="Consolas" w:cs="Consolas"/>
                        <w:noProof/>
                        <w:color w:val="0000FF"/>
                        <w:sz w:val="16"/>
                        <w:szCs w:val="16"/>
                        <w:lang w:bidi="ar-SA"/>
                      </w:rPr>
                      <w:t>foreach</w:t>
                    </w:r>
                    <w:r w:rsidRPr="005D567E">
                      <w:rPr>
                        <w:rFonts w:ascii="Consolas" w:hAnsi="Consolas" w:cs="Consolas"/>
                        <w:noProof/>
                        <w:sz w:val="16"/>
                        <w:szCs w:val="16"/>
                        <w:lang w:bidi="ar-SA"/>
                      </w:rPr>
                      <w:t xml:space="preserve"> (</w:t>
                    </w:r>
                    <w:r w:rsidRPr="005D567E">
                      <w:rPr>
                        <w:rFonts w:ascii="Consolas" w:hAnsi="Consolas" w:cs="Consolas"/>
                        <w:noProof/>
                        <w:color w:val="2B91AF"/>
                        <w:sz w:val="16"/>
                        <w:szCs w:val="16"/>
                        <w:lang w:bidi="ar-SA"/>
                      </w:rPr>
                      <w:t>GPolygon</w:t>
                    </w:r>
                    <w:r w:rsidRPr="005D567E">
                      <w:rPr>
                        <w:rFonts w:ascii="Consolas" w:hAnsi="Consolas" w:cs="Consolas"/>
                        <w:noProof/>
                        <w:sz w:val="16"/>
                        <w:szCs w:val="16"/>
                        <w:lang w:bidi="ar-SA"/>
                      </w:rPr>
                      <w:t xml:space="preserve"> poly </w:t>
                    </w:r>
                    <w:r w:rsidRPr="005D567E">
                      <w:rPr>
                        <w:rFonts w:ascii="Consolas" w:hAnsi="Consolas" w:cs="Consolas"/>
                        <w:noProof/>
                        <w:color w:val="0000FF"/>
                        <w:sz w:val="16"/>
                        <w:szCs w:val="16"/>
                        <w:lang w:bidi="ar-SA"/>
                      </w:rPr>
                      <w:t>in</w:t>
                    </w:r>
                    <w:r w:rsidRPr="005D567E">
                      <w:rPr>
                        <w:rFonts w:ascii="Consolas" w:hAnsi="Consolas" w:cs="Consolas"/>
                        <w:noProof/>
                        <w:sz w:val="16"/>
                        <w:szCs w:val="16"/>
                        <w:lang w:bidi="ar-SA"/>
                      </w:rPr>
                      <w:t xml:space="preserve"> polygons)</w:t>
                    </w:r>
                  </w:p>
                  <w:p w14:paraId="6B56F587"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sidRPr="005D567E">
                      <w:rPr>
                        <w:rFonts w:ascii="Consolas" w:hAnsi="Consolas" w:cs="Consolas"/>
                        <w:noProof/>
                        <w:sz w:val="16"/>
                        <w:szCs w:val="16"/>
                        <w:lang w:bidi="ar-SA"/>
                      </w:rPr>
                      <w:t>{</w:t>
                    </w:r>
                  </w:p>
                  <w:p w14:paraId="02162865" w14:textId="77777777" w:rsidR="008047F4" w:rsidRPr="005D567E" w:rsidRDefault="008047F4" w:rsidP="005D567E">
                    <w:pPr>
                      <w:autoSpaceDE w:val="0"/>
                      <w:autoSpaceDN w:val="0"/>
                      <w:adjustRightInd w:val="0"/>
                      <w:spacing w:before="0" w:after="0" w:line="240" w:lineRule="auto"/>
                      <w:rPr>
                        <w:rFonts w:ascii="Consolas" w:hAnsi="Consolas" w:cs="Consolas"/>
                        <w:noProof/>
                        <w:color w:val="008000"/>
                        <w:sz w:val="16"/>
                        <w:szCs w:val="16"/>
                        <w:lang w:bidi="ar-SA"/>
                      </w:rPr>
                    </w:pPr>
                    <w:r>
                      <w:rPr>
                        <w:rFonts w:ascii="Consolas" w:hAnsi="Consolas" w:cs="Consolas"/>
                        <w:noProof/>
                        <w:sz w:val="16"/>
                        <w:szCs w:val="16"/>
                        <w:lang w:bidi="ar-SA"/>
                      </w:rPr>
                      <w:tab/>
                    </w:r>
                    <w:r w:rsidRPr="005D567E">
                      <w:rPr>
                        <w:rFonts w:ascii="Consolas" w:hAnsi="Consolas" w:cs="Consolas"/>
                        <w:noProof/>
                        <w:color w:val="008000"/>
                        <w:sz w:val="16"/>
                        <w:szCs w:val="16"/>
                        <w:lang w:bidi="ar-SA"/>
                      </w:rPr>
                      <w:t>//find the min/max x y values for this polygon, and ONLY scan that area of the bed</w:t>
                    </w:r>
                  </w:p>
                  <w:p w14:paraId="271850FB"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5D567E">
                      <w:rPr>
                        <w:rFonts w:ascii="Consolas" w:hAnsi="Consolas" w:cs="Consolas"/>
                        <w:noProof/>
                        <w:color w:val="2B91AF"/>
                        <w:sz w:val="16"/>
                        <w:szCs w:val="16"/>
                        <w:lang w:bidi="ar-SA"/>
                      </w:rPr>
                      <w:t>GPolygonMinMaxes</w:t>
                    </w:r>
                    <w:r w:rsidRPr="005D567E">
                      <w:rPr>
                        <w:rFonts w:ascii="Consolas" w:hAnsi="Consolas" w:cs="Consolas"/>
                        <w:noProof/>
                        <w:sz w:val="16"/>
                        <w:szCs w:val="16"/>
                        <w:lang w:bidi="ar-SA"/>
                      </w:rPr>
                      <w:t xml:space="preserve"> minMaxes = poly.GetMinMaxes();</w:t>
                    </w:r>
                  </w:p>
                  <w:p w14:paraId="6AE7800E"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5D567E">
                      <w:rPr>
                        <w:rFonts w:ascii="Consolas" w:hAnsi="Consolas" w:cs="Consolas"/>
                        <w:noProof/>
                        <w:color w:val="0000FF"/>
                        <w:sz w:val="16"/>
                        <w:szCs w:val="16"/>
                        <w:lang w:bidi="ar-SA"/>
                      </w:rPr>
                      <w:t>int</w:t>
                    </w:r>
                    <w:r w:rsidRPr="005D567E">
                      <w:rPr>
                        <w:rFonts w:ascii="Consolas" w:hAnsi="Consolas" w:cs="Consolas"/>
                        <w:noProof/>
                        <w:sz w:val="16"/>
                        <w:szCs w:val="16"/>
                        <w:lang w:bidi="ar-SA"/>
                      </w:rPr>
                      <w:t xml:space="preserve"> xMin = </w:t>
                    </w:r>
                    <w:r w:rsidRPr="005D567E">
                      <w:rPr>
                        <w:rFonts w:ascii="Consolas" w:hAnsi="Consolas" w:cs="Consolas"/>
                        <w:noProof/>
                        <w:color w:val="2B91AF"/>
                        <w:sz w:val="16"/>
                        <w:szCs w:val="16"/>
                        <w:lang w:bidi="ar-SA"/>
                      </w:rPr>
                      <w:t>Convert</w:t>
                    </w:r>
                    <w:r w:rsidRPr="005D567E">
                      <w:rPr>
                        <w:rFonts w:ascii="Consolas" w:hAnsi="Consolas" w:cs="Consolas"/>
                        <w:noProof/>
                        <w:sz w:val="16"/>
                        <w:szCs w:val="16"/>
                        <w:lang w:bidi="ar-SA"/>
                      </w:rPr>
                      <w:t>.ToInt32((</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w:t>
                    </w:r>
                    <w:r w:rsidRPr="005D567E">
                      <w:rPr>
                        <w:rFonts w:ascii="Consolas" w:hAnsi="Consolas" w:cs="Consolas"/>
                        <w:noProof/>
                        <w:color w:val="2B91AF"/>
                        <w:sz w:val="16"/>
                        <w:szCs w:val="16"/>
                        <w:lang w:bidi="ar-SA"/>
                      </w:rPr>
                      <w:t>Math</w:t>
                    </w:r>
                    <w:r w:rsidRPr="005D567E">
                      <w:rPr>
                        <w:rFonts w:ascii="Consolas" w:hAnsi="Consolas" w:cs="Consolas"/>
                        <w:noProof/>
                        <w:sz w:val="16"/>
                        <w:szCs w:val="16"/>
                        <w:lang w:bidi="ar-SA"/>
                      </w:rPr>
                      <w:t>.Floor((</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)(minMaxes.XMin / _dotWidth)) - (</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)1));</w:t>
                    </w:r>
                  </w:p>
                  <w:p w14:paraId="4E2885E2"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5D567E">
                      <w:rPr>
                        <w:rFonts w:ascii="Consolas" w:hAnsi="Consolas" w:cs="Consolas"/>
                        <w:noProof/>
                        <w:color w:val="0000FF"/>
                        <w:sz w:val="16"/>
                        <w:szCs w:val="16"/>
                        <w:lang w:bidi="ar-SA"/>
                      </w:rPr>
                      <w:t>int</w:t>
                    </w:r>
                    <w:r w:rsidRPr="005D567E">
                      <w:rPr>
                        <w:rFonts w:ascii="Consolas" w:hAnsi="Consolas" w:cs="Consolas"/>
                        <w:noProof/>
                        <w:sz w:val="16"/>
                        <w:szCs w:val="16"/>
                        <w:lang w:bidi="ar-SA"/>
                      </w:rPr>
                      <w:t xml:space="preserve"> yMin = </w:t>
                    </w:r>
                    <w:r w:rsidRPr="005D567E">
                      <w:rPr>
                        <w:rFonts w:ascii="Consolas" w:hAnsi="Consolas" w:cs="Consolas"/>
                        <w:noProof/>
                        <w:color w:val="2B91AF"/>
                        <w:sz w:val="16"/>
                        <w:szCs w:val="16"/>
                        <w:lang w:bidi="ar-SA"/>
                      </w:rPr>
                      <w:t>Convert</w:t>
                    </w:r>
                    <w:r w:rsidRPr="005D567E">
                      <w:rPr>
                        <w:rFonts w:ascii="Consolas" w:hAnsi="Consolas" w:cs="Consolas"/>
                        <w:noProof/>
                        <w:sz w:val="16"/>
                        <w:szCs w:val="16"/>
                        <w:lang w:bidi="ar-SA"/>
                      </w:rPr>
                      <w:t>.ToInt32((</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w:t>
                    </w:r>
                    <w:r w:rsidRPr="005D567E">
                      <w:rPr>
                        <w:rFonts w:ascii="Consolas" w:hAnsi="Consolas" w:cs="Consolas"/>
                        <w:noProof/>
                        <w:color w:val="2B91AF"/>
                        <w:sz w:val="16"/>
                        <w:szCs w:val="16"/>
                        <w:lang w:bidi="ar-SA"/>
                      </w:rPr>
                      <w:t>Math</w:t>
                    </w:r>
                    <w:r w:rsidRPr="005D567E">
                      <w:rPr>
                        <w:rFonts w:ascii="Consolas" w:hAnsi="Consolas" w:cs="Consolas"/>
                        <w:noProof/>
                        <w:sz w:val="16"/>
                        <w:szCs w:val="16"/>
                        <w:lang w:bidi="ar-SA"/>
                      </w:rPr>
                      <w:t>.Floor((</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)(minMaxes.YMin / _dotWidth)) - (</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)1));</w:t>
                    </w:r>
                  </w:p>
                  <w:p w14:paraId="03A4FF0E"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5D567E">
                      <w:rPr>
                        <w:rFonts w:ascii="Consolas" w:hAnsi="Consolas" w:cs="Consolas"/>
                        <w:noProof/>
                        <w:color w:val="0000FF"/>
                        <w:sz w:val="16"/>
                        <w:szCs w:val="16"/>
                        <w:lang w:bidi="ar-SA"/>
                      </w:rPr>
                      <w:t>int</w:t>
                    </w:r>
                    <w:r w:rsidRPr="005D567E">
                      <w:rPr>
                        <w:rFonts w:ascii="Consolas" w:hAnsi="Consolas" w:cs="Consolas"/>
                        <w:noProof/>
                        <w:sz w:val="16"/>
                        <w:szCs w:val="16"/>
                        <w:lang w:bidi="ar-SA"/>
                      </w:rPr>
                      <w:t xml:space="preserve"> xMax = </w:t>
                    </w:r>
                    <w:r w:rsidRPr="005D567E">
                      <w:rPr>
                        <w:rFonts w:ascii="Consolas" w:hAnsi="Consolas" w:cs="Consolas"/>
                        <w:noProof/>
                        <w:color w:val="2B91AF"/>
                        <w:sz w:val="16"/>
                        <w:szCs w:val="16"/>
                        <w:lang w:bidi="ar-SA"/>
                      </w:rPr>
                      <w:t>Convert</w:t>
                    </w:r>
                    <w:r w:rsidRPr="005D567E">
                      <w:rPr>
                        <w:rFonts w:ascii="Consolas" w:hAnsi="Consolas" w:cs="Consolas"/>
                        <w:noProof/>
                        <w:sz w:val="16"/>
                        <w:szCs w:val="16"/>
                        <w:lang w:bidi="ar-SA"/>
                      </w:rPr>
                      <w:t>.ToInt32((</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w:t>
                    </w:r>
                    <w:r w:rsidRPr="005D567E">
                      <w:rPr>
                        <w:rFonts w:ascii="Consolas" w:hAnsi="Consolas" w:cs="Consolas"/>
                        <w:noProof/>
                        <w:color w:val="2B91AF"/>
                        <w:sz w:val="16"/>
                        <w:szCs w:val="16"/>
                        <w:lang w:bidi="ar-SA"/>
                      </w:rPr>
                      <w:t>Math</w:t>
                    </w:r>
                    <w:r w:rsidRPr="005D567E">
                      <w:rPr>
                        <w:rFonts w:ascii="Consolas" w:hAnsi="Consolas" w:cs="Consolas"/>
                        <w:noProof/>
                        <w:sz w:val="16"/>
                        <w:szCs w:val="16"/>
                        <w:lang w:bidi="ar-SA"/>
                      </w:rPr>
                      <w:t>.Ceiling((</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)(minMaxes.XMax / _dotWidth)) + (</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)1));</w:t>
                    </w:r>
                  </w:p>
                  <w:p w14:paraId="6BD9684B"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5D567E">
                      <w:rPr>
                        <w:rFonts w:ascii="Consolas" w:hAnsi="Consolas" w:cs="Consolas"/>
                        <w:noProof/>
                        <w:color w:val="0000FF"/>
                        <w:sz w:val="16"/>
                        <w:szCs w:val="16"/>
                        <w:lang w:bidi="ar-SA"/>
                      </w:rPr>
                      <w:t>int</w:t>
                    </w:r>
                    <w:r w:rsidRPr="005D567E">
                      <w:rPr>
                        <w:rFonts w:ascii="Consolas" w:hAnsi="Consolas" w:cs="Consolas"/>
                        <w:noProof/>
                        <w:sz w:val="16"/>
                        <w:szCs w:val="16"/>
                        <w:lang w:bidi="ar-SA"/>
                      </w:rPr>
                      <w:t xml:space="preserve"> yMax = </w:t>
                    </w:r>
                    <w:r w:rsidRPr="005D567E">
                      <w:rPr>
                        <w:rFonts w:ascii="Consolas" w:hAnsi="Consolas" w:cs="Consolas"/>
                        <w:noProof/>
                        <w:color w:val="2B91AF"/>
                        <w:sz w:val="16"/>
                        <w:szCs w:val="16"/>
                        <w:lang w:bidi="ar-SA"/>
                      </w:rPr>
                      <w:t>Convert</w:t>
                    </w:r>
                    <w:r w:rsidRPr="005D567E">
                      <w:rPr>
                        <w:rFonts w:ascii="Consolas" w:hAnsi="Consolas" w:cs="Consolas"/>
                        <w:noProof/>
                        <w:sz w:val="16"/>
                        <w:szCs w:val="16"/>
                        <w:lang w:bidi="ar-SA"/>
                      </w:rPr>
                      <w:t>.ToInt32((</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w:t>
                    </w:r>
                    <w:r w:rsidRPr="005D567E">
                      <w:rPr>
                        <w:rFonts w:ascii="Consolas" w:hAnsi="Consolas" w:cs="Consolas"/>
                        <w:noProof/>
                        <w:color w:val="2B91AF"/>
                        <w:sz w:val="16"/>
                        <w:szCs w:val="16"/>
                        <w:lang w:bidi="ar-SA"/>
                      </w:rPr>
                      <w:t>Math</w:t>
                    </w:r>
                    <w:r w:rsidRPr="005D567E">
                      <w:rPr>
                        <w:rFonts w:ascii="Consolas" w:hAnsi="Consolas" w:cs="Consolas"/>
                        <w:noProof/>
                        <w:sz w:val="16"/>
                        <w:szCs w:val="16"/>
                        <w:lang w:bidi="ar-SA"/>
                      </w:rPr>
                      <w:t>.Ceiling((</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)(minMaxes.YMax / _dotWidth)) + (</w:t>
                    </w:r>
                    <w:r w:rsidRPr="005D567E">
                      <w:rPr>
                        <w:rFonts w:ascii="Consolas" w:hAnsi="Consolas" w:cs="Consolas"/>
                        <w:noProof/>
                        <w:color w:val="0000FF"/>
                        <w:sz w:val="16"/>
                        <w:szCs w:val="16"/>
                        <w:lang w:bidi="ar-SA"/>
                      </w:rPr>
                      <w:t>double</w:t>
                    </w:r>
                    <w:r w:rsidRPr="005D567E">
                      <w:rPr>
                        <w:rFonts w:ascii="Consolas" w:hAnsi="Consolas" w:cs="Consolas"/>
                        <w:noProof/>
                        <w:sz w:val="16"/>
                        <w:szCs w:val="16"/>
                        <w:lang w:bidi="ar-SA"/>
                      </w:rPr>
                      <w:t>)1));</w:t>
                    </w:r>
                  </w:p>
                  <w:p w14:paraId="0E82E588"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p>
                  <w:p w14:paraId="4EAC559E"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5D567E">
                      <w:rPr>
                        <w:rFonts w:ascii="Consolas" w:hAnsi="Consolas" w:cs="Consolas"/>
                        <w:noProof/>
                        <w:color w:val="0000FF"/>
                        <w:sz w:val="16"/>
                        <w:szCs w:val="16"/>
                        <w:lang w:bidi="ar-SA"/>
                      </w:rPr>
                      <w:t>for</w:t>
                    </w:r>
                    <w:r w:rsidRPr="005D567E">
                      <w:rPr>
                        <w:rFonts w:ascii="Consolas" w:hAnsi="Consolas" w:cs="Consolas"/>
                        <w:noProof/>
                        <w:sz w:val="16"/>
                        <w:szCs w:val="16"/>
                        <w:lang w:bidi="ar-SA"/>
                      </w:rPr>
                      <w:t xml:space="preserve"> (</w:t>
                    </w:r>
                    <w:r w:rsidRPr="005D567E">
                      <w:rPr>
                        <w:rFonts w:ascii="Consolas" w:hAnsi="Consolas" w:cs="Consolas"/>
                        <w:noProof/>
                        <w:color w:val="0000FF"/>
                        <w:sz w:val="16"/>
                        <w:szCs w:val="16"/>
                        <w:lang w:bidi="ar-SA"/>
                      </w:rPr>
                      <w:t>int</w:t>
                    </w:r>
                    <w:r w:rsidRPr="005D567E">
                      <w:rPr>
                        <w:rFonts w:ascii="Consolas" w:hAnsi="Consolas" w:cs="Consolas"/>
                        <w:noProof/>
                        <w:sz w:val="16"/>
                        <w:szCs w:val="16"/>
                        <w:lang w:bidi="ar-SA"/>
                      </w:rPr>
                      <w:t xml:space="preserve"> i = xMin; i &lt;= xMax; ++i)</w:t>
                    </w:r>
                  </w:p>
                  <w:p w14:paraId="445D659D"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5D567E">
                      <w:rPr>
                        <w:rFonts w:ascii="Consolas" w:hAnsi="Consolas" w:cs="Consolas"/>
                        <w:noProof/>
                        <w:sz w:val="16"/>
                        <w:szCs w:val="16"/>
                        <w:lang w:bidi="ar-SA"/>
                      </w:rPr>
                      <w:t>{</w:t>
                    </w:r>
                  </w:p>
                  <w:p w14:paraId="4E10225C" w14:textId="77777777" w:rsidR="008047F4"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color w:val="0000FF"/>
                        <w:sz w:val="16"/>
                        <w:szCs w:val="16"/>
                        <w:lang w:bidi="ar-SA"/>
                      </w:rPr>
                      <w:t>for</w:t>
                    </w:r>
                    <w:r w:rsidRPr="005D567E">
                      <w:rPr>
                        <w:rFonts w:ascii="Consolas" w:hAnsi="Consolas" w:cs="Consolas"/>
                        <w:noProof/>
                        <w:sz w:val="16"/>
                        <w:szCs w:val="16"/>
                        <w:lang w:bidi="ar-SA"/>
                      </w:rPr>
                      <w:t xml:space="preserve"> (</w:t>
                    </w:r>
                    <w:r w:rsidRPr="005D567E">
                      <w:rPr>
                        <w:rFonts w:ascii="Consolas" w:hAnsi="Consolas" w:cs="Consolas"/>
                        <w:noProof/>
                        <w:color w:val="0000FF"/>
                        <w:sz w:val="16"/>
                        <w:szCs w:val="16"/>
                        <w:lang w:bidi="ar-SA"/>
                      </w:rPr>
                      <w:t>int</w:t>
                    </w:r>
                    <w:r w:rsidRPr="005D567E">
                      <w:rPr>
                        <w:rFonts w:ascii="Consolas" w:hAnsi="Consolas" w:cs="Consolas"/>
                        <w:noProof/>
                        <w:sz w:val="16"/>
                        <w:szCs w:val="16"/>
                        <w:lang w:bidi="ar-SA"/>
                      </w:rPr>
                      <w:t xml:space="preserve"> j = yMin; j &lt;= yMax; ++j)</w:t>
                    </w:r>
                  </w:p>
                  <w:p w14:paraId="5C02F398"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t>{</w:t>
                    </w:r>
                  </w:p>
                  <w:p w14:paraId="7847F5B1" w14:textId="77777777" w:rsidR="008047F4" w:rsidRPr="005D567E" w:rsidRDefault="008047F4" w:rsidP="005D567E">
                    <w:pPr>
                      <w:autoSpaceDE w:val="0"/>
                      <w:autoSpaceDN w:val="0"/>
                      <w:adjustRightInd w:val="0"/>
                      <w:spacing w:before="0" w:after="0" w:line="240" w:lineRule="auto"/>
                      <w:rPr>
                        <w:rFonts w:ascii="Consolas" w:hAnsi="Consolas" w:cs="Consolas"/>
                        <w:noProof/>
                        <w:color w:val="008000"/>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color w:val="008000"/>
                        <w:sz w:val="16"/>
                        <w:szCs w:val="16"/>
                        <w:lang w:bidi="ar-SA"/>
                      </w:rPr>
                      <w:t>//first check it's not already marked as true</w:t>
                    </w:r>
                  </w:p>
                  <w:p w14:paraId="7BA98195"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sidRPr="005D567E">
                      <w:rPr>
                        <w:rFonts w:ascii="Consolas" w:hAnsi="Consolas" w:cs="Consolas"/>
                        <w:noProof/>
                        <w:sz w:val="16"/>
                        <w:szCs w:val="16"/>
                        <w:lang w:bidi="ar-SA"/>
                      </w:rPr>
                      <w:t xml:space="preserve">                        </w:t>
                    </w:r>
                    <w:r w:rsidRPr="005D567E">
                      <w:rPr>
                        <w:rFonts w:ascii="Consolas" w:hAnsi="Consolas" w:cs="Consolas"/>
                        <w:noProof/>
                        <w:color w:val="0000FF"/>
                        <w:sz w:val="16"/>
                        <w:szCs w:val="16"/>
                        <w:lang w:bidi="ar-SA"/>
                      </w:rPr>
                      <w:t>if</w:t>
                    </w:r>
                    <w:r w:rsidRPr="005D567E">
                      <w:rPr>
                        <w:rFonts w:ascii="Consolas" w:hAnsi="Consolas" w:cs="Consolas"/>
                        <w:noProof/>
                        <w:sz w:val="16"/>
                        <w:szCs w:val="16"/>
                        <w:lang w:bidi="ar-SA"/>
                      </w:rPr>
                      <w:t xml:space="preserve"> (!_layerProcessed.layer[i, j])</w:t>
                    </w:r>
                  </w:p>
                  <w:p w14:paraId="30DD1BC1"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sidRPr="005D567E">
                      <w:rPr>
                        <w:rFonts w:ascii="Consolas" w:hAnsi="Consolas" w:cs="Consolas"/>
                        <w:noProof/>
                        <w:sz w:val="16"/>
                        <w:szCs w:val="16"/>
                        <w:lang w:bidi="ar-SA"/>
                      </w:rPr>
                      <w:t xml:space="preserve">                        {</w:t>
                    </w:r>
                  </w:p>
                  <w:p w14:paraId="2D7E80DF"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sz w:val="16"/>
                        <w:szCs w:val="16"/>
                        <w:lang w:bidi="ar-SA"/>
                      </w:rPr>
                      <w:t>xDist = _layerProcessed.getDist(i);</w:t>
                    </w:r>
                  </w:p>
                  <w:p w14:paraId="6922C8F8"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sz w:val="16"/>
                        <w:szCs w:val="16"/>
                        <w:lang w:bidi="ar-SA"/>
                      </w:rPr>
                      <w:t>yDist = _layerProcessed.getDist(j);</w:t>
                    </w:r>
                  </w:p>
                  <w:p w14:paraId="7684C9C0"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p>
                  <w:p w14:paraId="5F3CCE06"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color w:val="0000FF"/>
                        <w:sz w:val="16"/>
                        <w:szCs w:val="16"/>
                        <w:lang w:bidi="ar-SA"/>
                      </w:rPr>
                      <w:t>if</w:t>
                    </w:r>
                    <w:r w:rsidRPr="005D567E">
                      <w:rPr>
                        <w:rFonts w:ascii="Consolas" w:hAnsi="Consolas" w:cs="Consolas"/>
                        <w:noProof/>
                        <w:sz w:val="16"/>
                        <w:szCs w:val="16"/>
                        <w:lang w:bidi="ar-SA"/>
                      </w:rPr>
                      <w:t xml:space="preserve"> (poly.WithinPolygon(xDist, yDist))</w:t>
                    </w:r>
                  </w:p>
                  <w:p w14:paraId="3AB89F03"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sz w:val="16"/>
                        <w:szCs w:val="16"/>
                        <w:lang w:bidi="ar-SA"/>
                      </w:rPr>
                      <w:t>{</w:t>
                    </w:r>
                  </w:p>
                  <w:p w14:paraId="57B8FFF8"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sz w:val="16"/>
                        <w:szCs w:val="16"/>
                        <w:lang w:bidi="ar-SA"/>
                      </w:rPr>
                      <w:t xml:space="preserve">_layerProcessed.layer[i, j] = </w:t>
                    </w:r>
                    <w:r w:rsidRPr="005D567E">
                      <w:rPr>
                        <w:rFonts w:ascii="Consolas" w:hAnsi="Consolas" w:cs="Consolas"/>
                        <w:noProof/>
                        <w:color w:val="0000FF"/>
                        <w:sz w:val="16"/>
                        <w:szCs w:val="16"/>
                        <w:lang w:bidi="ar-SA"/>
                      </w:rPr>
                      <w:t>true</w:t>
                    </w:r>
                    <w:r w:rsidRPr="005D567E">
                      <w:rPr>
                        <w:rFonts w:ascii="Consolas" w:hAnsi="Consolas" w:cs="Consolas"/>
                        <w:noProof/>
                        <w:sz w:val="16"/>
                        <w:szCs w:val="16"/>
                        <w:lang w:bidi="ar-SA"/>
                      </w:rPr>
                      <w:t>;</w:t>
                    </w:r>
                  </w:p>
                  <w:p w14:paraId="6F40AAAD"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sz w:val="16"/>
                        <w:szCs w:val="16"/>
                        <w:lang w:bidi="ar-SA"/>
                      </w:rPr>
                      <w:t>}</w:t>
                    </w:r>
                  </w:p>
                  <w:p w14:paraId="1EE0AA08"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sz w:val="16"/>
                        <w:szCs w:val="16"/>
                        <w:lang w:bidi="ar-SA"/>
                      </w:rPr>
                      <w:t>}</w:t>
                    </w:r>
                  </w:p>
                  <w:p w14:paraId="2BE7C010" w14:textId="77777777" w:rsidR="008047F4" w:rsidRPr="005D567E" w:rsidRDefault="008047F4" w:rsidP="005D567E">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sidRPr="005D567E">
                      <w:rPr>
                        <w:rFonts w:ascii="Consolas" w:hAnsi="Consolas" w:cs="Consolas"/>
                        <w:noProof/>
                        <w:sz w:val="16"/>
                        <w:szCs w:val="16"/>
                        <w:lang w:bidi="ar-SA"/>
                      </w:rPr>
                      <w:t>}</w:t>
                    </w:r>
                  </w:p>
                  <w:p w14:paraId="74BFE067" w14:textId="77777777" w:rsidR="008047F4" w:rsidRDefault="008047F4" w:rsidP="000D2C3A">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5D567E">
                      <w:rPr>
                        <w:rFonts w:ascii="Consolas" w:hAnsi="Consolas" w:cs="Consolas"/>
                        <w:noProof/>
                        <w:sz w:val="16"/>
                        <w:szCs w:val="16"/>
                        <w:lang w:bidi="ar-SA"/>
                      </w:rPr>
                      <w:t>}</w:t>
                    </w:r>
                  </w:p>
                  <w:p w14:paraId="0010D146" w14:textId="77777777" w:rsidR="008047F4" w:rsidRPr="000D2C3A" w:rsidRDefault="008047F4" w:rsidP="000D2C3A">
                    <w:pPr>
                      <w:autoSpaceDE w:val="0"/>
                      <w:autoSpaceDN w:val="0"/>
                      <w:adjustRightInd w:val="0"/>
                      <w:spacing w:before="0" w:after="0" w:line="240" w:lineRule="auto"/>
                      <w:rPr>
                        <w:rFonts w:ascii="Consolas" w:hAnsi="Consolas" w:cs="Consolas"/>
                        <w:noProof/>
                        <w:sz w:val="16"/>
                        <w:szCs w:val="16"/>
                        <w:lang w:bidi="ar-SA"/>
                      </w:rPr>
                    </w:pPr>
                    <w:r w:rsidRPr="005D567E">
                      <w:rPr>
                        <w:rFonts w:ascii="Consolas" w:hAnsi="Consolas" w:cs="Consolas"/>
                        <w:noProof/>
                        <w:sz w:val="16"/>
                        <w:szCs w:val="16"/>
                        <w:lang w:bidi="ar-SA"/>
                      </w:rPr>
                      <w:t>}</w:t>
                    </w:r>
                  </w:p>
                </w:txbxContent>
              </v:textbox>
            </v:shape>
            <v:shape id="Text Box 90" o:spid="_x0000_s1252" type="#_x0000_t202" style="position:absolute;left:3944;top:7026;width:4313;height: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LgosYA&#10;AADjAAAADwAAAGRycy9kb3ducmV2LnhtbERPS0/DMAy+I/EfIiNxY0mHOqAsmyYe0g5cNsrdakxT&#10;0ThVY9bu3xMkJI7+3l5v59CrE42pi2yhWBhQxE10HbcW6vfXm3tQSZAd9pHJwpkSbDeXF2usXJz4&#10;QKejtCqHcKrQghcZKq1T4ylgWsSBOHOfcQwo+Rxb7Uaccnjo9dKYlQ7YcW7wONCTp+br+B0siLhd&#10;ca5fQtp/zG/PkzdNibW111fz7hGU0Cz/4j/33uX5q7Is7m7NwxJ+f8oA6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LgosYAAADjAAAADwAAAAAAAAAAAAAAAACYAgAAZHJz&#10;L2Rvd25yZXYueG1sUEsFBgAAAAAEAAQA9QAAAIsDAAAAAA==&#10;" filled="f" stroked="f">
              <v:textbox style="mso-fit-shape-to-text:t">
                <w:txbxContent>
                  <w:p w14:paraId="4900ED2E" w14:textId="77777777" w:rsidR="008047F4" w:rsidRDefault="008047F4" w:rsidP="000275FC">
                    <w:pPr>
                      <w:pStyle w:val="Caption"/>
                      <w:jc w:val="center"/>
                    </w:pPr>
                    <w:bookmarkStart w:id="1204" w:name="_Ref384571352"/>
                    <w:bookmarkStart w:id="1205" w:name="_Toc385422180"/>
                    <w:bookmarkStart w:id="1206" w:name="_Toc385422858"/>
                    <w:bookmarkStart w:id="1207" w:name="_Toc385422951"/>
                    <w:bookmarkStart w:id="1208" w:name="_Toc385446978"/>
                    <w:r>
                      <w:t xml:space="preserve">Figure </w:t>
                    </w:r>
                    <w:fldSimple w:instr=" SEQ Figure \* ARABIC ">
                      <w:r>
                        <w:rPr>
                          <w:noProof/>
                        </w:rPr>
                        <w:t>63</w:t>
                      </w:r>
                    </w:fldSimple>
                    <w:bookmarkEnd w:id="1204"/>
                    <w:r>
                      <w:t xml:space="preserve">: Code snippet of </w:t>
                    </w:r>
                    <w:proofErr w:type="spellStart"/>
                    <w:r>
                      <w:t>LayerProcessing</w:t>
                    </w:r>
                    <w:bookmarkEnd w:id="1205"/>
                    <w:bookmarkEnd w:id="1206"/>
                    <w:bookmarkEnd w:id="1207"/>
                    <w:proofErr w:type="spellEnd"/>
                    <w:r>
                      <w:t xml:space="preserve"> (WW)</w:t>
                    </w:r>
                    <w:bookmarkEnd w:id="1208"/>
                  </w:p>
                </w:txbxContent>
              </v:textbox>
            </v:shape>
          </v:group>
        </w:pict>
      </w:r>
    </w:p>
    <w:p w14:paraId="22A518E7" w14:textId="77777777" w:rsidR="000D2C3A" w:rsidRDefault="000D2C3A" w:rsidP="00A55FD9"/>
    <w:p w14:paraId="32B907D2" w14:textId="77777777" w:rsidR="00B31F74" w:rsidRDefault="00B31F74" w:rsidP="00A55FD9"/>
    <w:p w14:paraId="7F6DDC13" w14:textId="77777777" w:rsidR="00B31F74" w:rsidRDefault="00B31F74" w:rsidP="00A55FD9"/>
    <w:p w14:paraId="34A0CE79" w14:textId="77777777" w:rsidR="00B31F74" w:rsidRDefault="00B31F74" w:rsidP="00A55FD9"/>
    <w:p w14:paraId="181DBE51" w14:textId="77777777" w:rsidR="00B31F74" w:rsidRDefault="00B31F74" w:rsidP="00A55FD9"/>
    <w:p w14:paraId="481AF268" w14:textId="77777777" w:rsidR="00B31F74" w:rsidRDefault="00B31F74" w:rsidP="00A55FD9"/>
    <w:p w14:paraId="4CD25679" w14:textId="77777777" w:rsidR="00B31F74" w:rsidRDefault="00B31F74" w:rsidP="00A55FD9"/>
    <w:p w14:paraId="3C4C3FDE" w14:textId="77777777" w:rsidR="00B31F74" w:rsidRDefault="00B31F74" w:rsidP="00A55FD9"/>
    <w:p w14:paraId="543AEE4E" w14:textId="77777777" w:rsidR="00B31F74" w:rsidRDefault="00B31F74" w:rsidP="00A55FD9"/>
    <w:p w14:paraId="73D50B30" w14:textId="77777777" w:rsidR="00B31F74" w:rsidRDefault="00B31F74" w:rsidP="00A55FD9"/>
    <w:p w14:paraId="4F1B1D02" w14:textId="77777777" w:rsidR="00B31F74" w:rsidRDefault="00B31F74" w:rsidP="00A55FD9"/>
    <w:p w14:paraId="5E34B735" w14:textId="77777777" w:rsidR="00B31F74" w:rsidRDefault="00B31F74" w:rsidP="00A55FD9"/>
    <w:p w14:paraId="27655229" w14:textId="77777777" w:rsidR="005D567E" w:rsidRDefault="000D2C3A" w:rsidP="00A55FD9">
      <w:r>
        <w:tab/>
      </w:r>
      <w:r w:rsidR="005D567E">
        <w:t xml:space="preserve">As shown in </w:t>
      </w:r>
      <w:r w:rsidR="00805111">
        <w:fldChar w:fldCharType="begin"/>
      </w:r>
      <w:r w:rsidR="00BA034D">
        <w:instrText xml:space="preserve"> REF _Ref384571352 \h </w:instrText>
      </w:r>
      <w:r w:rsidR="00805111">
        <w:fldChar w:fldCharType="separate"/>
      </w:r>
      <w:r w:rsidR="00933426">
        <w:t xml:space="preserve">Figure </w:t>
      </w:r>
      <w:r w:rsidR="00933426">
        <w:rPr>
          <w:noProof/>
        </w:rPr>
        <w:t>63</w:t>
      </w:r>
      <w:r w:rsidR="00805111">
        <w:fldChar w:fldCharType="end"/>
      </w:r>
      <w:r w:rsidR="005D567E">
        <w:t>, we iterate through all of the G code polygons, and then go through where in the print bed that polygon is expected to lay.  (This is what the X/Y max/min variables are for, they help optimize the code by estimating generally where in the print bed that the polygon is likely to lie</w:t>
      </w:r>
      <w:r w:rsidR="005A09DC">
        <w:t>, instead of running the test on the whole print bed area</w:t>
      </w:r>
      <w:r w:rsidR="005D567E">
        <w:t xml:space="preserve">).  Once these estimations are made, we go through every possible location that a dot </w:t>
      </w:r>
      <w:r w:rsidR="005D567E">
        <w:rPr>
          <w:i/>
        </w:rPr>
        <w:t>could</w:t>
      </w:r>
      <w:r w:rsidR="005D567E">
        <w:t xml:space="preserve"> be sprayed.  For each potential spray location, we ask </w:t>
      </w:r>
      <w:proofErr w:type="spellStart"/>
      <w:r w:rsidR="005D567E">
        <w:t>GPolygon</w:t>
      </w:r>
      <w:proofErr w:type="spellEnd"/>
      <w:r w:rsidR="005D567E">
        <w:t xml:space="preserve"> to run the method </w:t>
      </w:r>
      <w:proofErr w:type="spellStart"/>
      <w:proofErr w:type="gramStart"/>
      <w:r w:rsidR="005D567E">
        <w:t>GPolygon.WithinPolygon</w:t>
      </w:r>
      <w:proofErr w:type="spellEnd"/>
      <w:r w:rsidR="005D567E">
        <w:t>(</w:t>
      </w:r>
      <w:proofErr w:type="gramEnd"/>
      <w:r w:rsidR="005D567E">
        <w:t>), and indicate whether or not the current potential spray location is indeed inside the polygon.  If it is inside the polygon, this is where we need to spray ink, because, simply put, that's where the FDM printer would have extruded out plastic.</w:t>
      </w:r>
    </w:p>
    <w:p w14:paraId="750DA391" w14:textId="77777777" w:rsidR="009B6683" w:rsidRDefault="00CC1A7E" w:rsidP="00A55FD9">
      <w:r>
        <w:tab/>
        <w:t xml:space="preserve">One other small optimization that was added was that we will not perform the </w:t>
      </w:r>
      <w:proofErr w:type="spellStart"/>
      <w:proofErr w:type="gramStart"/>
      <w:r>
        <w:t>GPolygon.WithinPolygon</w:t>
      </w:r>
      <w:proofErr w:type="spellEnd"/>
      <w:r>
        <w:t>(</w:t>
      </w:r>
      <w:proofErr w:type="gramEnd"/>
      <w:r>
        <w:t xml:space="preserve">) check if that particular dot is already marked as true.  Due to the FDM G Code slicing process, it's possible that some polygons may overlap, in which case, the code would be checking the same location more than once unnecessarily.  If it that particular dot is already marked to be sprayed, there's no point in checking whether it lies within a different polygon since it </w:t>
      </w:r>
      <w:r w:rsidR="00B974D3">
        <w:t xml:space="preserve">already </w:t>
      </w:r>
      <w:r>
        <w:t>needs to be sprayed due to a previous polygon match.</w:t>
      </w:r>
    </w:p>
    <w:p w14:paraId="2748E61E" w14:textId="53D62AA2" w:rsidR="005A09DC" w:rsidRPr="00B974D3" w:rsidRDefault="009B6683" w:rsidP="00A55FD9">
      <w:r>
        <w:tab/>
      </w:r>
      <w:r w:rsidR="005A09DC">
        <w:t>As shown</w:t>
      </w:r>
      <w:r w:rsidR="00BA034D">
        <w:t xml:space="preserve"> in </w:t>
      </w:r>
      <w:r w:rsidR="00805111">
        <w:fldChar w:fldCharType="begin"/>
      </w:r>
      <w:r w:rsidR="00BA034D">
        <w:instrText xml:space="preserve"> REF _Ref384571352 \h </w:instrText>
      </w:r>
      <w:r w:rsidR="00805111">
        <w:fldChar w:fldCharType="separate"/>
      </w:r>
      <w:r w:rsidR="00933426">
        <w:t xml:space="preserve">Figure </w:t>
      </w:r>
      <w:r w:rsidR="00933426">
        <w:rPr>
          <w:noProof/>
        </w:rPr>
        <w:t>63</w:t>
      </w:r>
      <w:r w:rsidR="00805111">
        <w:fldChar w:fldCharType="end"/>
      </w:r>
      <w:r w:rsidR="005A09DC">
        <w:t xml:space="preserve">, the code is fairly simple.  However, the method of </w:t>
      </w:r>
      <w:proofErr w:type="spellStart"/>
      <w:r w:rsidR="005A09DC">
        <w:t>GPolygon.WithinPolygon</w:t>
      </w:r>
      <w:proofErr w:type="spellEnd"/>
      <w:r w:rsidR="005A09DC">
        <w:t>() includes a lot of double precision operations, which are very time consuming in terms of CPU processing time.</w:t>
      </w:r>
      <w:r w:rsidR="00074976">
        <w:t xml:space="preserve">  Additionally, this code has 3 nested loops, with large amount of iterations for all 3, meaning that this code can potentially be very time consuming.</w:t>
      </w:r>
      <w:r w:rsidR="00B974D3">
        <w:t xml:space="preserve">  And of course, the above code must be ran for </w:t>
      </w:r>
      <w:r w:rsidR="00B974D3">
        <w:rPr>
          <w:i/>
        </w:rPr>
        <w:t>every</w:t>
      </w:r>
      <w:r w:rsidR="00B974D3">
        <w:t xml:space="preserve"> layer of the entire part.  This is why this class is considered so computationally intensive.  Luckily, each </w:t>
      </w:r>
      <w:r w:rsidR="00B974D3">
        <w:lastRenderedPageBreak/>
        <w:t>layer is independent of each other, meaning multiple layers can be processed at once without any conflicts or collisions, allowing for the easy implementation of multi</w:t>
      </w:r>
      <w:ins w:id="1209" w:author="Peter J Zamiska" w:date="2014-04-17T11:52:00Z">
        <w:r w:rsidR="007E7531">
          <w:t>-</w:t>
        </w:r>
      </w:ins>
      <w:del w:id="1210" w:author="Peter J Zamiska" w:date="2014-04-17T11:52:00Z">
        <w:r w:rsidR="00B974D3" w:rsidDel="007E7531">
          <w:delText xml:space="preserve"> </w:delText>
        </w:r>
      </w:del>
      <w:r w:rsidR="00B974D3">
        <w:t>threaded layer processing.</w:t>
      </w:r>
    </w:p>
    <w:p w14:paraId="32B0CADE" w14:textId="77777777" w:rsidR="006A5FA6" w:rsidRPr="005D567E" w:rsidRDefault="006A5FA6" w:rsidP="006A5FA6">
      <w:pPr>
        <w:pStyle w:val="Heading5"/>
      </w:pPr>
      <w:r>
        <w:t>PowderPart</w:t>
      </w:r>
    </w:p>
    <w:p w14:paraId="43636271" w14:textId="5A2E58CC" w:rsidR="00820520" w:rsidRDefault="006A5FA6" w:rsidP="00A55FD9">
      <w:r>
        <w:tab/>
        <w:t xml:space="preserve">After </w:t>
      </w:r>
      <w:proofErr w:type="spellStart"/>
      <w:r>
        <w:t>LayerProcessing</w:t>
      </w:r>
      <w:proofErr w:type="spellEnd"/>
      <w:r>
        <w:t xml:space="preserve"> completes for each respective layer, they're added to a simple encapsulating class of processed layers called </w:t>
      </w:r>
      <w:proofErr w:type="spellStart"/>
      <w:r>
        <w:t>PowderPart</w:t>
      </w:r>
      <w:proofErr w:type="spellEnd"/>
      <w:r>
        <w:t xml:space="preserve">.  </w:t>
      </w:r>
      <w:proofErr w:type="spellStart"/>
      <w:r>
        <w:t>PowderPart</w:t>
      </w:r>
      <w:proofErr w:type="spellEnd"/>
      <w:r>
        <w:t xml:space="preserve"> takes care to make sure these layers are in order, of course.  Multi</w:t>
      </w:r>
      <w:ins w:id="1211" w:author="Peter J Zamiska" w:date="2014-04-17T11:52:00Z">
        <w:r w:rsidR="007E7531">
          <w:t>-</w:t>
        </w:r>
      </w:ins>
      <w:del w:id="1212" w:author="Peter J Zamiska" w:date="2014-04-17T11:52:00Z">
        <w:r w:rsidDel="007E7531">
          <w:delText xml:space="preserve"> </w:delText>
        </w:r>
      </w:del>
      <w:r>
        <w:t xml:space="preserve">threading means some layers could finish before others unexpectedly, meaning the order could differ from the originally intended order.  </w:t>
      </w:r>
      <w:proofErr w:type="spellStart"/>
      <w:r>
        <w:t>PowderPart</w:t>
      </w:r>
      <w:proofErr w:type="spellEnd"/>
      <w:r>
        <w:t xml:space="preserve"> ensures this does not become an issue.</w:t>
      </w:r>
    </w:p>
    <w:p w14:paraId="56C460F1" w14:textId="77777777" w:rsidR="00074976" w:rsidRDefault="00074976" w:rsidP="00074976">
      <w:pPr>
        <w:pStyle w:val="Heading5"/>
      </w:pPr>
      <w:r>
        <w:t>PrintCommandGeneration</w:t>
      </w:r>
    </w:p>
    <w:p w14:paraId="46C7D9DD" w14:textId="77777777" w:rsidR="00B928D4" w:rsidRDefault="00074976" w:rsidP="00074976">
      <w:r>
        <w:tab/>
        <w:t>This is the last step in turning a .</w:t>
      </w:r>
      <w:proofErr w:type="spellStart"/>
      <w:r>
        <w:t>gcode</w:t>
      </w:r>
      <w:proofErr w:type="spellEnd"/>
      <w:r>
        <w:t xml:space="preserve"> part into packets that can be printed by this printer.  It mainly proceeds by iterating through each layer, from bottom to top (the same direction that the part is built in), and looks for where dots to be printed occur.  If at least one dot is found to be within the range of a print line, the </w:t>
      </w:r>
      <w:proofErr w:type="spellStart"/>
      <w:r>
        <w:t>PrintCommandGeneration</w:t>
      </w:r>
      <w:proofErr w:type="spellEnd"/>
      <w:r>
        <w:t xml:space="preserve"> processing processes the entire line unless it detects there are no more dots to be printed within that single line.  </w:t>
      </w:r>
      <w:r w:rsidR="002051B7" w:rsidRPr="002051B7">
        <w:rPr>
          <w:i/>
        </w:rPr>
        <w:t>(</w:t>
      </w:r>
      <w:r w:rsidRPr="002051B7">
        <w:rPr>
          <w:i/>
        </w:rPr>
        <w:t xml:space="preserve">Due to the nature of the HP C6602 cartridge, </w:t>
      </w:r>
      <w:r w:rsidR="002051B7" w:rsidRPr="002051B7">
        <w:rPr>
          <w:i/>
        </w:rPr>
        <w:t>each print line consists of 12 vertical dots that can be sprayed.  This means that each print line that is processed is a height of 12 dots, every time.)</w:t>
      </w:r>
      <w:r w:rsidR="002051B7">
        <w:br/>
      </w:r>
      <w:r w:rsidR="002051B7">
        <w:tab/>
        <w:t xml:space="preserve">During this process, the algorithm uses the </w:t>
      </w:r>
      <w:proofErr w:type="spellStart"/>
      <w:r w:rsidR="006436FB">
        <w:t>Printer</w:t>
      </w:r>
      <w:r w:rsidR="002051B7">
        <w:t>Settings</w:t>
      </w:r>
      <w:proofErr w:type="spellEnd"/>
      <w:r w:rsidR="002051B7">
        <w:t xml:space="preserve"> class, which contains all of the distance/step ratios of all the axes, to correctly tell the motors to move the correct amount of steps.</w:t>
      </w:r>
      <w:r w:rsidR="00387B57">
        <w:t xml:space="preserve">  During the whole part processing process, many of the classes have access to the same instance of </w:t>
      </w:r>
      <w:proofErr w:type="spellStart"/>
      <w:r w:rsidR="006436FB">
        <w:t>PrinterSettings</w:t>
      </w:r>
      <w:proofErr w:type="spellEnd"/>
      <w:r w:rsidR="00387B57">
        <w:t xml:space="preserve"> as many of the values are required for many different </w:t>
      </w:r>
      <w:r w:rsidR="00975FE5">
        <w:t>processes</w:t>
      </w:r>
      <w:r w:rsidR="00387B57">
        <w:t>.</w:t>
      </w:r>
    </w:p>
    <w:p w14:paraId="7BFDC4BB" w14:textId="77777777" w:rsidR="00975FE5" w:rsidRDefault="008047F4" w:rsidP="00074976">
      <w:r>
        <w:rPr>
          <w:noProof/>
          <w:lang w:bidi="ar-SA"/>
        </w:rPr>
        <w:pict w14:anchorId="414AAD49">
          <v:shape id="Text Box 293" o:spid="_x0000_s1253" type="#_x0000_t202" style="position:absolute;margin-left:158.85pt;margin-top:308.65pt;width:3in;height:41.25pt;z-index:25178828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" filled="f" stroked="f">
            <v:textbox style="mso-fit-shape-to-text:t">
              <w:txbxContent>
                <w:p w14:paraId="3420C34A" w14:textId="77777777" w:rsidR="008047F4" w:rsidRDefault="008047F4"/>
              </w:txbxContent>
            </v:textbox>
          </v:shape>
        </w:pict>
      </w:r>
    </w:p>
    <w:p w14:paraId="517124C8" w14:textId="77777777" w:rsidR="00975FE5" w:rsidRDefault="00B928D4" w:rsidP="00975FE5">
      <w:pPr>
        <w:pStyle w:val="Heading3"/>
      </w:pPr>
      <w:r>
        <w:rPr>
          <w:noProof/>
          <w:lang w:bidi="ar-SA"/>
        </w:rPr>
        <w:drawing>
          <wp:anchor distT="0" distB="0" distL="114300" distR="114300" simplePos="0" relativeHeight="251726848" behindDoc="0" locked="0" layoutInCell="1" allowOverlap="1" wp14:anchorId="68E68E4D" wp14:editId="6FEE166F">
            <wp:simplePos x="0" y="0"/>
            <wp:positionH relativeFrom="margin">
              <wp:posOffset>181610</wp:posOffset>
            </wp:positionH>
            <wp:positionV relativeFrom="margin">
              <wp:posOffset>4933950</wp:posOffset>
            </wp:positionV>
            <wp:extent cx="6540500" cy="374459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srcRect/>
                    <a:stretch>
                      <a:fillRect/>
                    </a:stretch>
                  </pic:blipFill>
                  <pic:spPr bwMode="auto">
                    <a:xfrm>
                      <a:off x="0" y="0"/>
                      <a:ext cx="6540500" cy="3744595"/>
                    </a:xfrm>
                    <a:prstGeom prst="rect">
                      <a:avLst/>
                    </a:prstGeom>
                    <a:noFill/>
                    <a:ln w="9525">
                      <a:noFill/>
                      <a:miter lim="800000"/>
                      <a:headEnd/>
                      <a:tailEnd/>
                    </a:ln>
                  </pic:spPr>
                </pic:pic>
              </a:graphicData>
            </a:graphic>
          </wp:anchor>
        </w:drawing>
      </w:r>
      <w:bookmarkStart w:id="1213" w:name="_Toc385422319"/>
      <w:bookmarkStart w:id="1214" w:name="_Toc385424905"/>
      <w:r w:rsidR="00975FE5">
        <w:t>Graphical User Interface</w:t>
      </w:r>
      <w:bookmarkEnd w:id="1213"/>
      <w:bookmarkEnd w:id="1214"/>
    </w:p>
    <w:p w14:paraId="7C9CE764" w14:textId="77777777" w:rsidR="00975FE5" w:rsidRPr="00975FE5" w:rsidRDefault="008047F4" w:rsidP="00975FE5">
      <w:r>
        <w:rPr>
          <w:noProof/>
          <w:lang w:bidi="ar-SA"/>
        </w:rPr>
        <w:pict w14:anchorId="1BDF80D6">
          <v:shape id="Text Box 295" o:spid="_x0000_s1254" type="#_x0000_t202" style="position:absolute;margin-left:167pt;margin-top:321.5pt;width:215.75pt;height:38.45pt;z-index:251790336;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" filled="f" stroked="f">
            <v:textbox style="mso-fit-shape-to-text:t">
              <w:txbxContent>
                <w:p w14:paraId="1C3349FC" w14:textId="3F11830B" w:rsidR="008047F4" w:rsidRDefault="008047F4" w:rsidP="00B31F74">
                  <w:pPr>
                    <w:pStyle w:val="Caption"/>
                    <w:jc w:val="center"/>
                  </w:pPr>
                  <w:bookmarkStart w:id="1215" w:name="_Toc385422181"/>
                  <w:bookmarkStart w:id="1216" w:name="_Toc385422859"/>
                  <w:bookmarkStart w:id="1217" w:name="_Toc385422952"/>
                  <w:bookmarkStart w:id="1218" w:name="_Toc385446979"/>
                  <w:r>
                    <w:t xml:space="preserve">Figure </w:t>
                  </w:r>
                  <w:fldSimple w:instr=" SEQ Figure \* ARABIC ">
                    <w:r>
                      <w:rPr>
                        <w:noProof/>
                      </w:rPr>
                      <w:t>64</w:t>
                    </w:r>
                  </w:fldSimple>
                  <w:r>
                    <w:t xml:space="preserve">: Main GUI </w:t>
                  </w:r>
                  <w:ins w:id="1219" w:author="Peter J Zamiska" w:date="2014-04-17T11:53:00Z">
                    <w:r w:rsidR="007E7531">
                      <w:t>f</w:t>
                    </w:r>
                  </w:ins>
                  <w:del w:id="1220" w:author="Peter J Zamiska" w:date="2014-04-17T11:53:00Z">
                    <w:r w:rsidDel="007E7531">
                      <w:delText>F</w:delText>
                    </w:r>
                  </w:del>
                  <w:r>
                    <w:t>or Printer Control</w:t>
                  </w:r>
                  <w:bookmarkEnd w:id="1215"/>
                  <w:bookmarkEnd w:id="1216"/>
                  <w:bookmarkEnd w:id="1217"/>
                  <w:r>
                    <w:t xml:space="preserve"> (WW)</w:t>
                  </w:r>
                  <w:bookmarkEnd w:id="1218"/>
                </w:p>
              </w:txbxContent>
            </v:textbox>
            <w10:wrap anchorx="margin"/>
          </v:shape>
        </w:pict>
      </w:r>
      <w:r w:rsidR="00975FE5">
        <w:tab/>
      </w:r>
    </w:p>
    <w:p w14:paraId="2A65E642" w14:textId="77777777" w:rsidR="005D567E" w:rsidRDefault="00D97092" w:rsidP="00A55FD9">
      <w:r>
        <w:lastRenderedPageBreak/>
        <w:tab/>
        <w:t>The Graphical User Interface</w:t>
      </w:r>
      <w:r w:rsidR="00BA034D">
        <w:t xml:space="preserve"> (as shown in </w:t>
      </w:r>
      <w:r w:rsidR="00805111">
        <w:fldChar w:fldCharType="begin"/>
      </w:r>
      <w:r w:rsidR="00BA034D">
        <w:instrText xml:space="preserve"> REF _Ref384571425 \h </w:instrText>
      </w:r>
      <w:r w:rsidR="00805111">
        <w:fldChar w:fldCharType="separate"/>
      </w:r>
      <w:r w:rsidR="00933426">
        <w:rPr>
          <w:b/>
          <w:bCs/>
        </w:rPr>
        <w:t>Error! Reference source not found.</w:t>
      </w:r>
      <w:r w:rsidR="00805111">
        <w:fldChar w:fldCharType="end"/>
      </w:r>
      <w:r w:rsidR="00BA034D">
        <w:t>)</w:t>
      </w:r>
      <w:r>
        <w:t xml:space="preserve"> </w:t>
      </w:r>
      <w:proofErr w:type="gramStart"/>
      <w:r>
        <w:t>is</w:t>
      </w:r>
      <w:proofErr w:type="gramEnd"/>
      <w:r>
        <w:t xml:space="preserve"> the endpoint of all printer control that is available to the end user.  It allows many operations, including:</w:t>
      </w:r>
    </w:p>
    <w:p w14:paraId="223F406E" w14:textId="77777777" w:rsidR="00D97092" w:rsidRDefault="00D97092" w:rsidP="00D97092">
      <w:pPr>
        <w:pStyle w:val="ListParagraph"/>
        <w:numPr>
          <w:ilvl w:val="0"/>
          <w:numId w:val="2"/>
        </w:numPr>
      </w:pPr>
      <w:r>
        <w:t>Manual Axis movement</w:t>
      </w:r>
    </w:p>
    <w:p w14:paraId="6F977641" w14:textId="77777777" w:rsidR="00D97092" w:rsidRDefault="00D97092" w:rsidP="00D97092">
      <w:pPr>
        <w:pStyle w:val="ListParagraph"/>
        <w:numPr>
          <w:ilvl w:val="0"/>
          <w:numId w:val="2"/>
        </w:numPr>
      </w:pPr>
      <w:r>
        <w:t>Axis speed / acceleration settings</w:t>
      </w:r>
    </w:p>
    <w:p w14:paraId="20A08198" w14:textId="77777777" w:rsidR="00D97092" w:rsidRDefault="00D97092" w:rsidP="00D97092">
      <w:pPr>
        <w:pStyle w:val="ListParagraph"/>
        <w:numPr>
          <w:ilvl w:val="0"/>
          <w:numId w:val="2"/>
        </w:numPr>
      </w:pPr>
      <w:r>
        <w:t>Distance/step ratios for every axis</w:t>
      </w:r>
    </w:p>
    <w:p w14:paraId="48985FF0" w14:textId="77777777" w:rsidR="00D97092" w:rsidRDefault="00D97092" w:rsidP="00D97092">
      <w:pPr>
        <w:pStyle w:val="ListParagraph"/>
        <w:numPr>
          <w:ilvl w:val="0"/>
          <w:numId w:val="2"/>
        </w:numPr>
      </w:pPr>
      <w:r>
        <w:t>Axis position definitions</w:t>
      </w:r>
    </w:p>
    <w:p w14:paraId="18A54B1D" w14:textId="77777777" w:rsidR="00D97092" w:rsidRDefault="00D97092" w:rsidP="00D97092">
      <w:pPr>
        <w:pStyle w:val="ListParagraph"/>
        <w:numPr>
          <w:ilvl w:val="0"/>
          <w:numId w:val="2"/>
        </w:numPr>
      </w:pPr>
      <w:r>
        <w:t>Emergency stop</w:t>
      </w:r>
    </w:p>
    <w:p w14:paraId="183F519B" w14:textId="77777777" w:rsidR="00D97092" w:rsidRDefault="00D97092" w:rsidP="00D97092">
      <w:pPr>
        <w:pStyle w:val="ListParagraph"/>
        <w:numPr>
          <w:ilvl w:val="0"/>
          <w:numId w:val="2"/>
        </w:numPr>
      </w:pPr>
      <w:r>
        <w:t>Print processing settings</w:t>
      </w:r>
    </w:p>
    <w:p w14:paraId="502A7861" w14:textId="77777777" w:rsidR="00D97092" w:rsidRDefault="00D97092" w:rsidP="00D97092"/>
    <w:p w14:paraId="08590F9D" w14:textId="77777777" w:rsidR="00900D21" w:rsidRDefault="008047F4" w:rsidP="00D97092">
      <w:r>
        <w:rPr>
          <w:noProof/>
          <w:lang w:bidi="ar-SA"/>
        </w:rPr>
        <w:pict w14:anchorId="685E436B">
          <v:shape id="Text Box 92" o:spid="_x0000_s1255" type="#_x0000_t202" style="position:absolute;margin-left:170.85pt;margin-top:301.85pt;width:3in;height:38.45pt;z-index:251768832;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" filled="f" stroked="f">
            <v:textbox style="mso-fit-shape-to-text:t">
              <w:txbxContent>
                <w:p w14:paraId="72D17CDD" w14:textId="77777777" w:rsidR="008047F4" w:rsidRDefault="008047F4" w:rsidP="00900D21">
                  <w:pPr>
                    <w:pStyle w:val="Caption"/>
                    <w:jc w:val="center"/>
                  </w:pPr>
                  <w:bookmarkStart w:id="1221" w:name="_Toc385422182"/>
                  <w:bookmarkStart w:id="1222" w:name="_Toc385422860"/>
                  <w:bookmarkStart w:id="1223" w:name="_Toc385422953"/>
                  <w:bookmarkStart w:id="1224" w:name="_Toc385446980"/>
                  <w:r>
                    <w:t xml:space="preserve">Figure </w:t>
                  </w:r>
                  <w:fldSimple w:instr=" SEQ Figure \* ARABIC ">
                    <w:r>
                      <w:rPr>
                        <w:noProof/>
                      </w:rPr>
                      <w:t>65</w:t>
                    </w:r>
                  </w:fldSimple>
                  <w:r>
                    <w:t>: Screenshot of G Code processing tab</w:t>
                  </w:r>
                  <w:bookmarkEnd w:id="1221"/>
                  <w:bookmarkEnd w:id="1222"/>
                  <w:bookmarkEnd w:id="1223"/>
                  <w:r>
                    <w:t xml:space="preserve"> (WW)</w:t>
                  </w:r>
                  <w:bookmarkEnd w:id="1224"/>
                </w:p>
              </w:txbxContent>
            </v:textbox>
            <w10:wrap anchorx="margin"/>
          </v:shape>
        </w:pict>
      </w:r>
      <w:r w:rsidR="00900D21">
        <w:rPr>
          <w:noProof/>
          <w:lang w:bidi="ar-SA"/>
        </w:rPr>
        <w:drawing>
          <wp:anchor distT="0" distB="0" distL="114300" distR="114300" simplePos="0" relativeHeight="251727872" behindDoc="0" locked="0" layoutInCell="1" allowOverlap="1" wp14:anchorId="034D4A20" wp14:editId="47215077">
            <wp:simplePos x="0" y="0"/>
            <wp:positionH relativeFrom="column">
              <wp:posOffset>25400</wp:posOffset>
            </wp:positionH>
            <wp:positionV relativeFrom="paragraph">
              <wp:posOffset>3810</wp:posOffset>
            </wp:positionV>
            <wp:extent cx="6858000" cy="3919855"/>
            <wp:effectExtent l="1905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cstate="print"/>
                    <a:srcRect/>
                    <a:stretch>
                      <a:fillRect/>
                    </a:stretch>
                  </pic:blipFill>
                  <pic:spPr bwMode="auto">
                    <a:xfrm>
                      <a:off x="0" y="0"/>
                      <a:ext cx="6858000" cy="3919855"/>
                    </a:xfrm>
                    <a:prstGeom prst="rect">
                      <a:avLst/>
                    </a:prstGeom>
                    <a:noFill/>
                    <a:ln w="9525">
                      <a:noFill/>
                      <a:miter lim="800000"/>
                      <a:headEnd/>
                      <a:tailEnd/>
                    </a:ln>
                  </pic:spPr>
                </pic:pic>
              </a:graphicData>
            </a:graphic>
          </wp:anchor>
        </w:drawing>
      </w:r>
    </w:p>
    <w:p w14:paraId="5BB89C80" w14:textId="77777777" w:rsidR="00D97092" w:rsidRDefault="00D97092" w:rsidP="00D97092"/>
    <w:p w14:paraId="5458C99E" w14:textId="77777777" w:rsidR="005D567E" w:rsidRDefault="005608C4" w:rsidP="00A55FD9">
      <w:r>
        <w:tab/>
      </w:r>
      <w:r w:rsidR="00FD27C5">
        <w:t>In addition</w:t>
      </w:r>
      <w:r>
        <w:t xml:space="preserve"> to the "Manual Control / Settings" tab, the user is allowed to enter basic G code processing settings, including the G code slicer's extrusion thickness, and the number of threads that the layer will be processed.  Additionally, the progress of the time consuming operations are displayed to the user, showing both percentage and estimated time of completion.</w:t>
      </w:r>
    </w:p>
    <w:p w14:paraId="6D3B9A8C" w14:textId="77777777" w:rsidR="00870399" w:rsidRDefault="00870399" w:rsidP="00A55FD9"/>
    <w:p w14:paraId="22A4D922" w14:textId="77777777" w:rsidR="00870399" w:rsidRDefault="00870399" w:rsidP="00A55FD9"/>
    <w:p w14:paraId="292AB2F6" w14:textId="77777777" w:rsidR="00870399" w:rsidRDefault="00870399" w:rsidP="00A55FD9"/>
    <w:p w14:paraId="66205763" w14:textId="77777777" w:rsidR="00870399" w:rsidRDefault="00870399" w:rsidP="00A55FD9"/>
    <w:p w14:paraId="01C570DF" w14:textId="77777777" w:rsidR="005D567E" w:rsidRDefault="00870399" w:rsidP="00595CB0">
      <w:pPr>
        <w:pStyle w:val="Heading3"/>
      </w:pPr>
      <w:r>
        <w:rPr>
          <w:noProof/>
          <w:lang w:bidi="ar-SA"/>
        </w:rPr>
        <w:lastRenderedPageBreak/>
        <w:drawing>
          <wp:anchor distT="0" distB="0" distL="114300" distR="114300" simplePos="0" relativeHeight="251728896" behindDoc="0" locked="0" layoutInCell="1" allowOverlap="1" wp14:anchorId="6418D0D4" wp14:editId="27103F91">
            <wp:simplePos x="0" y="0"/>
            <wp:positionH relativeFrom="column">
              <wp:posOffset>41910</wp:posOffset>
            </wp:positionH>
            <wp:positionV relativeFrom="paragraph">
              <wp:posOffset>457200</wp:posOffset>
            </wp:positionV>
            <wp:extent cx="6792595" cy="3681095"/>
            <wp:effectExtent l="38100" t="38100" r="8255" b="14605"/>
            <wp:wrapSquare wrapText="bothSides"/>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anchor>
        </w:drawing>
      </w:r>
      <w:bookmarkStart w:id="1225" w:name="_Toc385422320"/>
      <w:bookmarkStart w:id="1226" w:name="_Toc385424906"/>
      <w:r w:rsidR="00595CB0">
        <w:t>Flow of Printing Operation</w:t>
      </w:r>
      <w:bookmarkEnd w:id="1225"/>
      <w:bookmarkEnd w:id="1226"/>
    </w:p>
    <w:p w14:paraId="0E87D0D0" w14:textId="77777777" w:rsidR="00595CB0" w:rsidRPr="00595CB0" w:rsidRDefault="008047F4" w:rsidP="00595CB0">
      <w:r>
        <w:rPr>
          <w:noProof/>
          <w:lang w:bidi="ar-SA"/>
        </w:rPr>
        <w:pict w14:anchorId="35635C64">
          <v:shape id="Text Box 93" o:spid="_x0000_s1256" type="#_x0000_t202" style="position:absolute;margin-left:152.7pt;margin-top:290.15pt;width:215.7pt;height:38.45pt;z-index:251769856;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" filled="f" stroked="f">
            <v:textbox style="mso-fit-shape-to-text:t">
              <w:txbxContent>
                <w:p w14:paraId="276EC2BE" w14:textId="77777777" w:rsidR="008047F4" w:rsidRDefault="008047F4" w:rsidP="00900D21">
                  <w:pPr>
                    <w:pStyle w:val="Caption"/>
                    <w:jc w:val="center"/>
                  </w:pPr>
                  <w:bookmarkStart w:id="1227" w:name="_Ref385097147"/>
                  <w:bookmarkStart w:id="1228" w:name="_Toc385422183"/>
                  <w:bookmarkStart w:id="1229" w:name="_Toc385422861"/>
                  <w:bookmarkStart w:id="1230" w:name="_Toc385422954"/>
                  <w:bookmarkStart w:id="1231" w:name="_Toc385446981"/>
                  <w:r>
                    <w:t xml:space="preserve">Figure </w:t>
                  </w:r>
                  <w:fldSimple w:instr=" SEQ Figure \* ARABIC ">
                    <w:r>
                      <w:rPr>
                        <w:noProof/>
                      </w:rPr>
                      <w:t>66</w:t>
                    </w:r>
                  </w:fldSimple>
                  <w:bookmarkEnd w:id="1227"/>
                  <w:r>
                    <w:t>: Flow chart of packets to print a part</w:t>
                  </w:r>
                  <w:bookmarkEnd w:id="1228"/>
                  <w:bookmarkEnd w:id="1229"/>
                  <w:bookmarkEnd w:id="1230"/>
                  <w:r>
                    <w:t xml:space="preserve"> (WW)</w:t>
                  </w:r>
                  <w:bookmarkEnd w:id="1231"/>
                </w:p>
              </w:txbxContent>
            </v:textbox>
            <w10:wrap anchorx="margin"/>
          </v:shape>
        </w:pict>
      </w:r>
    </w:p>
    <w:p w14:paraId="0B627F14" w14:textId="77777777" w:rsidR="005D567E" w:rsidRDefault="00CA0FFC" w:rsidP="00A55FD9">
      <w:r>
        <w:tab/>
        <w:t>The above diagram shows the general flow of how a part is printed, in terms of the communication protocol and the mechanical processes required to complete the requested actions.</w:t>
      </w:r>
      <w:r w:rsidR="0060512D">
        <w:t xml:space="preserve"> </w:t>
      </w:r>
    </w:p>
    <w:p w14:paraId="5CB1DFA1" w14:textId="77777777" w:rsidR="00595CB0" w:rsidRDefault="00595CB0" w:rsidP="00A55FD9"/>
    <w:p w14:paraId="2EDD1AA0" w14:textId="77777777" w:rsidR="00704B65" w:rsidRPr="00704B65" w:rsidRDefault="00173343" w:rsidP="00704B65">
      <w:pPr>
        <w:pStyle w:val="Heading3"/>
      </w:pPr>
      <w:bookmarkStart w:id="1232" w:name="_Toc385422321"/>
      <w:bookmarkStart w:id="1233" w:name="_Toc385424907"/>
      <w:r>
        <w:t>Other Important Classes</w:t>
      </w:r>
      <w:r w:rsidR="00704B65">
        <w:t xml:space="preserve"> and Concepts</w:t>
      </w:r>
      <w:bookmarkEnd w:id="1232"/>
      <w:bookmarkEnd w:id="1233"/>
    </w:p>
    <w:p w14:paraId="73533E9E" w14:textId="77777777" w:rsidR="00173343" w:rsidRDefault="00173343" w:rsidP="00173343">
      <w:r>
        <w:tab/>
        <w:t>The previously discussed classes represent the bulk, and most important features for the 3D printer, however, there are other classes that are worth mentioning here.</w:t>
      </w:r>
    </w:p>
    <w:p w14:paraId="5B963313" w14:textId="77777777" w:rsidR="00173343" w:rsidRDefault="006436FB" w:rsidP="00173343">
      <w:pPr>
        <w:pStyle w:val="Heading5"/>
      </w:pPr>
      <w:r>
        <w:t>Printer</w:t>
      </w:r>
      <w:r w:rsidR="00173343">
        <w:t>Settings</w:t>
      </w:r>
    </w:p>
    <w:p w14:paraId="2C324D86" w14:textId="77777777" w:rsidR="00173343" w:rsidRDefault="006436FB" w:rsidP="00173343">
      <w:r>
        <w:tab/>
      </w:r>
      <w:proofErr w:type="spellStart"/>
      <w:r>
        <w:t>PrinterSettings</w:t>
      </w:r>
      <w:proofErr w:type="spellEnd"/>
      <w:r>
        <w:t xml:space="preserve"> is the class that holds all important values and settings that all of the software the 3D printer needs.  It contains items such as</w:t>
      </w:r>
    </w:p>
    <w:p w14:paraId="20D4DD8E" w14:textId="77777777" w:rsidR="006436FB" w:rsidRDefault="006436FB" w:rsidP="006436FB">
      <w:pPr>
        <w:pStyle w:val="ListParagraph"/>
        <w:numPr>
          <w:ilvl w:val="0"/>
          <w:numId w:val="4"/>
        </w:numPr>
      </w:pPr>
      <w:r>
        <w:t>Axis distance/step ratios</w:t>
      </w:r>
    </w:p>
    <w:p w14:paraId="21445C31" w14:textId="77777777" w:rsidR="006436FB" w:rsidRDefault="006436FB" w:rsidP="006436FB">
      <w:pPr>
        <w:pStyle w:val="ListParagraph"/>
        <w:numPr>
          <w:ilvl w:val="0"/>
          <w:numId w:val="4"/>
        </w:numPr>
      </w:pPr>
      <w:r>
        <w:t>Print thickness</w:t>
      </w:r>
    </w:p>
    <w:p w14:paraId="569181D7" w14:textId="77777777" w:rsidR="006436FB" w:rsidRDefault="006436FB" w:rsidP="006436FB">
      <w:pPr>
        <w:pStyle w:val="ListParagraph"/>
        <w:numPr>
          <w:ilvl w:val="0"/>
          <w:numId w:val="4"/>
        </w:numPr>
      </w:pPr>
      <w:r>
        <w:t>Axis translation speeds/accelerations</w:t>
      </w:r>
    </w:p>
    <w:p w14:paraId="272EFE3B" w14:textId="77777777" w:rsidR="006436FB" w:rsidRDefault="006436FB" w:rsidP="006436FB">
      <w:pPr>
        <w:pStyle w:val="ListParagraph"/>
        <w:numPr>
          <w:ilvl w:val="0"/>
          <w:numId w:val="4"/>
        </w:numPr>
      </w:pPr>
      <w:r>
        <w:t>Axis inversions</w:t>
      </w:r>
    </w:p>
    <w:p w14:paraId="50DBF134" w14:textId="77777777" w:rsidR="006436FB" w:rsidRDefault="006436FB" w:rsidP="006436FB">
      <w:pPr>
        <w:pStyle w:val="Heading5"/>
      </w:pPr>
      <w:r>
        <w:t>TestPart</w:t>
      </w:r>
    </w:p>
    <w:p w14:paraId="20C13494" w14:textId="77777777" w:rsidR="006436FB" w:rsidRDefault="006436FB" w:rsidP="006436FB">
      <w:r>
        <w:tab/>
      </w:r>
      <w:proofErr w:type="spellStart"/>
      <w:r>
        <w:t>TestPart</w:t>
      </w:r>
      <w:proofErr w:type="spellEnd"/>
      <w:r>
        <w:t xml:space="preserve"> is the class that creates the packets to print the test part, a 1cm</w:t>
      </w:r>
      <w:r>
        <w:rPr>
          <w:vertAlign w:val="superscript"/>
        </w:rPr>
        <w:t>3</w:t>
      </w:r>
      <w:r>
        <w:t xml:space="preserve"> cube.  The class uses the </w:t>
      </w:r>
      <w:proofErr w:type="spellStart"/>
      <w:r>
        <w:t>PrinterSettings</w:t>
      </w:r>
      <w:proofErr w:type="spellEnd"/>
      <w:r>
        <w:t xml:space="preserve"> class to estimate the amount of print array fires, distances, </w:t>
      </w:r>
      <w:proofErr w:type="spellStart"/>
      <w:r>
        <w:t>etc</w:t>
      </w:r>
      <w:proofErr w:type="spellEnd"/>
      <w:r>
        <w:t>, required to print the test shape.</w:t>
      </w:r>
    </w:p>
    <w:p w14:paraId="2F0ADFB1" w14:textId="77777777" w:rsidR="006436FB" w:rsidRDefault="00486400" w:rsidP="006436FB">
      <w:pPr>
        <w:pStyle w:val="Heading5"/>
      </w:pPr>
      <w:r>
        <w:lastRenderedPageBreak/>
        <w:t>PrintTimeEstimator</w:t>
      </w:r>
    </w:p>
    <w:p w14:paraId="4F345F8B" w14:textId="77777777" w:rsidR="006436FB" w:rsidRDefault="006436FB" w:rsidP="006436FB">
      <w:r>
        <w:tab/>
      </w:r>
      <w:proofErr w:type="spellStart"/>
      <w:r w:rsidR="00FD27C5">
        <w:t>PrintTimeEstimator</w:t>
      </w:r>
      <w:proofErr w:type="spellEnd"/>
      <w:r>
        <w:t xml:space="preserve"> is a class that takes all the packets that make up a printed part and estimates, using the current printer settings, how long it would take to print the specified part.</w:t>
      </w:r>
      <w:r w:rsidR="0049653E">
        <w:t xml:space="preserve">  </w:t>
      </w:r>
      <w:proofErr w:type="spellStart"/>
      <w:r w:rsidR="00FD27C5">
        <w:t>PrintTimeEstimator</w:t>
      </w:r>
      <w:proofErr w:type="spellEnd"/>
      <w:r w:rsidR="0049653E">
        <w:t xml:space="preserve"> takes into account the baud rate of the serial communication, and an estimate amount of processing overhead that the Arduino typically takes for different packets (the amount of time if take the Arduino to reply with "ok" as it requires some amount of time to parse the packet).</w:t>
      </w:r>
    </w:p>
    <w:p w14:paraId="274233F6" w14:textId="77777777" w:rsidR="0049653E" w:rsidRDefault="0049653E" w:rsidP="0049653E">
      <w:pPr>
        <w:pStyle w:val="Heading5"/>
      </w:pPr>
      <w:r>
        <w:t>Packets</w:t>
      </w:r>
    </w:p>
    <w:p w14:paraId="31D01D64" w14:textId="77777777" w:rsidR="0049653E" w:rsidRDefault="0049653E" w:rsidP="0049653E">
      <w:r>
        <w:tab/>
        <w:t xml:space="preserve">Packets is a holding class that contains the </w:t>
      </w:r>
      <w:proofErr w:type="spellStart"/>
      <w:r>
        <w:t>PacketTypes</w:t>
      </w:r>
      <w:proofErr w:type="spellEnd"/>
      <w:r>
        <w:t xml:space="preserve"> enumeration, the </w:t>
      </w:r>
      <w:proofErr w:type="spellStart"/>
      <w:r>
        <w:t>PacketHolder</w:t>
      </w:r>
      <w:proofErr w:type="spellEnd"/>
      <w:r>
        <w:t xml:space="preserve"> class, and each special packet class that holds the info for each different type of packet.</w:t>
      </w:r>
    </w:p>
    <w:p w14:paraId="18044193" w14:textId="77777777" w:rsidR="0049653E" w:rsidRPr="0049653E" w:rsidRDefault="008047F4" w:rsidP="0049653E">
      <w:r>
        <w:rPr>
          <w:noProof/>
          <w:lang w:bidi="ar-SA"/>
        </w:rPr>
        <w:pict w14:anchorId="3FDC4371">
          <v:group id="Group 330" o:spid="_x0000_s1257" style="position:absolute;margin-left:93.25pt;margin-top:2.4pt;width:353.45pt;height:279.45pt;z-index:251770880" coordorigin="2585,4241" coordsize="7069,5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">
            <v:shape id="Text Box 62" o:spid="_x0000_s1258" type="#_x0000_t202" style="position:absolute;left:2585;top:4241;width:7069;height:48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t6cgA&#10;AADjAAAADwAAAGRycy9kb3ducmV2LnhtbERPX0/CMBB/N/E7NGfii5GWCcgmhRgTDbwhEH29rMe2&#10;sF5HW8f89tbExMf7/b/FarCt6MmHxrGG8UiBIC6dabjScNi/3s9BhIhssHVMGr4pwGp5fbXAwrgL&#10;v1O/i5VIIRwK1FDH2BVShrImi2HkOuLEHZ23GNPpK2k8XlK4bWWm1ExabDg11NjRS03lafdlNcwn&#10;6/4zbB62H+Xs2Obx7rF/O3utb2+G5ycQkYb4L/5zr02an09UrqbZOIPfnxIA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a3pyAAAAOMAAAAPAAAAAAAAAAAAAAAAAJgCAABk&#10;cnMvZG93bnJldi54bWxQSwUGAAAAAAQABAD1AAAAjQMAAAAA&#10;">
              <v:textbox>
                <w:txbxContent>
                  <w:p w14:paraId="13BB3567" w14:textId="77777777" w:rsidR="008047F4" w:rsidRPr="000D04CD" w:rsidRDefault="008047F4" w:rsidP="0049653E">
                    <w:pPr>
                      <w:autoSpaceDE w:val="0"/>
                      <w:autoSpaceDN w:val="0"/>
                      <w:adjustRightInd w:val="0"/>
                      <w:spacing w:before="0" w:after="0" w:line="240" w:lineRule="auto"/>
                      <w:rPr>
                        <w:rFonts w:ascii="Consolas" w:hAnsi="Consolas" w:cs="Consolas"/>
                        <w:noProof/>
                        <w:color w:val="2B91AF"/>
                        <w:sz w:val="16"/>
                        <w:szCs w:val="16"/>
                        <w:lang w:bidi="ar-SA"/>
                      </w:rPr>
                    </w:pPr>
                    <w:r w:rsidRPr="000D04CD">
                      <w:rPr>
                        <w:rFonts w:ascii="Consolas" w:hAnsi="Consolas" w:cs="Consolas"/>
                        <w:noProof/>
                        <w:color w:val="0000FF"/>
                        <w:sz w:val="16"/>
                        <w:szCs w:val="16"/>
                        <w:lang w:bidi="ar-SA"/>
                      </w:rPr>
                      <w:t>public</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class</w:t>
                    </w:r>
                    <w:r w:rsidRPr="000D04CD">
                      <w:rPr>
                        <w:rFonts w:ascii="Consolas" w:hAnsi="Consolas" w:cs="Consolas"/>
                        <w:noProof/>
                        <w:sz w:val="16"/>
                        <w:szCs w:val="16"/>
                        <w:lang w:bidi="ar-SA"/>
                      </w:rPr>
                      <w:t xml:space="preserve"> </w:t>
                    </w:r>
                    <w:r w:rsidRPr="000D04CD">
                      <w:rPr>
                        <w:rFonts w:ascii="Consolas" w:hAnsi="Consolas" w:cs="Consolas"/>
                        <w:noProof/>
                        <w:color w:val="2B91AF"/>
                        <w:sz w:val="16"/>
                        <w:szCs w:val="16"/>
                        <w:lang w:bidi="ar-SA"/>
                      </w:rPr>
                      <w:t>PacketHolder</w:t>
                    </w:r>
                  </w:p>
                  <w:p w14:paraId="0FFC5D61" w14:textId="77777777" w:rsidR="008047F4" w:rsidRPr="000D04CD" w:rsidRDefault="008047F4" w:rsidP="0049653E">
                    <w:pPr>
                      <w:autoSpaceDE w:val="0"/>
                      <w:autoSpaceDN w:val="0"/>
                      <w:adjustRightInd w:val="0"/>
                      <w:spacing w:before="0" w:after="0" w:line="240" w:lineRule="auto"/>
                      <w:rPr>
                        <w:rFonts w:ascii="Consolas" w:hAnsi="Consolas" w:cs="Consolas"/>
                        <w:noProof/>
                        <w:color w:val="2B91AF"/>
                        <w:sz w:val="16"/>
                        <w:szCs w:val="16"/>
                        <w:lang w:bidi="ar-SA"/>
                      </w:rPr>
                    </w:pPr>
                    <w:r w:rsidRPr="000D04CD">
                      <w:rPr>
                        <w:rFonts w:ascii="Consolas" w:hAnsi="Consolas" w:cs="Consolas"/>
                        <w:noProof/>
                        <w:sz w:val="16"/>
                        <w:szCs w:val="16"/>
                        <w:lang w:bidi="ar-SA"/>
                      </w:rPr>
                      <w:t>{</w:t>
                    </w:r>
                  </w:p>
                  <w:p w14:paraId="5F97051D" w14:textId="77777777" w:rsidR="008047F4" w:rsidRPr="000D04CD" w:rsidRDefault="008047F4" w:rsidP="0049653E">
                    <w:pPr>
                      <w:autoSpaceDE w:val="0"/>
                      <w:autoSpaceDN w:val="0"/>
                      <w:adjustRightInd w:val="0"/>
                      <w:spacing w:before="0" w:after="0" w:line="240" w:lineRule="auto"/>
                      <w:rPr>
                        <w:rFonts w:ascii="Consolas" w:hAnsi="Consolas" w:cs="Consolas"/>
                        <w:noProof/>
                        <w:sz w:val="16"/>
                        <w:szCs w:val="16"/>
                        <w:lang w:bidi="ar-SA"/>
                      </w:rPr>
                    </w:pPr>
                    <w:r w:rsidRPr="000D04CD">
                      <w:rPr>
                        <w:rFonts w:ascii="Consolas" w:hAnsi="Consolas" w:cs="Consolas"/>
                        <w:noProof/>
                        <w:sz w:val="16"/>
                        <w:szCs w:val="16"/>
                        <w:lang w:bidi="ar-SA"/>
                      </w:rPr>
                      <w:tab/>
                    </w:r>
                    <w:r w:rsidRPr="000D04CD">
                      <w:rPr>
                        <w:rFonts w:ascii="Consolas" w:hAnsi="Consolas" w:cs="Consolas"/>
                        <w:noProof/>
                        <w:color w:val="0000FF"/>
                        <w:sz w:val="16"/>
                        <w:szCs w:val="16"/>
                        <w:lang w:bidi="ar-SA"/>
                      </w:rPr>
                      <w:t>public</w:t>
                    </w:r>
                    <w:r w:rsidRPr="000D04CD">
                      <w:rPr>
                        <w:rFonts w:ascii="Consolas" w:hAnsi="Consolas" w:cs="Consolas"/>
                        <w:noProof/>
                        <w:sz w:val="16"/>
                        <w:szCs w:val="16"/>
                        <w:lang w:bidi="ar-SA"/>
                      </w:rPr>
                      <w:t xml:space="preserve"> </w:t>
                    </w:r>
                    <w:r w:rsidRPr="000D04CD">
                      <w:rPr>
                        <w:rFonts w:ascii="Consolas" w:hAnsi="Consolas" w:cs="Consolas"/>
                        <w:noProof/>
                        <w:color w:val="2B91AF"/>
                        <w:sz w:val="16"/>
                        <w:szCs w:val="16"/>
                        <w:lang w:bidi="ar-SA"/>
                      </w:rPr>
                      <w:t>Packets</w:t>
                    </w:r>
                    <w:r w:rsidRPr="000D04CD">
                      <w:rPr>
                        <w:rFonts w:ascii="Consolas" w:hAnsi="Consolas" w:cs="Consolas"/>
                        <w:noProof/>
                        <w:sz w:val="16"/>
                        <w:szCs w:val="16"/>
                        <w:lang w:bidi="ar-SA"/>
                      </w:rPr>
                      <w:t>.</w:t>
                    </w:r>
                    <w:r w:rsidRPr="000D04CD">
                      <w:rPr>
                        <w:rFonts w:ascii="Consolas" w:hAnsi="Consolas" w:cs="Consolas"/>
                        <w:noProof/>
                        <w:color w:val="2B91AF"/>
                        <w:sz w:val="16"/>
                        <w:szCs w:val="16"/>
                        <w:lang w:bidi="ar-SA"/>
                      </w:rPr>
                      <w:t>PacketTypes</w:t>
                    </w:r>
                    <w:r w:rsidRPr="000D04CD">
                      <w:rPr>
                        <w:rFonts w:ascii="Consolas" w:hAnsi="Consolas" w:cs="Consolas"/>
                        <w:noProof/>
                        <w:sz w:val="16"/>
                        <w:szCs w:val="16"/>
                        <w:lang w:bidi="ar-SA"/>
                      </w:rPr>
                      <w:t xml:space="preserve"> PacketType { </w:t>
                    </w:r>
                    <w:r w:rsidRPr="000D04CD">
                      <w:rPr>
                        <w:rFonts w:ascii="Consolas" w:hAnsi="Consolas" w:cs="Consolas"/>
                        <w:noProof/>
                        <w:color w:val="0000FF"/>
                        <w:sz w:val="16"/>
                        <w:szCs w:val="16"/>
                        <w:lang w:bidi="ar-SA"/>
                      </w:rPr>
                      <w:t>get</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set</w:t>
                    </w:r>
                    <w:r w:rsidRPr="000D04CD">
                      <w:rPr>
                        <w:rFonts w:ascii="Consolas" w:hAnsi="Consolas" w:cs="Consolas"/>
                        <w:noProof/>
                        <w:sz w:val="16"/>
                        <w:szCs w:val="16"/>
                        <w:lang w:bidi="ar-SA"/>
                      </w:rPr>
                      <w:t>; }</w:t>
                    </w:r>
                  </w:p>
                  <w:p w14:paraId="3FAC1030" w14:textId="77777777" w:rsidR="008047F4" w:rsidRPr="000D04CD" w:rsidRDefault="008047F4" w:rsidP="0049653E">
                    <w:pPr>
                      <w:autoSpaceDE w:val="0"/>
                      <w:autoSpaceDN w:val="0"/>
                      <w:adjustRightInd w:val="0"/>
                      <w:spacing w:before="0" w:after="0" w:line="240" w:lineRule="auto"/>
                      <w:rPr>
                        <w:rFonts w:ascii="Consolas" w:hAnsi="Consolas" w:cs="Consolas"/>
                        <w:noProof/>
                        <w:sz w:val="16"/>
                        <w:szCs w:val="16"/>
                        <w:lang w:bidi="ar-SA"/>
                      </w:rPr>
                    </w:pPr>
                    <w:r w:rsidRPr="000D04CD">
                      <w:rPr>
                        <w:rFonts w:ascii="Consolas" w:hAnsi="Consolas" w:cs="Consolas"/>
                        <w:noProof/>
                        <w:sz w:val="16"/>
                        <w:szCs w:val="16"/>
                        <w:lang w:bidi="ar-SA"/>
                      </w:rPr>
                      <w:tab/>
                    </w:r>
                    <w:r w:rsidRPr="000D04CD">
                      <w:rPr>
                        <w:rFonts w:ascii="Consolas" w:hAnsi="Consolas" w:cs="Consolas"/>
                        <w:noProof/>
                        <w:color w:val="0000FF"/>
                        <w:sz w:val="16"/>
                        <w:szCs w:val="16"/>
                        <w:lang w:bidi="ar-SA"/>
                      </w:rPr>
                      <w:t>public</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object</w:t>
                    </w:r>
                    <w:r w:rsidRPr="000D04CD">
                      <w:rPr>
                        <w:rFonts w:ascii="Consolas" w:hAnsi="Consolas" w:cs="Consolas"/>
                        <w:noProof/>
                        <w:sz w:val="16"/>
                        <w:szCs w:val="16"/>
                        <w:lang w:bidi="ar-SA"/>
                      </w:rPr>
                      <w:t xml:space="preserve"> PacketData { </w:t>
                    </w:r>
                    <w:r w:rsidRPr="000D04CD">
                      <w:rPr>
                        <w:rFonts w:ascii="Consolas" w:hAnsi="Consolas" w:cs="Consolas"/>
                        <w:noProof/>
                        <w:color w:val="0000FF"/>
                        <w:sz w:val="16"/>
                        <w:szCs w:val="16"/>
                        <w:lang w:bidi="ar-SA"/>
                      </w:rPr>
                      <w:t>get</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set</w:t>
                    </w:r>
                    <w:r w:rsidRPr="000D04CD">
                      <w:rPr>
                        <w:rFonts w:ascii="Consolas" w:hAnsi="Consolas" w:cs="Consolas"/>
                        <w:noProof/>
                        <w:sz w:val="16"/>
                        <w:szCs w:val="16"/>
                        <w:lang w:bidi="ar-SA"/>
                      </w:rPr>
                      <w:t>; }</w:t>
                    </w:r>
                  </w:p>
                  <w:p w14:paraId="46F5D56F" w14:textId="77777777" w:rsidR="008047F4" w:rsidRPr="000D04CD" w:rsidRDefault="008047F4" w:rsidP="0049653E">
                    <w:pPr>
                      <w:rPr>
                        <w:rFonts w:ascii="Consolas" w:hAnsi="Consolas" w:cs="Consolas"/>
                        <w:noProof/>
                        <w:sz w:val="16"/>
                        <w:szCs w:val="16"/>
                        <w:lang w:bidi="ar-SA"/>
                      </w:rPr>
                    </w:pPr>
                    <w:r w:rsidRPr="000D04CD">
                      <w:rPr>
                        <w:rFonts w:ascii="Consolas" w:hAnsi="Consolas" w:cs="Consolas"/>
                        <w:noProof/>
                        <w:sz w:val="16"/>
                        <w:szCs w:val="16"/>
                        <w:lang w:bidi="ar-SA"/>
                      </w:rPr>
                      <w:tab/>
                    </w:r>
                    <w:r w:rsidRPr="000D04CD">
                      <w:rPr>
                        <w:rFonts w:ascii="Consolas" w:hAnsi="Consolas" w:cs="Consolas"/>
                        <w:noProof/>
                        <w:color w:val="0000FF"/>
                        <w:sz w:val="16"/>
                        <w:szCs w:val="16"/>
                        <w:lang w:bidi="ar-SA"/>
                      </w:rPr>
                      <w:t>public</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bool</w:t>
                    </w:r>
                    <w:r w:rsidRPr="000D04CD">
                      <w:rPr>
                        <w:rFonts w:ascii="Consolas" w:hAnsi="Consolas" w:cs="Consolas"/>
                        <w:noProof/>
                        <w:sz w:val="16"/>
                        <w:szCs w:val="16"/>
                        <w:lang w:bidi="ar-SA"/>
                      </w:rPr>
                      <w:t xml:space="preserve"> WaitForPrev { </w:t>
                    </w:r>
                    <w:r w:rsidRPr="000D04CD">
                      <w:rPr>
                        <w:rFonts w:ascii="Consolas" w:hAnsi="Consolas" w:cs="Consolas"/>
                        <w:noProof/>
                        <w:color w:val="0000FF"/>
                        <w:sz w:val="16"/>
                        <w:szCs w:val="16"/>
                        <w:lang w:bidi="ar-SA"/>
                      </w:rPr>
                      <w:t>get</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set</w:t>
                    </w:r>
                    <w:r w:rsidRPr="000D04CD">
                      <w:rPr>
                        <w:rFonts w:ascii="Consolas" w:hAnsi="Consolas" w:cs="Consolas"/>
                        <w:noProof/>
                        <w:sz w:val="16"/>
                        <w:szCs w:val="16"/>
                        <w:lang w:bidi="ar-SA"/>
                      </w:rPr>
                      <w:t>; }</w:t>
                    </w:r>
                  </w:p>
                  <w:p w14:paraId="6009CE8D" w14:textId="77777777" w:rsidR="008047F4" w:rsidRPr="000D04CD" w:rsidRDefault="008047F4" w:rsidP="0049653E">
                    <w:pPr>
                      <w:rPr>
                        <w:rFonts w:ascii="Consolas" w:hAnsi="Consolas" w:cs="Consolas"/>
                        <w:noProof/>
                        <w:sz w:val="16"/>
                        <w:szCs w:val="16"/>
                        <w:lang w:bidi="ar-SA"/>
                      </w:rPr>
                    </w:pPr>
                    <w:r w:rsidRPr="000D04CD">
                      <w:rPr>
                        <w:rFonts w:ascii="Consolas" w:hAnsi="Consolas" w:cs="Consolas"/>
                        <w:noProof/>
                        <w:sz w:val="16"/>
                        <w:szCs w:val="16"/>
                        <w:lang w:bidi="ar-SA"/>
                      </w:rPr>
                      <w:t>}</w:t>
                    </w:r>
                  </w:p>
                  <w:p w14:paraId="7345DF25" w14:textId="77777777" w:rsidR="008047F4" w:rsidRPr="000D04CD" w:rsidRDefault="008047F4" w:rsidP="0049653E">
                    <w:pPr>
                      <w:rPr>
                        <w:rFonts w:ascii="Consolas" w:hAnsi="Consolas" w:cs="Consolas"/>
                        <w:noProof/>
                        <w:sz w:val="16"/>
                        <w:szCs w:val="16"/>
                        <w:lang w:bidi="ar-SA"/>
                      </w:rPr>
                    </w:pPr>
                    <w:r w:rsidRPr="000D04CD">
                      <w:rPr>
                        <w:rFonts w:ascii="Consolas" w:hAnsi="Consolas" w:cs="Consolas"/>
                        <w:noProof/>
                        <w:color w:val="008000"/>
                        <w:sz w:val="16"/>
                        <w:szCs w:val="16"/>
                        <w:lang w:bidi="ar-SA"/>
                      </w:rPr>
                      <w:t>//</w:t>
                    </w:r>
                    <w:r>
                      <w:rPr>
                        <w:rFonts w:ascii="Consolas" w:hAnsi="Consolas" w:cs="Consolas"/>
                        <w:noProof/>
                        <w:color w:val="008000"/>
                        <w:sz w:val="16"/>
                        <w:szCs w:val="16"/>
                        <w:lang w:bidi="ar-SA"/>
                      </w:rPr>
                      <w:t>(other code here hidden for illustration purposes)</w:t>
                    </w:r>
                  </w:p>
                  <w:p w14:paraId="5A8E8C2B" w14:textId="77777777" w:rsidR="008047F4" w:rsidRPr="000D04CD" w:rsidRDefault="008047F4" w:rsidP="00B763A9">
                    <w:pPr>
                      <w:autoSpaceDE w:val="0"/>
                      <w:autoSpaceDN w:val="0"/>
                      <w:adjustRightInd w:val="0"/>
                      <w:spacing w:before="0" w:after="0" w:line="240" w:lineRule="auto"/>
                      <w:rPr>
                        <w:rFonts w:ascii="Consolas" w:hAnsi="Consolas" w:cs="Consolas"/>
                        <w:noProof/>
                        <w:color w:val="2B91AF"/>
                        <w:sz w:val="16"/>
                        <w:szCs w:val="16"/>
                        <w:lang w:bidi="ar-SA"/>
                      </w:rPr>
                    </w:pPr>
                    <w:r w:rsidRPr="000D04CD">
                      <w:rPr>
                        <w:rFonts w:ascii="Consolas" w:hAnsi="Consolas" w:cs="Consolas"/>
                        <w:noProof/>
                        <w:color w:val="0000FF"/>
                        <w:sz w:val="16"/>
                        <w:szCs w:val="16"/>
                        <w:lang w:bidi="ar-SA"/>
                      </w:rPr>
                      <w:t>public</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class</w:t>
                    </w:r>
                    <w:r w:rsidRPr="000D04CD">
                      <w:rPr>
                        <w:rFonts w:ascii="Consolas" w:hAnsi="Consolas" w:cs="Consolas"/>
                        <w:noProof/>
                        <w:sz w:val="16"/>
                        <w:szCs w:val="16"/>
                        <w:lang w:bidi="ar-SA"/>
                      </w:rPr>
                      <w:t xml:space="preserve"> </w:t>
                    </w:r>
                    <w:r w:rsidRPr="000D04CD">
                      <w:rPr>
                        <w:rFonts w:ascii="Consolas" w:hAnsi="Consolas" w:cs="Consolas"/>
                        <w:noProof/>
                        <w:color w:val="2B91AF"/>
                        <w:sz w:val="16"/>
                        <w:szCs w:val="16"/>
                        <w:lang w:bidi="ar-SA"/>
                      </w:rPr>
                      <w:t>Translate</w:t>
                    </w:r>
                  </w:p>
                  <w:p w14:paraId="29A44608" w14:textId="77777777" w:rsidR="008047F4" w:rsidRPr="000D04CD" w:rsidRDefault="008047F4" w:rsidP="00B763A9">
                    <w:pPr>
                      <w:autoSpaceDE w:val="0"/>
                      <w:autoSpaceDN w:val="0"/>
                      <w:adjustRightInd w:val="0"/>
                      <w:spacing w:before="0" w:after="0" w:line="240" w:lineRule="auto"/>
                      <w:rPr>
                        <w:rFonts w:ascii="Consolas" w:hAnsi="Consolas" w:cs="Consolas"/>
                        <w:noProof/>
                        <w:sz w:val="16"/>
                        <w:szCs w:val="16"/>
                        <w:lang w:bidi="ar-SA"/>
                      </w:rPr>
                    </w:pPr>
                    <w:r w:rsidRPr="000D04CD">
                      <w:rPr>
                        <w:rFonts w:ascii="Consolas" w:hAnsi="Consolas" w:cs="Consolas"/>
                        <w:noProof/>
                        <w:sz w:val="16"/>
                        <w:szCs w:val="16"/>
                        <w:lang w:bidi="ar-SA"/>
                      </w:rPr>
                      <w:t>{</w:t>
                    </w:r>
                  </w:p>
                  <w:p w14:paraId="1E1F76C7" w14:textId="77777777" w:rsidR="008047F4" w:rsidRPr="000D04CD" w:rsidRDefault="008047F4" w:rsidP="00B763A9">
                    <w:pPr>
                      <w:autoSpaceDE w:val="0"/>
                      <w:autoSpaceDN w:val="0"/>
                      <w:adjustRightInd w:val="0"/>
                      <w:spacing w:before="0" w:after="0" w:line="240" w:lineRule="auto"/>
                      <w:rPr>
                        <w:rFonts w:ascii="Consolas" w:hAnsi="Consolas" w:cs="Consolas"/>
                        <w:noProof/>
                        <w:color w:val="008000"/>
                        <w:sz w:val="16"/>
                        <w:szCs w:val="16"/>
                        <w:lang w:bidi="ar-SA"/>
                      </w:rPr>
                    </w:pPr>
                    <w:r>
                      <w:rPr>
                        <w:rFonts w:ascii="Consolas" w:hAnsi="Consolas" w:cs="Consolas"/>
                        <w:noProof/>
                        <w:sz w:val="16"/>
                        <w:szCs w:val="16"/>
                        <w:lang w:bidi="ar-SA"/>
                      </w:rPr>
                      <w:tab/>
                    </w:r>
                    <w:r w:rsidRPr="000D04CD">
                      <w:rPr>
                        <w:rFonts w:ascii="Consolas" w:hAnsi="Consolas" w:cs="Consolas"/>
                        <w:noProof/>
                        <w:color w:val="0000FF"/>
                        <w:sz w:val="16"/>
                        <w:szCs w:val="16"/>
                        <w:lang w:bidi="ar-SA"/>
                      </w:rPr>
                      <w:t>public</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long</w:t>
                    </w:r>
                    <w:r w:rsidRPr="000D04CD">
                      <w:rPr>
                        <w:rFonts w:ascii="Consolas" w:hAnsi="Consolas" w:cs="Consolas"/>
                        <w:noProof/>
                        <w:sz w:val="16"/>
                        <w:szCs w:val="16"/>
                        <w:lang w:bidi="ar-SA"/>
                      </w:rPr>
                      <w:t xml:space="preserve"> Position { </w:t>
                    </w:r>
                    <w:r w:rsidRPr="000D04CD">
                      <w:rPr>
                        <w:rFonts w:ascii="Consolas" w:hAnsi="Consolas" w:cs="Consolas"/>
                        <w:noProof/>
                        <w:color w:val="0000FF"/>
                        <w:sz w:val="16"/>
                        <w:szCs w:val="16"/>
                        <w:lang w:bidi="ar-SA"/>
                      </w:rPr>
                      <w:t>get</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set</w:t>
                    </w:r>
                    <w:r w:rsidRPr="000D04CD">
                      <w:rPr>
                        <w:rFonts w:ascii="Consolas" w:hAnsi="Consolas" w:cs="Consolas"/>
                        <w:noProof/>
                        <w:sz w:val="16"/>
                        <w:szCs w:val="16"/>
                        <w:lang w:bidi="ar-SA"/>
                      </w:rPr>
                      <w:t xml:space="preserve">; } </w:t>
                    </w:r>
                    <w:r w:rsidRPr="000D04CD">
                      <w:rPr>
                        <w:rFonts w:ascii="Consolas" w:hAnsi="Consolas" w:cs="Consolas"/>
                        <w:noProof/>
                        <w:color w:val="008000"/>
                        <w:sz w:val="16"/>
                        <w:szCs w:val="16"/>
                        <w:lang w:bidi="ar-SA"/>
                      </w:rPr>
                      <w:t>//translate TO this position</w:t>
                    </w:r>
                  </w:p>
                  <w:p w14:paraId="381C69EA" w14:textId="77777777" w:rsidR="008047F4" w:rsidRPr="000D04CD" w:rsidRDefault="008047F4" w:rsidP="00B763A9">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0D04CD">
                      <w:rPr>
                        <w:rFonts w:ascii="Consolas" w:hAnsi="Consolas" w:cs="Consolas"/>
                        <w:noProof/>
                        <w:color w:val="0000FF"/>
                        <w:sz w:val="16"/>
                        <w:szCs w:val="16"/>
                        <w:lang w:bidi="ar-SA"/>
                      </w:rPr>
                      <w:t>public</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bool</w:t>
                    </w:r>
                    <w:r w:rsidRPr="000D04CD">
                      <w:rPr>
                        <w:rFonts w:ascii="Consolas" w:hAnsi="Consolas" w:cs="Consolas"/>
                        <w:noProof/>
                        <w:sz w:val="16"/>
                        <w:szCs w:val="16"/>
                        <w:lang w:bidi="ar-SA"/>
                      </w:rPr>
                      <w:t xml:space="preserve"> Printing { </w:t>
                    </w:r>
                    <w:r w:rsidRPr="000D04CD">
                      <w:rPr>
                        <w:rFonts w:ascii="Consolas" w:hAnsi="Consolas" w:cs="Consolas"/>
                        <w:noProof/>
                        <w:color w:val="0000FF"/>
                        <w:sz w:val="16"/>
                        <w:szCs w:val="16"/>
                        <w:lang w:bidi="ar-SA"/>
                      </w:rPr>
                      <w:t>get</w:t>
                    </w:r>
                    <w:r w:rsidRPr="000D04CD">
                      <w:rPr>
                        <w:rFonts w:ascii="Consolas" w:hAnsi="Consolas" w:cs="Consolas"/>
                        <w:noProof/>
                        <w:sz w:val="16"/>
                        <w:szCs w:val="16"/>
                        <w:lang w:bidi="ar-SA"/>
                      </w:rPr>
                      <w:t xml:space="preserve">; </w:t>
                    </w:r>
                    <w:r w:rsidRPr="000D04CD">
                      <w:rPr>
                        <w:rFonts w:ascii="Consolas" w:hAnsi="Consolas" w:cs="Consolas"/>
                        <w:noProof/>
                        <w:color w:val="0000FF"/>
                        <w:sz w:val="16"/>
                        <w:szCs w:val="16"/>
                        <w:lang w:bidi="ar-SA"/>
                      </w:rPr>
                      <w:t>set</w:t>
                    </w:r>
                    <w:r w:rsidRPr="000D04CD">
                      <w:rPr>
                        <w:rFonts w:ascii="Consolas" w:hAnsi="Consolas" w:cs="Consolas"/>
                        <w:noProof/>
                        <w:sz w:val="16"/>
                        <w:szCs w:val="16"/>
                        <w:lang w:bidi="ar-SA"/>
                      </w:rPr>
                      <w:t>; }</w:t>
                    </w:r>
                  </w:p>
                  <w:p w14:paraId="351803A2" w14:textId="77777777" w:rsidR="008047F4" w:rsidRPr="000D04CD" w:rsidRDefault="008047F4" w:rsidP="00B763A9">
                    <w:pPr>
                      <w:autoSpaceDE w:val="0"/>
                      <w:autoSpaceDN w:val="0"/>
                      <w:adjustRightInd w:val="0"/>
                      <w:spacing w:before="0" w:after="0" w:line="240" w:lineRule="auto"/>
                      <w:rPr>
                        <w:rFonts w:ascii="Consolas" w:hAnsi="Consolas" w:cs="Consolas"/>
                        <w:noProof/>
                        <w:sz w:val="16"/>
                        <w:szCs w:val="16"/>
                        <w:lang w:bidi="ar-SA"/>
                      </w:rPr>
                    </w:pPr>
                  </w:p>
                  <w:p w14:paraId="75503E95" w14:textId="77777777" w:rsidR="008047F4" w:rsidRPr="000D04CD" w:rsidRDefault="008047F4" w:rsidP="00B763A9">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0D04CD">
                      <w:rPr>
                        <w:rFonts w:ascii="Consolas" w:hAnsi="Consolas" w:cs="Consolas"/>
                        <w:noProof/>
                        <w:color w:val="0000FF"/>
                        <w:sz w:val="16"/>
                        <w:szCs w:val="16"/>
                        <w:lang w:bidi="ar-SA"/>
                      </w:rPr>
                      <w:t>public</w:t>
                    </w:r>
                    <w:r w:rsidRPr="000D04CD">
                      <w:rPr>
                        <w:rFonts w:ascii="Consolas" w:hAnsi="Consolas" w:cs="Consolas"/>
                        <w:noProof/>
                        <w:sz w:val="16"/>
                        <w:szCs w:val="16"/>
                        <w:lang w:bidi="ar-SA"/>
                      </w:rPr>
                      <w:t xml:space="preserve"> Translate()</w:t>
                    </w:r>
                  </w:p>
                  <w:p w14:paraId="227DC714" w14:textId="77777777" w:rsidR="008047F4" w:rsidRPr="000D04CD" w:rsidRDefault="008047F4" w:rsidP="00B763A9">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0D04CD">
                      <w:rPr>
                        <w:rFonts w:ascii="Consolas" w:hAnsi="Consolas" w:cs="Consolas"/>
                        <w:noProof/>
                        <w:sz w:val="16"/>
                        <w:szCs w:val="16"/>
                        <w:lang w:bidi="ar-SA"/>
                      </w:rPr>
                      <w:t>{</w:t>
                    </w:r>
                  </w:p>
                  <w:p w14:paraId="4E4B01F0" w14:textId="77777777" w:rsidR="008047F4" w:rsidRPr="000D04CD" w:rsidRDefault="008047F4" w:rsidP="00B763A9">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Pr>
                        <w:rFonts w:ascii="Consolas" w:hAnsi="Consolas" w:cs="Consolas"/>
                        <w:noProof/>
                        <w:sz w:val="16"/>
                        <w:szCs w:val="16"/>
                        <w:lang w:bidi="ar-SA"/>
                      </w:rPr>
                      <w:tab/>
                    </w:r>
                    <w:r w:rsidRPr="000D04CD">
                      <w:rPr>
                        <w:rFonts w:ascii="Consolas" w:hAnsi="Consolas" w:cs="Consolas"/>
                        <w:noProof/>
                        <w:sz w:val="16"/>
                        <w:szCs w:val="16"/>
                        <w:lang w:bidi="ar-SA"/>
                      </w:rPr>
                      <w:t xml:space="preserve">Printing = </w:t>
                    </w:r>
                    <w:r w:rsidRPr="000D04CD">
                      <w:rPr>
                        <w:rFonts w:ascii="Consolas" w:hAnsi="Consolas" w:cs="Consolas"/>
                        <w:noProof/>
                        <w:color w:val="0000FF"/>
                        <w:sz w:val="16"/>
                        <w:szCs w:val="16"/>
                        <w:lang w:bidi="ar-SA"/>
                      </w:rPr>
                      <w:t>false</w:t>
                    </w:r>
                    <w:r w:rsidRPr="000D04CD">
                      <w:rPr>
                        <w:rFonts w:ascii="Consolas" w:hAnsi="Consolas" w:cs="Consolas"/>
                        <w:noProof/>
                        <w:sz w:val="16"/>
                        <w:szCs w:val="16"/>
                        <w:lang w:bidi="ar-SA"/>
                      </w:rPr>
                      <w:t>;</w:t>
                    </w:r>
                    <w:r>
                      <w:rPr>
                        <w:rFonts w:ascii="Consolas" w:hAnsi="Consolas" w:cs="Consolas"/>
                        <w:noProof/>
                        <w:sz w:val="16"/>
                        <w:szCs w:val="16"/>
                        <w:lang w:bidi="ar-SA"/>
                      </w:rPr>
                      <w:tab/>
                    </w:r>
                    <w:r w:rsidRPr="000D04CD">
                      <w:rPr>
                        <w:rFonts w:ascii="Consolas" w:hAnsi="Consolas" w:cs="Consolas"/>
                        <w:noProof/>
                        <w:color w:val="008000"/>
                        <w:sz w:val="16"/>
                        <w:szCs w:val="16"/>
                        <w:lang w:bidi="ar-SA"/>
                      </w:rPr>
                      <w:t>//</w:t>
                    </w:r>
                    <w:r>
                      <w:rPr>
                        <w:rFonts w:ascii="Consolas" w:hAnsi="Consolas" w:cs="Consolas"/>
                        <w:noProof/>
                        <w:color w:val="008000"/>
                        <w:sz w:val="16"/>
                        <w:szCs w:val="16"/>
                        <w:lang w:bidi="ar-SA"/>
                      </w:rPr>
                      <w:t xml:space="preserve">unless otherwise noted, we aren't </w:t>
                    </w:r>
                    <w:r>
                      <w:rPr>
                        <w:rFonts w:ascii="Consolas" w:hAnsi="Consolas" w:cs="Consolas"/>
                        <w:noProof/>
                        <w:color w:val="008000"/>
                        <w:sz w:val="16"/>
                        <w:szCs w:val="16"/>
                        <w:lang w:bidi="ar-SA"/>
                      </w:rPr>
                      <w:tab/>
                    </w:r>
                    <w:r>
                      <w:rPr>
                        <w:rFonts w:ascii="Consolas" w:hAnsi="Consolas" w:cs="Consolas"/>
                        <w:noProof/>
                        <w:color w:val="008000"/>
                        <w:sz w:val="16"/>
                        <w:szCs w:val="16"/>
                        <w:lang w:bidi="ar-SA"/>
                      </w:rPr>
                      <w:tab/>
                    </w:r>
                    <w:r>
                      <w:rPr>
                        <w:rFonts w:ascii="Consolas" w:hAnsi="Consolas" w:cs="Consolas"/>
                        <w:noProof/>
                        <w:color w:val="008000"/>
                        <w:sz w:val="16"/>
                        <w:szCs w:val="16"/>
                        <w:lang w:bidi="ar-SA"/>
                      </w:rPr>
                      <w:tab/>
                    </w:r>
                    <w:r>
                      <w:rPr>
                        <w:rFonts w:ascii="Consolas" w:hAnsi="Consolas" w:cs="Consolas"/>
                        <w:noProof/>
                        <w:color w:val="008000"/>
                        <w:sz w:val="16"/>
                        <w:szCs w:val="16"/>
                        <w:lang w:bidi="ar-SA"/>
                      </w:rPr>
                      <w:tab/>
                    </w:r>
                    <w:r>
                      <w:rPr>
                        <w:rFonts w:ascii="Consolas" w:hAnsi="Consolas" w:cs="Consolas"/>
                        <w:noProof/>
                        <w:color w:val="008000"/>
                        <w:sz w:val="16"/>
                        <w:szCs w:val="16"/>
                        <w:lang w:bidi="ar-SA"/>
                      </w:rPr>
                      <w:tab/>
                      <w:t>printing</w:t>
                    </w:r>
                  </w:p>
                  <w:p w14:paraId="2E962C74" w14:textId="77777777" w:rsidR="008047F4" w:rsidRPr="000D04CD" w:rsidRDefault="008047F4" w:rsidP="00B763A9">
                    <w:pPr>
                      <w:autoSpaceDE w:val="0"/>
                      <w:autoSpaceDN w:val="0"/>
                      <w:adjustRightInd w:val="0"/>
                      <w:spacing w:before="0" w:after="0" w:line="240" w:lineRule="auto"/>
                      <w:rPr>
                        <w:rFonts w:ascii="Consolas" w:hAnsi="Consolas" w:cs="Consolas"/>
                        <w:noProof/>
                        <w:sz w:val="16"/>
                        <w:szCs w:val="16"/>
                        <w:lang w:bidi="ar-SA"/>
                      </w:rPr>
                    </w:pPr>
                    <w:r>
                      <w:rPr>
                        <w:rFonts w:ascii="Consolas" w:hAnsi="Consolas" w:cs="Consolas"/>
                        <w:noProof/>
                        <w:sz w:val="16"/>
                        <w:szCs w:val="16"/>
                        <w:lang w:bidi="ar-SA"/>
                      </w:rPr>
                      <w:tab/>
                    </w:r>
                    <w:r w:rsidRPr="000D04CD">
                      <w:rPr>
                        <w:rFonts w:ascii="Consolas" w:hAnsi="Consolas" w:cs="Consolas"/>
                        <w:noProof/>
                        <w:sz w:val="16"/>
                        <w:szCs w:val="16"/>
                        <w:lang w:bidi="ar-SA"/>
                      </w:rPr>
                      <w:t>}</w:t>
                    </w:r>
                  </w:p>
                  <w:p w14:paraId="523436EE" w14:textId="77777777" w:rsidR="008047F4" w:rsidRPr="000D04CD" w:rsidRDefault="008047F4" w:rsidP="00B763A9">
                    <w:pPr>
                      <w:rPr>
                        <w:rFonts w:ascii="Consolas" w:hAnsi="Consolas" w:cs="Consolas"/>
                        <w:noProof/>
                        <w:sz w:val="16"/>
                        <w:szCs w:val="16"/>
                        <w:lang w:bidi="ar-SA"/>
                      </w:rPr>
                    </w:pPr>
                    <w:r w:rsidRPr="000D04CD">
                      <w:rPr>
                        <w:rFonts w:ascii="Consolas" w:hAnsi="Consolas" w:cs="Consolas"/>
                        <w:noProof/>
                        <w:sz w:val="16"/>
                        <w:szCs w:val="16"/>
                        <w:lang w:bidi="ar-SA"/>
                      </w:rPr>
                      <w:t>}</w:t>
                    </w:r>
                  </w:p>
                  <w:p w14:paraId="382C2BAB" w14:textId="77777777" w:rsidR="008047F4" w:rsidRPr="000D04CD" w:rsidRDefault="008047F4" w:rsidP="0049653E">
                    <w:pPr>
                      <w:rPr>
                        <w:rFonts w:ascii="Consolas" w:hAnsi="Consolas" w:cs="Consolas"/>
                        <w:noProof/>
                        <w:sz w:val="16"/>
                        <w:szCs w:val="16"/>
                        <w:lang w:bidi="ar-SA"/>
                      </w:rPr>
                    </w:pPr>
                  </w:p>
                  <w:p w14:paraId="1194057B" w14:textId="77777777" w:rsidR="008047F4" w:rsidRPr="000D04CD" w:rsidRDefault="008047F4" w:rsidP="0049653E">
                    <w:pPr>
                      <w:rPr>
                        <w:rFonts w:ascii="Consolas" w:hAnsi="Consolas" w:cs="Consolas"/>
                        <w:noProof/>
                        <w:sz w:val="16"/>
                        <w:szCs w:val="16"/>
                        <w:lang w:bidi="ar-SA"/>
                      </w:rPr>
                    </w:pPr>
                    <w:r w:rsidRPr="000D04CD">
                      <w:rPr>
                        <w:rFonts w:ascii="Consolas" w:hAnsi="Consolas" w:cs="Consolas"/>
                        <w:noProof/>
                        <w:sz w:val="16"/>
                        <w:szCs w:val="16"/>
                        <w:lang w:bidi="ar-SA"/>
                      </w:rPr>
                      <w:t>/</w:t>
                    </w:r>
                  </w:p>
                </w:txbxContent>
              </v:textbox>
            </v:shape>
            <v:shape id="Text Box 94" o:spid="_x0000_s1259" type="#_x0000_t202" style="position:absolute;left:3593;top:9061;width:5054;height: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89MYA&#10;AADjAAAADwAAAGRycy9kb3ducmV2LnhtbERPS0/DMAy+I/EfIiNxY0kHQ6xbNk08pB24bJS71XhN&#10;ReNUjVm7f0+QkDj6e3u9nUKnzjSkNrKFYmZAEdfRtdxYqD7e7p5AJUF22EUmCxdKsN1cX62xdHHk&#10;A52P0qgcwqlEC16kL7VOtaeAaRZ74syd4hBQ8jk02g045vDQ6bkxjzpgy7nBY0/Pnuqv43ewIOJ2&#10;xaV6DWn/Ob2/jN7UC6ysvb2ZditQQpP8i//ce5fnLx/M0izmxT38/pQB0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u89MYAAADjAAAADwAAAAAAAAAAAAAAAACYAgAAZHJz&#10;L2Rvd25yZXYueG1sUEsFBgAAAAAEAAQA9QAAAIsDAAAAAA==&#10;" filled="f" stroked="f">
              <v:textbox style="mso-fit-shape-to-text:t">
                <w:txbxContent>
                  <w:p w14:paraId="67903873" w14:textId="77777777" w:rsidR="008047F4" w:rsidRDefault="008047F4" w:rsidP="00900D21">
                    <w:pPr>
                      <w:pStyle w:val="Caption"/>
                      <w:jc w:val="center"/>
                    </w:pPr>
                    <w:bookmarkStart w:id="1234" w:name="_Ref384571455"/>
                    <w:bookmarkStart w:id="1235" w:name="_Toc385422184"/>
                    <w:bookmarkStart w:id="1236" w:name="_Toc385422862"/>
                    <w:bookmarkStart w:id="1237" w:name="_Toc385422955"/>
                    <w:bookmarkStart w:id="1238" w:name="_Toc385446982"/>
                    <w:r>
                      <w:t xml:space="preserve">Figure </w:t>
                    </w:r>
                    <w:fldSimple w:instr=" SEQ Figure \* ARABIC ">
                      <w:r>
                        <w:rPr>
                          <w:noProof/>
                        </w:rPr>
                        <w:t>67</w:t>
                      </w:r>
                    </w:fldSimple>
                    <w:bookmarkEnd w:id="1234"/>
                    <w:r>
                      <w:t xml:space="preserve">: Code snippet of </w:t>
                    </w:r>
                    <w:proofErr w:type="spellStart"/>
                    <w:r>
                      <w:t>PacketHolder</w:t>
                    </w:r>
                    <w:proofErr w:type="spellEnd"/>
                    <w:r>
                      <w:t xml:space="preserve"> and Translate classes</w:t>
                    </w:r>
                    <w:bookmarkEnd w:id="1235"/>
                    <w:bookmarkEnd w:id="1236"/>
                    <w:bookmarkEnd w:id="1237"/>
                    <w:r>
                      <w:t xml:space="preserve"> (WW)</w:t>
                    </w:r>
                    <w:bookmarkEnd w:id="1238"/>
                  </w:p>
                </w:txbxContent>
              </v:textbox>
            </v:shape>
          </v:group>
        </w:pict>
      </w:r>
    </w:p>
    <w:p w14:paraId="76545960" w14:textId="77777777" w:rsidR="00595CB0" w:rsidRDefault="00595CB0" w:rsidP="00A55FD9"/>
    <w:p w14:paraId="1CF5A1D3" w14:textId="77777777" w:rsidR="00595CB0" w:rsidRDefault="00595CB0" w:rsidP="00A55FD9"/>
    <w:p w14:paraId="164DEF80" w14:textId="77777777" w:rsidR="00595CB0" w:rsidRDefault="00595CB0" w:rsidP="00A55FD9"/>
    <w:p w14:paraId="46E9BECB" w14:textId="77777777" w:rsidR="000D04CD" w:rsidRDefault="0049653E" w:rsidP="00A55FD9">
      <w:r>
        <w:tab/>
      </w:r>
    </w:p>
    <w:p w14:paraId="10493B8E" w14:textId="77777777" w:rsidR="000D04CD" w:rsidRDefault="000D04CD" w:rsidP="00A55FD9"/>
    <w:p w14:paraId="647E66D6" w14:textId="77777777" w:rsidR="000D04CD" w:rsidRDefault="000D04CD" w:rsidP="00A55FD9"/>
    <w:p w14:paraId="603C1F0B" w14:textId="77777777" w:rsidR="000D04CD" w:rsidRDefault="000D04CD" w:rsidP="00A55FD9"/>
    <w:p w14:paraId="7D7FDA22" w14:textId="77777777" w:rsidR="000D04CD" w:rsidRDefault="000D04CD" w:rsidP="00A55FD9"/>
    <w:p w14:paraId="2CE05532" w14:textId="77777777" w:rsidR="000D04CD" w:rsidRDefault="000D04CD" w:rsidP="00A55FD9"/>
    <w:p w14:paraId="353128F8" w14:textId="77777777" w:rsidR="00900D21" w:rsidRDefault="00900D21" w:rsidP="00A55FD9"/>
    <w:p w14:paraId="39FD88B6" w14:textId="77777777" w:rsidR="000D04CD" w:rsidRDefault="000D04CD" w:rsidP="00A55FD9">
      <w:r>
        <w:tab/>
      </w:r>
    </w:p>
    <w:p w14:paraId="4E72870E" w14:textId="77777777" w:rsidR="00595CB0" w:rsidRDefault="000D04CD" w:rsidP="00A55FD9">
      <w:r>
        <w:tab/>
      </w:r>
      <w:r w:rsidR="0049653E">
        <w:t xml:space="preserve">Shown </w:t>
      </w:r>
      <w:r w:rsidR="00BA034D">
        <w:t xml:space="preserve">in </w:t>
      </w:r>
      <w:r w:rsidR="00805111">
        <w:fldChar w:fldCharType="begin"/>
      </w:r>
      <w:r w:rsidR="00BA034D">
        <w:instrText xml:space="preserve"> REF _Ref384571455 \h </w:instrText>
      </w:r>
      <w:r w:rsidR="00805111">
        <w:fldChar w:fldCharType="separate"/>
      </w:r>
      <w:r w:rsidR="00933426">
        <w:t xml:space="preserve">Figure </w:t>
      </w:r>
      <w:r w:rsidR="00933426">
        <w:rPr>
          <w:noProof/>
        </w:rPr>
        <w:t>67</w:t>
      </w:r>
      <w:r w:rsidR="00805111">
        <w:fldChar w:fldCharType="end"/>
      </w:r>
      <w:r w:rsidR="00BA034D">
        <w:t xml:space="preserve"> is </w:t>
      </w:r>
      <w:r w:rsidR="0049653E">
        <w:t xml:space="preserve">the </w:t>
      </w:r>
      <w:proofErr w:type="spellStart"/>
      <w:r w:rsidR="0049653E">
        <w:t>PacketHolder</w:t>
      </w:r>
      <w:proofErr w:type="spellEnd"/>
      <w:r w:rsidR="0049653E">
        <w:t xml:space="preserve"> class.  It contains the </w:t>
      </w:r>
      <w:proofErr w:type="spellStart"/>
      <w:r w:rsidR="0049653E">
        <w:t>Packets.PacketTypes</w:t>
      </w:r>
      <w:proofErr w:type="spellEnd"/>
      <w:r w:rsidR="0049653E">
        <w:t xml:space="preserve"> enumeration, indicating what kind of packet this</w:t>
      </w:r>
      <w:r w:rsidR="00BA034D">
        <w:t xml:space="preserve"> </w:t>
      </w:r>
      <w:proofErr w:type="spellStart"/>
      <w:r w:rsidR="00BA034D">
        <w:t>PacketHolder</w:t>
      </w:r>
      <w:proofErr w:type="spellEnd"/>
      <w:r w:rsidR="00BA034D">
        <w:t xml:space="preserve"> object represents.</w:t>
      </w:r>
      <w:r w:rsidR="0049653E">
        <w:t xml:space="preserve"> </w:t>
      </w:r>
      <w:r w:rsidR="00BA034D">
        <w:t xml:space="preserve"> </w:t>
      </w:r>
      <w:proofErr w:type="spellStart"/>
      <w:r w:rsidR="0049653E">
        <w:t>PacketData</w:t>
      </w:r>
      <w:proofErr w:type="spellEnd"/>
      <w:r w:rsidR="00BA034D">
        <w:t xml:space="preserve"> is</w:t>
      </w:r>
      <w:r w:rsidR="0049653E">
        <w:t xml:space="preserve"> left as type object such that whomever needs to read </w:t>
      </w:r>
      <w:proofErr w:type="spellStart"/>
      <w:r w:rsidR="0049653E">
        <w:t>PacketHolder</w:t>
      </w:r>
      <w:proofErr w:type="spellEnd"/>
      <w:r w:rsidR="0049653E">
        <w:t xml:space="preserve"> can cast </w:t>
      </w:r>
      <w:proofErr w:type="spellStart"/>
      <w:r w:rsidR="0049653E">
        <w:t>PacketData</w:t>
      </w:r>
      <w:proofErr w:type="spellEnd"/>
      <w:r w:rsidR="0049653E">
        <w:t xml:space="preserve"> as the correct packet.  For example, if </w:t>
      </w:r>
      <w:proofErr w:type="spellStart"/>
      <w:r w:rsidR="0049653E" w:rsidRPr="0049653E">
        <w:rPr>
          <w:rFonts w:ascii="Consolas" w:hAnsi="Consolas" w:cs="Consolas"/>
        </w:rPr>
        <w:t>PacketType</w:t>
      </w:r>
      <w:proofErr w:type="spellEnd"/>
      <w:r w:rsidR="0049653E" w:rsidRPr="0049653E">
        <w:rPr>
          <w:rFonts w:ascii="Consolas" w:hAnsi="Consolas" w:cs="Consolas"/>
        </w:rPr>
        <w:t xml:space="preserve"> = </w:t>
      </w:r>
      <w:proofErr w:type="spellStart"/>
      <w:r w:rsidR="0049653E" w:rsidRPr="0049653E">
        <w:rPr>
          <w:rFonts w:ascii="Consolas" w:hAnsi="Consolas" w:cs="Consolas"/>
        </w:rPr>
        <w:t>Packets.PacketTypes.TranslateX</w:t>
      </w:r>
      <w:proofErr w:type="spellEnd"/>
      <w:r w:rsidR="0049653E">
        <w:t xml:space="preserve">, to get the data of the packet, you would cast </w:t>
      </w:r>
      <w:proofErr w:type="spellStart"/>
      <w:r w:rsidR="0049653E">
        <w:t>PacketData</w:t>
      </w:r>
      <w:proofErr w:type="spellEnd"/>
      <w:r w:rsidR="0049653E">
        <w:t xml:space="preserve"> as </w:t>
      </w:r>
      <w:proofErr w:type="spellStart"/>
      <w:r w:rsidR="0049653E" w:rsidRPr="0049653E">
        <w:rPr>
          <w:rFonts w:ascii="Consolas" w:hAnsi="Consolas" w:cs="Consolas"/>
        </w:rPr>
        <w:t>theTranslateXPacket</w:t>
      </w:r>
      <w:proofErr w:type="spellEnd"/>
      <w:r w:rsidR="0049653E" w:rsidRPr="0049653E">
        <w:rPr>
          <w:rFonts w:ascii="Consolas" w:hAnsi="Consolas" w:cs="Consolas"/>
        </w:rPr>
        <w:t xml:space="preserve"> = (</w:t>
      </w:r>
      <w:proofErr w:type="spellStart"/>
      <w:r w:rsidR="0049653E" w:rsidRPr="0049653E">
        <w:rPr>
          <w:rFonts w:ascii="Consolas" w:hAnsi="Consolas" w:cs="Consolas"/>
        </w:rPr>
        <w:t>Packets.Translate</w:t>
      </w:r>
      <w:proofErr w:type="spellEnd"/>
      <w:r w:rsidR="0049653E" w:rsidRPr="0049653E">
        <w:rPr>
          <w:rFonts w:ascii="Consolas" w:hAnsi="Consolas" w:cs="Consolas"/>
        </w:rPr>
        <w:t xml:space="preserve">) </w:t>
      </w:r>
      <w:proofErr w:type="spellStart"/>
      <w:r w:rsidR="0049653E" w:rsidRPr="0049653E">
        <w:rPr>
          <w:rFonts w:ascii="Consolas" w:hAnsi="Consolas" w:cs="Consolas"/>
        </w:rPr>
        <w:t>PacketHolder.PacketData</w:t>
      </w:r>
      <w:proofErr w:type="spellEnd"/>
      <w:r w:rsidR="0049653E">
        <w:t xml:space="preserve">.  After this line is ran, </w:t>
      </w:r>
      <w:proofErr w:type="spellStart"/>
      <w:r w:rsidR="0049653E">
        <w:t>theTranslateXPacket</w:t>
      </w:r>
      <w:proofErr w:type="spellEnd"/>
      <w:r w:rsidR="0049653E">
        <w:t xml:space="preserve"> is now an object equal to the translation data that the </w:t>
      </w:r>
      <w:proofErr w:type="spellStart"/>
      <w:r w:rsidR="0049653E">
        <w:t>PacketHolder</w:t>
      </w:r>
      <w:proofErr w:type="spellEnd"/>
      <w:r w:rsidR="0049653E">
        <w:t xml:space="preserve"> contains.  Naturally, </w:t>
      </w:r>
      <w:proofErr w:type="spellStart"/>
      <w:r w:rsidR="0049653E">
        <w:t>Packets.Translate</w:t>
      </w:r>
      <w:proofErr w:type="spellEnd"/>
      <w:r w:rsidR="0049653E">
        <w:t xml:space="preserve"> is just a general class that holds translation data for any axis, but it is the </w:t>
      </w:r>
      <w:proofErr w:type="spellStart"/>
      <w:r w:rsidR="0049653E">
        <w:t>PacketHolder.PacketType</w:t>
      </w:r>
      <w:proofErr w:type="spellEnd"/>
      <w:r w:rsidR="0049653E">
        <w:t xml:space="preserve"> that specifies which axis it refers to.</w:t>
      </w:r>
    </w:p>
    <w:p w14:paraId="1AB4153B" w14:textId="77777777" w:rsidR="0049653E" w:rsidRDefault="0049653E" w:rsidP="00A55FD9">
      <w:r>
        <w:tab/>
        <w:t xml:space="preserve">As described earlier, </w:t>
      </w:r>
      <w:proofErr w:type="spellStart"/>
      <w:r>
        <w:t>WaitForPrev</w:t>
      </w:r>
      <w:proofErr w:type="spellEnd"/>
      <w:r>
        <w:t xml:space="preserve"> is the indicator to the </w:t>
      </w:r>
      <w:proofErr w:type="spellStart"/>
      <w:r>
        <w:t>QueueManager</w:t>
      </w:r>
      <w:proofErr w:type="spellEnd"/>
      <w:r>
        <w:t xml:space="preserve"> of whether or not this packet must wait for all previous actions to complete.  This is the variable that takes care of this.</w:t>
      </w:r>
    </w:p>
    <w:p w14:paraId="099F368E" w14:textId="77777777" w:rsidR="00F71CAB" w:rsidRDefault="00F71CAB" w:rsidP="00A55FD9"/>
    <w:p w14:paraId="3BFC88F4" w14:textId="77777777" w:rsidR="00F71CAB" w:rsidRDefault="00F71CAB" w:rsidP="00F71CAB">
      <w:pPr>
        <w:pStyle w:val="Heading5"/>
      </w:pPr>
      <w:r>
        <w:t>PacketFlowI</w:t>
      </w:r>
      <w:r w:rsidR="006C1363">
        <w:t>n</w:t>
      </w:r>
      <w:r>
        <w:t>fo</w:t>
      </w:r>
    </w:p>
    <w:p w14:paraId="621EC84A" w14:textId="45990B7F" w:rsidR="00DE0F5F" w:rsidRDefault="00F71CAB" w:rsidP="00F71CAB">
      <w:r>
        <w:tab/>
      </w:r>
      <w:proofErr w:type="spellStart"/>
      <w:r>
        <w:t>PacketFlowInfo</w:t>
      </w:r>
      <w:proofErr w:type="spellEnd"/>
      <w:r>
        <w:t xml:space="preserve"> is a simple class that allows for the easy encapsulation of a </w:t>
      </w:r>
      <w:proofErr w:type="spellStart"/>
      <w:r>
        <w:t>PacketHolder</w:t>
      </w:r>
      <w:proofErr w:type="spellEnd"/>
      <w:r>
        <w:t xml:space="preserve"> </w:t>
      </w:r>
      <w:del w:id="1239" w:author="Peter J Zamiska" w:date="2014-04-17T11:54:00Z">
        <w:r w:rsidDel="007E7531">
          <w:delText>object, that</w:delText>
        </w:r>
      </w:del>
      <w:ins w:id="1240" w:author="Peter J Zamiska" w:date="2014-04-17T11:54:00Z">
        <w:r w:rsidR="007E7531">
          <w:t>object, which</w:t>
        </w:r>
      </w:ins>
      <w:r>
        <w:t xml:space="preserve"> can be sent to any listening class in the whole printer software.  Some points of code needs to listen for certain packets, some others, so this packet makes data available system wide to the printer, without creating any global variables.  This is achieved through simple event listeners.</w:t>
      </w:r>
    </w:p>
    <w:p w14:paraId="51F69BF1" w14:textId="77777777" w:rsidR="00F71CAB" w:rsidRDefault="00F71CAB" w:rsidP="00F71CAB">
      <w:pPr>
        <w:pStyle w:val="Heading5"/>
      </w:pPr>
      <w:r>
        <w:lastRenderedPageBreak/>
        <w:t>Printer</w:t>
      </w:r>
    </w:p>
    <w:p w14:paraId="7CC95D51" w14:textId="77777777" w:rsidR="005D567E" w:rsidRDefault="00F71CAB" w:rsidP="00A55FD9">
      <w:r>
        <w:tab/>
        <w:t xml:space="preserve">This is the top most class of the 3D printer.  Through Printer, the GUI operates as required, and the GUI sends all requests and information through the Printer class, so as to provide appropriate access to the code, in a safe manner.  Additionally, if multiple Printers want to be programmed later, encapsulating all of the Printer's software internals in this class, allows for this to be </w:t>
      </w:r>
      <w:r w:rsidR="00D74B08">
        <w:t>achieved</w:t>
      </w:r>
      <w:r>
        <w:t xml:space="preserve"> with relative ease.</w:t>
      </w:r>
    </w:p>
    <w:p w14:paraId="540DD46D" w14:textId="77777777" w:rsidR="00704B65" w:rsidRDefault="00704B65" w:rsidP="00704B65">
      <w:pPr>
        <w:pStyle w:val="Heading5"/>
      </w:pPr>
      <w:r>
        <w:t>Rolling Mechanism Powder Distribution</w:t>
      </w:r>
    </w:p>
    <w:p w14:paraId="319B37EF" w14:textId="77777777" w:rsidR="00704B65" w:rsidRDefault="00704B65" w:rsidP="00704B65">
      <w:r>
        <w:tab/>
        <w:t>Due to the nature of powder printing, a rolling mechanism must be employed to correctly distribute powder using Y axis movements.  A bar parallel with the X axis is used, and rotated in the opposite direction of the Y axis during powder distribution, to as to attempt to evenly distribute powder onto each layer.  Due to the nature of the radius of the rolling bar being different than that of the Y axis gears, the rolling mechanism speed must be calculated.  When the Y axis is moving over the part, but not distributing powder, the rolling mechanism should move along with the Y axis, so as to simply roll on top of the printer, not creating any unnecessary stress on the newly printed layers or distributed powder.  The location of the Y axis is accounted for to accomplish this.</w:t>
      </w:r>
    </w:p>
    <w:p w14:paraId="2ABD999A" w14:textId="77777777" w:rsidR="006304C9" w:rsidRDefault="006304C9" w:rsidP="006304C9">
      <w:pPr>
        <w:pStyle w:val="Heading5"/>
      </w:pPr>
      <w:r>
        <w:t>Minimum System Requirements</w:t>
      </w:r>
    </w:p>
    <w:p w14:paraId="46BA7140" w14:textId="77777777" w:rsidR="006304C9" w:rsidRPr="00704B65" w:rsidRDefault="006304C9" w:rsidP="006304C9">
      <w:r>
        <w:tab/>
        <w:t xml:space="preserve">The software is not intensive enough to have any important system requirements, however here is what's recommended.  Windows XP (or higher), at least 1GB of RAM, and a processor of 1.4GHz or more. </w:t>
      </w:r>
    </w:p>
    <w:p w14:paraId="799788F3" w14:textId="77777777" w:rsidR="005608C4" w:rsidRDefault="005608C4" w:rsidP="004D1F3B">
      <w:pPr>
        <w:pStyle w:val="Heading3"/>
      </w:pPr>
      <w:bookmarkStart w:id="1241" w:name="_Toc385422322"/>
      <w:bookmarkStart w:id="1242" w:name="_Toc385424908"/>
      <w:r>
        <w:t>Experiments and Performance</w:t>
      </w:r>
      <w:bookmarkEnd w:id="1241"/>
      <w:bookmarkEnd w:id="1242"/>
    </w:p>
    <w:p w14:paraId="456DD746" w14:textId="77777777" w:rsidR="004D1F3B" w:rsidRDefault="004D1F3B" w:rsidP="004D1F3B">
      <w:r>
        <w:tab/>
        <w:t xml:space="preserve">Many experiments and testing </w:t>
      </w:r>
      <w:r w:rsidR="00B27156">
        <w:t>occurred</w:t>
      </w:r>
      <w:r>
        <w:t xml:space="preserve"> during the development stage of the computer host software.  They are listed as below, and follow a chronological fashion so as to describe what parts of the program were tested, indicating the general order of how the program was developed:</w:t>
      </w:r>
    </w:p>
    <w:p w14:paraId="21E88228" w14:textId="77777777" w:rsidR="004D1F3B" w:rsidRDefault="004D1F3B" w:rsidP="004D1F3B">
      <w:pPr>
        <w:pStyle w:val="ListParagraph"/>
        <w:numPr>
          <w:ilvl w:val="0"/>
          <w:numId w:val="9"/>
        </w:numPr>
      </w:pPr>
      <w:proofErr w:type="spellStart"/>
      <w:r>
        <w:t>QueueManager</w:t>
      </w:r>
      <w:proofErr w:type="spellEnd"/>
      <w:r>
        <w:t xml:space="preserve"> test</w:t>
      </w:r>
    </w:p>
    <w:p w14:paraId="6FD5F752" w14:textId="77777777" w:rsidR="004D1F3B" w:rsidRDefault="004D1F3B" w:rsidP="004D1F3B">
      <w:pPr>
        <w:pStyle w:val="ListParagraph"/>
        <w:numPr>
          <w:ilvl w:val="1"/>
          <w:numId w:val="9"/>
        </w:numPr>
      </w:pPr>
      <w:r>
        <w:t xml:space="preserve">This test was to verify the functionality of </w:t>
      </w:r>
      <w:proofErr w:type="spellStart"/>
      <w:r>
        <w:t>QueueManager</w:t>
      </w:r>
      <w:proofErr w:type="spellEnd"/>
      <w:r>
        <w:t>, which was to verify that packets were able to be correctly sent to the Arduino, and it was able to process them correctly.  Additionally, the wait packet feature was tested, and verified to function correctly.</w:t>
      </w:r>
    </w:p>
    <w:p w14:paraId="7E7DE6DE" w14:textId="77777777" w:rsidR="0091756E" w:rsidRDefault="0091756E" w:rsidP="004D1F3B">
      <w:pPr>
        <w:pStyle w:val="ListParagraph"/>
        <w:numPr>
          <w:ilvl w:val="1"/>
          <w:numId w:val="9"/>
        </w:numPr>
      </w:pPr>
      <w:r>
        <w:t>This was arguably the first and most important test of the software, as all the whole printer system relies</w:t>
      </w:r>
      <w:r w:rsidR="00FD27C5">
        <w:t xml:space="preserve"> on the correct function of this feature.  To test this, two motors were connected to the Arduino, and their motions were monitored.  A small code was created to move one motor, wait for the first one to move, then move the second.  This shows that the </w:t>
      </w:r>
      <w:proofErr w:type="spellStart"/>
      <w:r w:rsidR="00FD27C5">
        <w:t>QueueManager</w:t>
      </w:r>
      <w:proofErr w:type="spellEnd"/>
      <w:r w:rsidR="00FD27C5">
        <w:t xml:space="preserve"> correctly waits for a previous command to complete, before issuing the next.</w:t>
      </w:r>
    </w:p>
    <w:p w14:paraId="3F0ECA02" w14:textId="77777777" w:rsidR="004D1F3B" w:rsidRDefault="004D1F3B" w:rsidP="004D1F3B">
      <w:pPr>
        <w:pStyle w:val="ListParagraph"/>
        <w:numPr>
          <w:ilvl w:val="0"/>
          <w:numId w:val="9"/>
        </w:numPr>
      </w:pPr>
      <w:proofErr w:type="spellStart"/>
      <w:r>
        <w:t>LayerProcessing</w:t>
      </w:r>
      <w:proofErr w:type="spellEnd"/>
      <w:r>
        <w:t xml:space="preserve"> </w:t>
      </w:r>
      <w:r w:rsidR="00FD27C5">
        <w:t>test</w:t>
      </w:r>
    </w:p>
    <w:p w14:paraId="35689634" w14:textId="77777777" w:rsidR="004D1F3B" w:rsidRDefault="004D1F3B" w:rsidP="004D1F3B">
      <w:pPr>
        <w:pStyle w:val="ListParagraph"/>
        <w:numPr>
          <w:ilvl w:val="1"/>
          <w:numId w:val="9"/>
        </w:numPr>
      </w:pPr>
      <w:r>
        <w:t xml:space="preserve">The main purpose of this testing was to verify that the processing of a G code layer resulted in dot locations that accurately describe the shape of a given layer.  </w:t>
      </w:r>
      <w:r w:rsidR="00FD27C5">
        <w:t>For debugging and testing purposes, w</w:t>
      </w:r>
      <w:r>
        <w:t>hen a layer was processed, a text file containing all of the points</w:t>
      </w:r>
      <w:r w:rsidR="00FD27C5">
        <w:t xml:space="preserve"> of where dots were to be sprayed</w:t>
      </w:r>
      <w:r>
        <w:t xml:space="preserve"> were saved, and then plotted as a X/Y scatter in MATLAB, to visually see all the dots in a 2D plane.  The test verified that the dots were (within small margin processing error), correctly resembled the part of which was processed.</w:t>
      </w:r>
      <w:r w:rsidR="00486400">
        <w:t xml:space="preserve">  Shown in </w:t>
      </w:r>
      <w:r w:rsidR="00805111">
        <w:fldChar w:fldCharType="begin"/>
      </w:r>
      <w:r w:rsidR="00486400">
        <w:instrText xml:space="preserve"> REF _Ref384814797 \h </w:instrText>
      </w:r>
      <w:r w:rsidR="00805111">
        <w:fldChar w:fldCharType="separate"/>
      </w:r>
      <w:r w:rsidR="00933426">
        <w:t xml:space="preserve">Figure </w:t>
      </w:r>
      <w:r w:rsidR="00933426">
        <w:rPr>
          <w:noProof/>
        </w:rPr>
        <w:t>68</w:t>
      </w:r>
      <w:r w:rsidR="00805111">
        <w:fldChar w:fldCharType="end"/>
      </w:r>
      <w:r w:rsidR="00486400">
        <w:t xml:space="preserve"> is the figure that MATLAB generates when showing one the layers.  Each small circle is to represent a single dot sprayed by the inkjet.</w:t>
      </w:r>
    </w:p>
    <w:p w14:paraId="08571CD0" w14:textId="77777777" w:rsidR="008D0C8F" w:rsidRDefault="0070741A" w:rsidP="008D0C8F">
      <w:pPr>
        <w:rPr>
          <w:noProof/>
          <w:lang w:bidi="ar-SA"/>
        </w:rPr>
      </w:pPr>
      <w:r>
        <w:rPr>
          <w:noProof/>
          <w:lang w:bidi="ar-SA"/>
        </w:rPr>
        <w:lastRenderedPageBreak/>
        <w:drawing>
          <wp:anchor distT="0" distB="0" distL="114300" distR="114300" simplePos="0" relativeHeight="251822080" behindDoc="0" locked="0" layoutInCell="1" allowOverlap="1" wp14:anchorId="00141B19" wp14:editId="1E6047C7">
            <wp:simplePos x="0" y="0"/>
            <wp:positionH relativeFrom="margin">
              <wp:align>center</wp:align>
            </wp:positionH>
            <wp:positionV relativeFrom="paragraph">
              <wp:posOffset>3810</wp:posOffset>
            </wp:positionV>
            <wp:extent cx="4463415" cy="4182110"/>
            <wp:effectExtent l="19050" t="0" r="0" b="0"/>
            <wp:wrapSquare wrapText="bothSides"/>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srcRect/>
                    <a:stretch>
                      <a:fillRect/>
                    </a:stretch>
                  </pic:blipFill>
                  <pic:spPr bwMode="auto">
                    <a:xfrm>
                      <a:off x="0" y="0"/>
                      <a:ext cx="4463415" cy="4182110"/>
                    </a:xfrm>
                    <a:prstGeom prst="rect">
                      <a:avLst/>
                    </a:prstGeom>
                    <a:noFill/>
                    <a:ln w="9525">
                      <a:noFill/>
                      <a:miter lim="800000"/>
                      <a:headEnd/>
                      <a:tailEnd/>
                    </a:ln>
                  </pic:spPr>
                </pic:pic>
              </a:graphicData>
            </a:graphic>
          </wp:anchor>
        </w:drawing>
      </w:r>
    </w:p>
    <w:p w14:paraId="10F91BD3" w14:textId="77777777" w:rsidR="00486400" w:rsidRDefault="00486400" w:rsidP="008D0C8F"/>
    <w:p w14:paraId="3FAD3356" w14:textId="77777777" w:rsidR="008D0C8F" w:rsidRDefault="008D0C8F" w:rsidP="008D0C8F"/>
    <w:p w14:paraId="7297413B" w14:textId="77777777" w:rsidR="008D0C8F" w:rsidRDefault="008D0C8F" w:rsidP="008D0C8F"/>
    <w:p w14:paraId="2FAE7037" w14:textId="77777777" w:rsidR="008D0C8F" w:rsidRDefault="008D0C8F" w:rsidP="008D0C8F"/>
    <w:p w14:paraId="5213CA84" w14:textId="77777777" w:rsidR="008D0C8F" w:rsidRDefault="008D0C8F" w:rsidP="008D0C8F"/>
    <w:p w14:paraId="5C4D104E" w14:textId="77777777" w:rsidR="008D0C8F" w:rsidRDefault="008D0C8F" w:rsidP="008D0C8F"/>
    <w:p w14:paraId="13775ED3" w14:textId="77777777" w:rsidR="008D0C8F" w:rsidRDefault="008D0C8F" w:rsidP="008D0C8F"/>
    <w:p w14:paraId="657D7A00" w14:textId="77777777" w:rsidR="008D0C8F" w:rsidRDefault="008D0C8F" w:rsidP="008D0C8F"/>
    <w:p w14:paraId="19BE386E" w14:textId="77777777" w:rsidR="008D0C8F" w:rsidRDefault="008D0C8F" w:rsidP="008D0C8F"/>
    <w:p w14:paraId="3187930D" w14:textId="77777777" w:rsidR="008D0C8F" w:rsidRDefault="008D0C8F" w:rsidP="008D0C8F"/>
    <w:p w14:paraId="39213151" w14:textId="77777777" w:rsidR="0070741A" w:rsidRDefault="0070741A" w:rsidP="008D0C8F"/>
    <w:p w14:paraId="496DB0DD" w14:textId="77777777" w:rsidR="008D0C8F" w:rsidRDefault="008D0C8F" w:rsidP="008D0C8F"/>
    <w:p w14:paraId="1026F038" w14:textId="77777777" w:rsidR="0070741A" w:rsidRDefault="008047F4" w:rsidP="008D0C8F">
      <w:r>
        <w:rPr>
          <w:noProof/>
          <w:lang w:bidi="ar-SA"/>
        </w:rPr>
        <w:pict w14:anchorId="6EAE71E3">
          <v:shape id="Text Box 317" o:spid="_x0000_s1260" type="#_x0000_t202" style="position:absolute;margin-left:0;margin-top:10pt;width:3in;height:38.45pt;z-index:251821056;visibility:visible;mso-width-percent:400;mso-height-percent:200;mso-position-horizontal:center;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" filled="f" stroked="f">
            <v:textbox style="mso-fit-shape-to-text:t">
              <w:txbxContent>
                <w:p w14:paraId="7EAFCD76" w14:textId="77777777" w:rsidR="008047F4" w:rsidRDefault="008047F4" w:rsidP="00486400">
                  <w:pPr>
                    <w:pStyle w:val="Caption"/>
                    <w:jc w:val="center"/>
                  </w:pPr>
                  <w:bookmarkStart w:id="1243" w:name="_Ref384814797"/>
                  <w:bookmarkStart w:id="1244" w:name="_Toc385422185"/>
                  <w:bookmarkStart w:id="1245" w:name="_Toc385422863"/>
                  <w:bookmarkStart w:id="1246" w:name="_Toc385422956"/>
                  <w:bookmarkStart w:id="1247" w:name="_Toc385446983"/>
                  <w:r>
                    <w:t xml:space="preserve">Figure </w:t>
                  </w:r>
                  <w:fldSimple w:instr=" SEQ Figure \* ARABIC ">
                    <w:r>
                      <w:rPr>
                        <w:noProof/>
                      </w:rPr>
                      <w:t>68</w:t>
                    </w:r>
                  </w:fldSimple>
                  <w:bookmarkEnd w:id="1243"/>
                  <w:r>
                    <w:t xml:space="preserve">: </w:t>
                  </w:r>
                  <w:proofErr w:type="spellStart"/>
                  <w:r>
                    <w:t>LayerProcessing</w:t>
                  </w:r>
                  <w:proofErr w:type="spellEnd"/>
                  <w:r>
                    <w:t xml:space="preserve"> Test Using MATLAB</w:t>
                  </w:r>
                  <w:bookmarkEnd w:id="1244"/>
                  <w:bookmarkEnd w:id="1245"/>
                  <w:bookmarkEnd w:id="1246"/>
                  <w:r>
                    <w:t xml:space="preserve"> (WW)</w:t>
                  </w:r>
                  <w:bookmarkEnd w:id="1247"/>
                </w:p>
              </w:txbxContent>
            </v:textbox>
            <w10:wrap anchorx="margin"/>
          </v:shape>
        </w:pict>
      </w:r>
    </w:p>
    <w:p w14:paraId="40DA5754" w14:textId="77777777" w:rsidR="0070741A" w:rsidRDefault="0070741A" w:rsidP="008D0C8F"/>
    <w:p w14:paraId="13551A32" w14:textId="77777777" w:rsidR="004D1F3B" w:rsidRDefault="004D1F3B" w:rsidP="004D1F3B">
      <w:pPr>
        <w:pStyle w:val="ListParagraph"/>
        <w:numPr>
          <w:ilvl w:val="0"/>
          <w:numId w:val="9"/>
        </w:numPr>
      </w:pPr>
      <w:proofErr w:type="spellStart"/>
      <w:r>
        <w:t>TestPart</w:t>
      </w:r>
      <w:proofErr w:type="spellEnd"/>
    </w:p>
    <w:p w14:paraId="42DA9A20" w14:textId="77777777" w:rsidR="004D1F3B" w:rsidRDefault="004D1F3B" w:rsidP="004D1F3B">
      <w:pPr>
        <w:pStyle w:val="ListParagraph"/>
        <w:numPr>
          <w:ilvl w:val="1"/>
          <w:numId w:val="9"/>
        </w:numPr>
      </w:pPr>
      <w:r>
        <w:t xml:space="preserve">Although the printer was not entirely </w:t>
      </w:r>
      <w:r w:rsidR="00B063FB">
        <w:t>assembled</w:t>
      </w:r>
      <w:r>
        <w:t xml:space="preserve">, mainly the powder platforms, it was still possible to begin trying out the </w:t>
      </w:r>
      <w:proofErr w:type="spellStart"/>
      <w:r>
        <w:t>TestPart</w:t>
      </w:r>
      <w:proofErr w:type="spellEnd"/>
      <w:r>
        <w:t xml:space="preserve"> code.  Initial testing indicated that some of the print line packet transmission was bugged, but with a few days of time, the </w:t>
      </w:r>
      <w:proofErr w:type="spellStart"/>
      <w:r>
        <w:t>TestPart</w:t>
      </w:r>
      <w:proofErr w:type="spellEnd"/>
      <w:r>
        <w:t xml:space="preserve"> was shown to correctly print out a 1cm</w:t>
      </w:r>
      <w:r>
        <w:rPr>
          <w:vertAlign w:val="superscript"/>
        </w:rPr>
        <w:t>2</w:t>
      </w:r>
      <w:r>
        <w:t xml:space="preserve"> test square.  (Only a single layer was printed because of the lack of functioning powder beds).</w:t>
      </w:r>
      <w:r w:rsidR="00405CF0">
        <w:t xml:space="preserve">  Shown in </w:t>
      </w:r>
      <w:r w:rsidR="00805111">
        <w:fldChar w:fldCharType="begin"/>
      </w:r>
      <w:r w:rsidR="00405CF0">
        <w:instrText xml:space="preserve"> REF _Ref384812266 \h </w:instrText>
      </w:r>
      <w:r w:rsidR="00805111">
        <w:fldChar w:fldCharType="separate"/>
      </w:r>
      <w:r w:rsidR="00933426">
        <w:t xml:space="preserve">Figure </w:t>
      </w:r>
      <w:r w:rsidR="00933426">
        <w:rPr>
          <w:noProof/>
        </w:rPr>
        <w:t>69</w:t>
      </w:r>
      <w:r w:rsidR="00805111">
        <w:fldChar w:fldCharType="end"/>
      </w:r>
      <w:r w:rsidR="00405CF0">
        <w:t xml:space="preserve"> is the code that printed a rectangle, but later correctly printed a square.</w:t>
      </w:r>
      <w:r w:rsidR="0091756E">
        <w:t xml:space="preserve">  This was due to a small bug in the communication protocol.</w:t>
      </w:r>
    </w:p>
    <w:p w14:paraId="57578CAC" w14:textId="77777777" w:rsidR="00921BC6" w:rsidRDefault="00921BC6" w:rsidP="00921BC6">
      <w:r>
        <w:rPr>
          <w:noProof/>
          <w:lang w:bidi="ar-SA"/>
        </w:rPr>
        <w:drawing>
          <wp:anchor distT="0" distB="0" distL="114300" distR="114300" simplePos="0" relativeHeight="251813888" behindDoc="0" locked="0" layoutInCell="1" allowOverlap="1" wp14:anchorId="3553FBB7" wp14:editId="71EC64D5">
            <wp:simplePos x="0" y="0"/>
            <wp:positionH relativeFrom="margin">
              <wp:align>center</wp:align>
            </wp:positionH>
            <wp:positionV relativeFrom="paragraph">
              <wp:posOffset>11430</wp:posOffset>
            </wp:positionV>
            <wp:extent cx="2733675" cy="3037205"/>
            <wp:effectExtent l="19050" t="0" r="9525" b="0"/>
            <wp:wrapSquare wrapText="bothSides"/>
            <wp:docPr id="5" name="Picture 2" descr="C:\Users\Wheeler\Desktop\IMG_20140327_154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heeler\Desktop\IMG_20140327_154809.jpg"/>
                    <pic:cNvPicPr>
                      <a:picLocks noChangeAspect="1" noChangeArrowheads="1"/>
                    </pic:cNvPicPr>
                  </pic:nvPicPr>
                  <pic:blipFill>
                    <a:blip r:embed="rId222" cstate="print"/>
                    <a:srcRect/>
                    <a:stretch>
                      <a:fillRect/>
                    </a:stretch>
                  </pic:blipFill>
                  <pic:spPr bwMode="auto">
                    <a:xfrm>
                      <a:off x="0" y="0"/>
                      <a:ext cx="2733675" cy="3037205"/>
                    </a:xfrm>
                    <a:prstGeom prst="rect">
                      <a:avLst/>
                    </a:prstGeom>
                    <a:noFill/>
                    <a:ln w="9525">
                      <a:noFill/>
                      <a:miter lim="800000"/>
                      <a:headEnd/>
                      <a:tailEnd/>
                    </a:ln>
                  </pic:spPr>
                </pic:pic>
              </a:graphicData>
            </a:graphic>
          </wp:anchor>
        </w:drawing>
      </w:r>
    </w:p>
    <w:p w14:paraId="54BC9486" w14:textId="77777777" w:rsidR="00921BC6" w:rsidRDefault="00921BC6" w:rsidP="00921BC6"/>
    <w:p w14:paraId="619AC40D" w14:textId="77777777" w:rsidR="00921BC6" w:rsidRDefault="00921BC6" w:rsidP="00921BC6"/>
    <w:p w14:paraId="09600BBB" w14:textId="77777777" w:rsidR="00921BC6" w:rsidRDefault="00921BC6" w:rsidP="00921BC6"/>
    <w:p w14:paraId="44AEB2B7" w14:textId="77777777" w:rsidR="00921BC6" w:rsidRDefault="00921BC6" w:rsidP="00921BC6"/>
    <w:p w14:paraId="7D0AEFA4" w14:textId="77777777" w:rsidR="00921BC6" w:rsidRDefault="00921BC6" w:rsidP="00921BC6"/>
    <w:p w14:paraId="27986CA0" w14:textId="77777777" w:rsidR="00921BC6" w:rsidRDefault="00921BC6" w:rsidP="00921BC6"/>
    <w:p w14:paraId="1D8C0E51" w14:textId="77777777" w:rsidR="00921BC6" w:rsidRDefault="00921BC6" w:rsidP="00921BC6"/>
    <w:p w14:paraId="210E0B40" w14:textId="77777777" w:rsidR="00004574" w:rsidRDefault="00004574" w:rsidP="00921BC6"/>
    <w:p w14:paraId="32D25737" w14:textId="77777777" w:rsidR="00921BC6" w:rsidRDefault="008047F4" w:rsidP="00921BC6">
      <w:r>
        <w:rPr>
          <w:noProof/>
          <w:lang w:bidi="ar-SA"/>
        </w:rPr>
        <w:pict w14:anchorId="14E538EA">
          <v:shape id="Text Box 314" o:spid="_x0000_s1261" type="#_x0000_t202" style="position:absolute;margin-left:0;margin-top:20.85pt;width:261.1pt;height:31.95pt;z-index:251814912;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" filled="f" stroked="f">
            <v:textbox>
              <w:txbxContent>
                <w:p w14:paraId="39988063" w14:textId="77777777" w:rsidR="008047F4" w:rsidRDefault="008047F4" w:rsidP="00921BC6">
                  <w:pPr>
                    <w:pStyle w:val="Caption"/>
                    <w:jc w:val="center"/>
                  </w:pPr>
                  <w:bookmarkStart w:id="1248" w:name="_Ref384812266"/>
                  <w:bookmarkStart w:id="1249" w:name="_Ref384812250"/>
                  <w:bookmarkStart w:id="1250" w:name="_Toc385422186"/>
                  <w:bookmarkStart w:id="1251" w:name="_Toc385422864"/>
                  <w:bookmarkStart w:id="1252" w:name="_Toc385422957"/>
                  <w:bookmarkStart w:id="1253" w:name="_Toc385446984"/>
                  <w:r>
                    <w:t xml:space="preserve">Figure </w:t>
                  </w:r>
                  <w:fldSimple w:instr=" SEQ Figure \* ARABIC ">
                    <w:r>
                      <w:rPr>
                        <w:noProof/>
                      </w:rPr>
                      <w:t>69</w:t>
                    </w:r>
                  </w:fldSimple>
                  <w:bookmarkEnd w:id="1248"/>
                  <w:r>
                    <w:t xml:space="preserve">: </w:t>
                  </w:r>
                  <w:proofErr w:type="spellStart"/>
                  <w:r>
                    <w:t>TestPart</w:t>
                  </w:r>
                  <w:proofErr w:type="spellEnd"/>
                  <w:r>
                    <w:t xml:space="preserve"> code result on some binding powder</w:t>
                  </w:r>
                  <w:bookmarkEnd w:id="1249"/>
                  <w:bookmarkEnd w:id="1250"/>
                  <w:bookmarkEnd w:id="1251"/>
                  <w:bookmarkEnd w:id="1252"/>
                  <w:r>
                    <w:t xml:space="preserve"> (WW)</w:t>
                  </w:r>
                  <w:bookmarkEnd w:id="1253"/>
                </w:p>
              </w:txbxContent>
            </v:textbox>
            <w10:wrap anchorx="margin"/>
          </v:shape>
        </w:pict>
      </w:r>
    </w:p>
    <w:p w14:paraId="4A689EF7" w14:textId="77777777" w:rsidR="0070741A" w:rsidRDefault="0070741A" w:rsidP="00921BC6"/>
    <w:p w14:paraId="2AA7363C" w14:textId="77777777" w:rsidR="00504812" w:rsidRDefault="00504812" w:rsidP="00504812">
      <w:pPr>
        <w:pStyle w:val="ListParagraph"/>
      </w:pPr>
      <w:r>
        <w:rPr>
          <w:noProof/>
          <w:lang w:bidi="ar-SA"/>
        </w:rPr>
        <w:lastRenderedPageBreak/>
        <w:drawing>
          <wp:anchor distT="0" distB="0" distL="114300" distR="114300" simplePos="0" relativeHeight="251829248" behindDoc="0" locked="0" layoutInCell="1" allowOverlap="1" wp14:anchorId="38C53476" wp14:editId="007A6957">
            <wp:simplePos x="0" y="0"/>
            <wp:positionH relativeFrom="margin">
              <wp:align>center</wp:align>
            </wp:positionH>
            <wp:positionV relativeFrom="paragraph">
              <wp:posOffset>-83820</wp:posOffset>
            </wp:positionV>
            <wp:extent cx="4083685" cy="3060700"/>
            <wp:effectExtent l="19050" t="0" r="0" b="0"/>
            <wp:wrapSquare wrapText="bothSides"/>
            <wp:docPr id="3" name="Picture 1" descr="C:\Users\Wheeler\Desktop\IMG_20140410_1341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heeler\Desktop\IMG_20140410_134106 edited.jpg"/>
                    <pic:cNvPicPr>
                      <a:picLocks noChangeAspect="1" noChangeArrowheads="1"/>
                    </pic:cNvPicPr>
                  </pic:nvPicPr>
                  <pic:blipFill>
                    <a:blip r:embed="rId223" cstate="print"/>
                    <a:srcRect/>
                    <a:stretch>
                      <a:fillRect/>
                    </a:stretch>
                  </pic:blipFill>
                  <pic:spPr bwMode="auto">
                    <a:xfrm>
                      <a:off x="0" y="0"/>
                      <a:ext cx="4083685" cy="3060700"/>
                    </a:xfrm>
                    <a:prstGeom prst="rect">
                      <a:avLst/>
                    </a:prstGeom>
                    <a:noFill/>
                    <a:ln w="9525">
                      <a:noFill/>
                      <a:miter lim="800000"/>
                      <a:headEnd/>
                      <a:tailEnd/>
                    </a:ln>
                  </pic:spPr>
                </pic:pic>
              </a:graphicData>
            </a:graphic>
          </wp:anchor>
        </w:drawing>
      </w:r>
    </w:p>
    <w:p w14:paraId="6BD860BB" w14:textId="77777777" w:rsidR="00504812" w:rsidRDefault="00504812" w:rsidP="00504812">
      <w:pPr>
        <w:pStyle w:val="ListParagraph"/>
      </w:pPr>
    </w:p>
    <w:p w14:paraId="6703C3F7" w14:textId="77777777" w:rsidR="00504812" w:rsidRDefault="00504812" w:rsidP="00504812">
      <w:pPr>
        <w:pStyle w:val="ListParagraph"/>
      </w:pPr>
    </w:p>
    <w:p w14:paraId="1681D970" w14:textId="77777777" w:rsidR="00504812" w:rsidRDefault="00504812" w:rsidP="00504812">
      <w:pPr>
        <w:pStyle w:val="ListParagraph"/>
      </w:pPr>
    </w:p>
    <w:p w14:paraId="0E7F5716" w14:textId="77777777" w:rsidR="00504812" w:rsidRDefault="00504812" w:rsidP="00504812">
      <w:pPr>
        <w:pStyle w:val="ListParagraph"/>
      </w:pPr>
    </w:p>
    <w:p w14:paraId="463C9FB6" w14:textId="77777777" w:rsidR="00504812" w:rsidRDefault="00504812" w:rsidP="00504812">
      <w:pPr>
        <w:pStyle w:val="ListParagraph"/>
      </w:pPr>
    </w:p>
    <w:p w14:paraId="1EC7F637" w14:textId="77777777" w:rsidR="00504812" w:rsidRDefault="00504812" w:rsidP="00504812">
      <w:pPr>
        <w:pStyle w:val="ListParagraph"/>
      </w:pPr>
    </w:p>
    <w:p w14:paraId="783D6170" w14:textId="77777777" w:rsidR="00504812" w:rsidRDefault="00504812" w:rsidP="00504812">
      <w:pPr>
        <w:pStyle w:val="ListParagraph"/>
      </w:pPr>
    </w:p>
    <w:p w14:paraId="65CFEE23" w14:textId="77777777" w:rsidR="00504812" w:rsidRDefault="00504812" w:rsidP="00504812">
      <w:pPr>
        <w:pStyle w:val="ListParagraph"/>
      </w:pPr>
    </w:p>
    <w:p w14:paraId="74EF96A5" w14:textId="77777777" w:rsidR="00504812" w:rsidRDefault="00504812" w:rsidP="00504812">
      <w:pPr>
        <w:pStyle w:val="ListParagraph"/>
      </w:pPr>
    </w:p>
    <w:p w14:paraId="2673214B" w14:textId="77777777" w:rsidR="00504812" w:rsidRDefault="00504812" w:rsidP="00504812">
      <w:pPr>
        <w:pStyle w:val="ListParagraph"/>
      </w:pPr>
    </w:p>
    <w:p w14:paraId="29D0FCB6" w14:textId="77777777" w:rsidR="00504812" w:rsidRDefault="00504812" w:rsidP="00504812">
      <w:pPr>
        <w:pStyle w:val="ListParagraph"/>
      </w:pPr>
    </w:p>
    <w:p w14:paraId="517B8A03" w14:textId="77777777" w:rsidR="00504812" w:rsidRDefault="00504812" w:rsidP="00504812">
      <w:pPr>
        <w:pStyle w:val="ListParagraph"/>
      </w:pPr>
    </w:p>
    <w:p w14:paraId="0B6A8244" w14:textId="77777777" w:rsidR="00504812" w:rsidRDefault="00504812" w:rsidP="00504812">
      <w:pPr>
        <w:pStyle w:val="ListParagraph"/>
      </w:pPr>
    </w:p>
    <w:p w14:paraId="101410C5" w14:textId="77777777" w:rsidR="00504812" w:rsidRDefault="00504812" w:rsidP="00504812">
      <w:pPr>
        <w:pStyle w:val="ListParagraph"/>
      </w:pPr>
    </w:p>
    <w:p w14:paraId="6CD41388" w14:textId="77777777" w:rsidR="00504812" w:rsidRDefault="00504812" w:rsidP="00504812">
      <w:pPr>
        <w:pStyle w:val="ListParagraph"/>
      </w:pPr>
    </w:p>
    <w:p w14:paraId="1EFE2A91" w14:textId="77777777" w:rsidR="00504812" w:rsidRDefault="008047F4" w:rsidP="00504812">
      <w:pPr>
        <w:pStyle w:val="ListParagraph"/>
      </w:pPr>
      <w:r>
        <w:rPr>
          <w:noProof/>
          <w:lang w:bidi="ar-SA"/>
        </w:rPr>
        <w:pict w14:anchorId="7327D33E">
          <v:shape id="Text Box 333" o:spid="_x0000_s1262" type="#_x0000_t202" style="position:absolute;left:0;text-align:left;margin-left:0;margin-top:2.35pt;width:261.1pt;height:31.95pt;z-index:251830272;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" filled="f" stroked="f">
            <v:textbox>
              <w:txbxContent>
                <w:p w14:paraId="6117507F" w14:textId="77777777" w:rsidR="008047F4" w:rsidRDefault="008047F4" w:rsidP="00504812">
                  <w:pPr>
                    <w:pStyle w:val="Caption"/>
                    <w:jc w:val="center"/>
                  </w:pPr>
                  <w:bookmarkStart w:id="1254" w:name="_Ref384915102"/>
                  <w:bookmarkStart w:id="1255" w:name="_Toc385422187"/>
                  <w:bookmarkStart w:id="1256" w:name="_Toc385422865"/>
                  <w:bookmarkStart w:id="1257" w:name="_Toc385422958"/>
                  <w:bookmarkStart w:id="1258" w:name="_Toc385446985"/>
                  <w:r>
                    <w:t xml:space="preserve">Figure </w:t>
                  </w:r>
                  <w:fldSimple w:instr=" SEQ Figure \* ARABIC ">
                    <w:r>
                      <w:rPr>
                        <w:noProof/>
                      </w:rPr>
                      <w:t>70</w:t>
                    </w:r>
                  </w:fldSimple>
                  <w:bookmarkEnd w:id="1254"/>
                  <w:r>
                    <w:t xml:space="preserve">: </w:t>
                  </w:r>
                  <w:proofErr w:type="spellStart"/>
                  <w:r>
                    <w:t>TestPart</w:t>
                  </w:r>
                  <w:proofErr w:type="spellEnd"/>
                  <w:r>
                    <w:t xml:space="preserve"> code fixed</w:t>
                  </w:r>
                  <w:bookmarkEnd w:id="1255"/>
                  <w:bookmarkEnd w:id="1256"/>
                  <w:bookmarkEnd w:id="1257"/>
                  <w:r>
                    <w:t xml:space="preserve"> (WW)</w:t>
                  </w:r>
                  <w:bookmarkEnd w:id="1258"/>
                </w:p>
              </w:txbxContent>
            </v:textbox>
            <w10:wrap anchorx="margin"/>
          </v:shape>
        </w:pict>
      </w:r>
    </w:p>
    <w:p w14:paraId="17B3AE5B" w14:textId="77777777" w:rsidR="00504812" w:rsidRDefault="00504812" w:rsidP="00504812">
      <w:pPr>
        <w:pStyle w:val="ListParagraph"/>
      </w:pPr>
    </w:p>
    <w:p w14:paraId="63349CF1" w14:textId="77777777" w:rsidR="00504812" w:rsidRDefault="00504812" w:rsidP="00504812">
      <w:pPr>
        <w:pStyle w:val="ListParagraph"/>
      </w:pPr>
    </w:p>
    <w:p w14:paraId="7475B91E" w14:textId="77777777" w:rsidR="00504812" w:rsidRDefault="00504812" w:rsidP="00504812">
      <w:pPr>
        <w:pStyle w:val="ListParagraph"/>
        <w:numPr>
          <w:ilvl w:val="1"/>
          <w:numId w:val="9"/>
        </w:numPr>
      </w:pPr>
      <w:r>
        <w:t xml:space="preserve">Shown in </w:t>
      </w:r>
      <w:r w:rsidR="00805111">
        <w:fldChar w:fldCharType="begin"/>
      </w:r>
      <w:r>
        <w:instrText xml:space="preserve"> REF _Ref384915102 \h </w:instrText>
      </w:r>
      <w:r w:rsidR="00805111">
        <w:fldChar w:fldCharType="separate"/>
      </w:r>
      <w:r w:rsidR="00933426">
        <w:t xml:space="preserve">Figure </w:t>
      </w:r>
      <w:r w:rsidR="00933426">
        <w:rPr>
          <w:noProof/>
        </w:rPr>
        <w:t>70</w:t>
      </w:r>
      <w:r w:rsidR="00805111">
        <w:fldChar w:fldCharType="end"/>
      </w:r>
      <w:r>
        <w:t xml:space="preserve"> is the result of a few layers of the </w:t>
      </w:r>
      <w:proofErr w:type="spellStart"/>
      <w:r>
        <w:t>TestPart</w:t>
      </w:r>
      <w:proofErr w:type="spellEnd"/>
      <w:r>
        <w:t>.  The scale of the dot size appears to be off, and could be fixed later in testing.</w:t>
      </w:r>
    </w:p>
    <w:p w14:paraId="634B9F7E" w14:textId="77777777" w:rsidR="00504812" w:rsidRDefault="00504812" w:rsidP="00504812">
      <w:pPr>
        <w:pStyle w:val="ListParagraph"/>
      </w:pPr>
    </w:p>
    <w:p w14:paraId="67329EAE" w14:textId="77777777" w:rsidR="004D1F3B" w:rsidRDefault="004D1F3B" w:rsidP="004D1F3B">
      <w:pPr>
        <w:pStyle w:val="ListParagraph"/>
        <w:numPr>
          <w:ilvl w:val="0"/>
          <w:numId w:val="9"/>
        </w:numPr>
      </w:pPr>
      <w:r>
        <w:t>Print Layer Testing</w:t>
      </w:r>
    </w:p>
    <w:p w14:paraId="1BFE675C" w14:textId="77777777" w:rsidR="004D1F3B" w:rsidRDefault="00486400" w:rsidP="004D1F3B">
      <w:pPr>
        <w:pStyle w:val="ListParagraph"/>
        <w:numPr>
          <w:ilvl w:val="1"/>
          <w:numId w:val="9"/>
        </w:numPr>
      </w:pPr>
      <w:r>
        <w:rPr>
          <w:noProof/>
          <w:lang w:bidi="ar-SA"/>
        </w:rPr>
        <w:drawing>
          <wp:anchor distT="0" distB="0" distL="114300" distR="114300" simplePos="0" relativeHeight="251815936" behindDoc="0" locked="0" layoutInCell="1" allowOverlap="1" wp14:anchorId="59DFEAE8" wp14:editId="7E43B58C">
            <wp:simplePos x="0" y="0"/>
            <wp:positionH relativeFrom="margin">
              <wp:align>center</wp:align>
            </wp:positionH>
            <wp:positionV relativeFrom="paragraph">
              <wp:posOffset>873760</wp:posOffset>
            </wp:positionV>
            <wp:extent cx="3495675" cy="3009900"/>
            <wp:effectExtent l="19050" t="0" r="9525" b="0"/>
            <wp:wrapSquare wrapText="bothSides"/>
            <wp:docPr id="8" name="Picture 3" descr="E:\Pictures\printer 4-7\DSC_0379 enhan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tures\printer 4-7\DSC_0379 enhanced.jpg"/>
                    <pic:cNvPicPr>
                      <a:picLocks noChangeAspect="1" noChangeArrowheads="1"/>
                    </pic:cNvPicPr>
                  </pic:nvPicPr>
                  <pic:blipFill>
                    <a:blip r:embed="rId224" cstate="print"/>
                    <a:srcRect/>
                    <a:stretch>
                      <a:fillRect/>
                    </a:stretch>
                  </pic:blipFill>
                  <pic:spPr bwMode="auto">
                    <a:xfrm>
                      <a:off x="0" y="0"/>
                      <a:ext cx="3495675" cy="3009900"/>
                    </a:xfrm>
                    <a:prstGeom prst="rect">
                      <a:avLst/>
                    </a:prstGeom>
                    <a:noFill/>
                    <a:ln w="9525">
                      <a:noFill/>
                      <a:miter lim="800000"/>
                      <a:headEnd/>
                      <a:tailEnd/>
                    </a:ln>
                  </pic:spPr>
                </pic:pic>
              </a:graphicData>
            </a:graphic>
          </wp:anchor>
        </w:drawing>
      </w:r>
      <w:r w:rsidR="004D1F3B">
        <w:t>This test was to verify that the printer was able to correctly print out the pattern of the G code file that was processed.  Again, initial testing verified that the print line packet sending packet format was bugged, but with around a few days of testing, the printer was able to correctly print a layer of the gear, multiple times over in the same spot, with very reasonable precision</w:t>
      </w:r>
      <w:r w:rsidR="00921BC6">
        <w:t>.</w:t>
      </w:r>
    </w:p>
    <w:p w14:paraId="09CFE85A" w14:textId="77777777" w:rsidR="00921BC6" w:rsidRDefault="00921BC6" w:rsidP="00921BC6"/>
    <w:p w14:paraId="08117374" w14:textId="77777777" w:rsidR="00921BC6" w:rsidRDefault="00921BC6" w:rsidP="00921BC6"/>
    <w:p w14:paraId="2086E9CE" w14:textId="77777777" w:rsidR="00921BC6" w:rsidRDefault="00921BC6" w:rsidP="00921BC6"/>
    <w:p w14:paraId="72C4544E" w14:textId="77777777" w:rsidR="00921BC6" w:rsidRDefault="00921BC6" w:rsidP="00921BC6"/>
    <w:p w14:paraId="70E337AF" w14:textId="77777777" w:rsidR="00921BC6" w:rsidRDefault="00921BC6" w:rsidP="00921BC6"/>
    <w:p w14:paraId="57DC1E72" w14:textId="77777777" w:rsidR="00921BC6" w:rsidRDefault="00921BC6" w:rsidP="00921BC6"/>
    <w:p w14:paraId="3288EE94" w14:textId="77777777" w:rsidR="00921BC6" w:rsidRDefault="00921BC6" w:rsidP="00921BC6"/>
    <w:p w14:paraId="4A358493" w14:textId="77777777" w:rsidR="00921BC6" w:rsidRDefault="00921BC6" w:rsidP="00921BC6"/>
    <w:p w14:paraId="022BC8F5" w14:textId="77777777" w:rsidR="00921BC6" w:rsidRDefault="00921BC6" w:rsidP="00921BC6"/>
    <w:p w14:paraId="64C91267" w14:textId="77777777" w:rsidR="00004574" w:rsidRDefault="008047F4" w:rsidP="00921BC6">
      <w:r>
        <w:rPr>
          <w:noProof/>
          <w:lang w:bidi="ar-SA"/>
        </w:rPr>
        <w:pict w14:anchorId="0698B1F3">
          <v:shape id="Text Box 313" o:spid="_x0000_s1263" type="#_x0000_t202" style="position:absolute;margin-left:0;margin-top:19.1pt;width:261.1pt;height:31.95pt;z-index:251812864;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" filled="f" stroked="f">
            <v:textbox>
              <w:txbxContent>
                <w:p w14:paraId="53AD286E" w14:textId="77777777" w:rsidR="008047F4" w:rsidRDefault="008047F4" w:rsidP="00921BC6">
                  <w:pPr>
                    <w:pStyle w:val="Caption"/>
                    <w:jc w:val="center"/>
                  </w:pPr>
                  <w:bookmarkStart w:id="1259" w:name="_Toc385422188"/>
                  <w:bookmarkStart w:id="1260" w:name="_Toc385422866"/>
                  <w:bookmarkStart w:id="1261" w:name="_Toc385422959"/>
                  <w:bookmarkStart w:id="1262" w:name="_Toc385446986"/>
                  <w:r>
                    <w:t xml:space="preserve">Figure </w:t>
                  </w:r>
                  <w:fldSimple w:instr=" SEQ Figure \* ARABIC ">
                    <w:r>
                      <w:rPr>
                        <w:noProof/>
                      </w:rPr>
                      <w:t>71</w:t>
                    </w:r>
                  </w:fldSimple>
                  <w:r>
                    <w:t>: Sliced and printed gear on some binding powder</w:t>
                  </w:r>
                  <w:bookmarkEnd w:id="1259"/>
                  <w:bookmarkEnd w:id="1260"/>
                  <w:bookmarkEnd w:id="1261"/>
                  <w:r>
                    <w:t xml:space="preserve"> (WW)</w:t>
                  </w:r>
                  <w:bookmarkEnd w:id="1262"/>
                </w:p>
              </w:txbxContent>
            </v:textbox>
            <w10:wrap anchorx="margin"/>
          </v:shape>
        </w:pict>
      </w:r>
    </w:p>
    <w:p w14:paraId="10D3EA7E" w14:textId="77777777" w:rsidR="00004574" w:rsidRDefault="00004574" w:rsidP="00921BC6"/>
    <w:p w14:paraId="2CD78B90" w14:textId="77777777" w:rsidR="00A16583" w:rsidRDefault="00A16583" w:rsidP="00921BC6"/>
    <w:p w14:paraId="6411D818" w14:textId="77777777" w:rsidR="00A16583" w:rsidRDefault="00A16583" w:rsidP="00921BC6"/>
    <w:p w14:paraId="1B9C072F" w14:textId="77777777" w:rsidR="00C57EB6" w:rsidRDefault="00C57EB6" w:rsidP="00C57EB6">
      <w:pPr>
        <w:pStyle w:val="Heading4"/>
      </w:pPr>
      <w:r>
        <w:lastRenderedPageBreak/>
        <w:t>PrintTimeEstimat</w:t>
      </w:r>
      <w:r w:rsidR="00486400">
        <w:t>or</w:t>
      </w:r>
      <w:r>
        <w:t xml:space="preserve"> Accuracy</w:t>
      </w:r>
    </w:p>
    <w:p w14:paraId="4BCC5038" w14:textId="77777777" w:rsidR="00486400" w:rsidRDefault="00E76077" w:rsidP="00C57EB6">
      <w:r>
        <w:tab/>
      </w:r>
      <w:r w:rsidR="00D1420C">
        <w:t>A</w:t>
      </w:r>
      <w:r w:rsidR="00486400">
        <w:t xml:space="preserve"> small test</w:t>
      </w:r>
      <w:r w:rsidR="00D1420C">
        <w:t xml:space="preserve"> was created</w:t>
      </w:r>
      <w:r w:rsidR="00486400">
        <w:t xml:space="preserve"> to verify the accuracy of the </w:t>
      </w:r>
      <w:proofErr w:type="spellStart"/>
      <w:r w:rsidR="00486400">
        <w:t>PrintTimeEstimator's</w:t>
      </w:r>
      <w:proofErr w:type="spellEnd"/>
      <w:r w:rsidR="00486400">
        <w:t xml:space="preserve"> ability to correctly predict the time a print should take.  Shown here in </w:t>
      </w:r>
      <w:r w:rsidR="00805111">
        <w:fldChar w:fldCharType="begin"/>
      </w:r>
      <w:r w:rsidR="00486400">
        <w:instrText xml:space="preserve"> REF _Ref384815287 \h </w:instrText>
      </w:r>
      <w:r w:rsidR="00805111">
        <w:fldChar w:fldCharType="separate"/>
      </w:r>
      <w:r w:rsidR="00933426">
        <w:t xml:space="preserve">Table </w:t>
      </w:r>
      <w:r w:rsidR="00933426">
        <w:rPr>
          <w:noProof/>
        </w:rPr>
        <w:t>14</w:t>
      </w:r>
      <w:r w:rsidR="00805111">
        <w:fldChar w:fldCharType="end"/>
      </w:r>
      <w:r w:rsidR="00486400">
        <w:t xml:space="preserve"> is the result of that test.  As can be seen, the </w:t>
      </w:r>
      <w:proofErr w:type="spellStart"/>
      <w:r w:rsidR="00486400">
        <w:t>PrintTimeEstimator</w:t>
      </w:r>
      <w:proofErr w:type="spellEnd"/>
      <w:r w:rsidR="00486400">
        <w:t xml:space="preserve"> class only marginally estimates the time </w:t>
      </w:r>
      <w:r w:rsidR="00D1420C">
        <w:t>correctly</w:t>
      </w:r>
      <w:r w:rsidR="00486400">
        <w:t>, and has much more work to be done such that it is useful to the end user.</w:t>
      </w:r>
      <w:r w:rsidR="00D1420C">
        <w:t xml:space="preserve">  Shown here is not the full time to print a part, but only a couple layers for simplicity.  This is acceptable because the error is expected to be linear.</w:t>
      </w:r>
    </w:p>
    <w:tbl>
      <w:tblPr>
        <w:tblStyle w:val="TableGrid"/>
        <w:tblpPr w:leftFromText="180" w:rightFromText="180" w:vertAnchor="page" w:horzAnchor="margin" w:tblpXSpec="center" w:tblpY="2981"/>
        <w:tblW w:w="0" w:type="auto"/>
        <w:tblLook w:val="04A0" w:firstRow="1" w:lastRow="0" w:firstColumn="1" w:lastColumn="0" w:noHBand="0" w:noVBand="1"/>
      </w:tblPr>
      <w:tblGrid>
        <w:gridCol w:w="3699"/>
        <w:gridCol w:w="3699"/>
      </w:tblGrid>
      <w:tr w:rsidR="00A16583" w14:paraId="4B5FB58D" w14:textId="77777777" w:rsidTr="00A16583">
        <w:trPr>
          <w:trHeight w:val="327"/>
        </w:trPr>
        <w:tc>
          <w:tcPr>
            <w:tcW w:w="7398" w:type="dxa"/>
            <w:gridSpan w:val="2"/>
            <w:tcBorders>
              <w:top w:val="nil"/>
              <w:left w:val="nil"/>
              <w:right w:val="nil"/>
            </w:tcBorders>
          </w:tcPr>
          <w:p w14:paraId="782E4C62" w14:textId="77777777" w:rsidR="00A16583" w:rsidRDefault="00A16583" w:rsidP="00A16583">
            <w:pPr>
              <w:pStyle w:val="Caption"/>
              <w:keepNext/>
              <w:jc w:val="center"/>
            </w:pPr>
            <w:bookmarkStart w:id="1263" w:name="_Ref384815287"/>
            <w:bookmarkStart w:id="1264" w:name="_Ref384815273"/>
            <w:bookmarkStart w:id="1265" w:name="_Toc385422224"/>
            <w:bookmarkStart w:id="1266" w:name="_Toc385423825"/>
            <w:r>
              <w:t xml:space="preserve">Table </w:t>
            </w:r>
            <w:fldSimple w:instr=" SEQ Table \* ARABIC ">
              <w:r w:rsidR="00933426">
                <w:rPr>
                  <w:noProof/>
                </w:rPr>
                <w:t>14</w:t>
              </w:r>
            </w:fldSimple>
            <w:bookmarkEnd w:id="1263"/>
            <w:r>
              <w:t xml:space="preserve">: </w:t>
            </w:r>
            <w:bookmarkStart w:id="1267" w:name="_Ref384815280"/>
            <w:proofErr w:type="spellStart"/>
            <w:r>
              <w:t>PrintTimeEstimator</w:t>
            </w:r>
            <w:proofErr w:type="spellEnd"/>
            <w:r>
              <w:t xml:space="preserve"> Accuracy Test Results</w:t>
            </w:r>
            <w:bookmarkEnd w:id="1264"/>
            <w:bookmarkEnd w:id="1265"/>
            <w:bookmarkEnd w:id="1267"/>
            <w:r w:rsidR="004C7760">
              <w:t xml:space="preserve"> (WW)</w:t>
            </w:r>
            <w:bookmarkEnd w:id="1266"/>
          </w:p>
          <w:p w14:paraId="233535DA" w14:textId="77777777" w:rsidR="00A16583" w:rsidRPr="00486400" w:rsidRDefault="00A16583" w:rsidP="00A16583">
            <w:pPr>
              <w:rPr>
                <w:b/>
              </w:rPr>
            </w:pPr>
          </w:p>
        </w:tc>
      </w:tr>
      <w:tr w:rsidR="00A16583" w14:paraId="7199352A" w14:textId="77777777" w:rsidTr="00A16583">
        <w:trPr>
          <w:trHeight w:val="327"/>
        </w:trPr>
        <w:tc>
          <w:tcPr>
            <w:tcW w:w="3699" w:type="dxa"/>
          </w:tcPr>
          <w:p w14:paraId="31C4B565" w14:textId="77777777" w:rsidR="00A16583" w:rsidRPr="00486400" w:rsidRDefault="00A16583" w:rsidP="00A16583">
            <w:pPr>
              <w:rPr>
                <w:b/>
              </w:rPr>
            </w:pPr>
            <w:r w:rsidRPr="00486400">
              <w:rPr>
                <w:b/>
              </w:rPr>
              <w:t xml:space="preserve">Estimated time by </w:t>
            </w:r>
            <w:proofErr w:type="spellStart"/>
            <w:r w:rsidRPr="00486400">
              <w:rPr>
                <w:b/>
              </w:rPr>
              <w:t>PrintTimeEstimator</w:t>
            </w:r>
            <w:proofErr w:type="spellEnd"/>
          </w:p>
        </w:tc>
        <w:tc>
          <w:tcPr>
            <w:tcW w:w="3699" w:type="dxa"/>
          </w:tcPr>
          <w:p w14:paraId="626FAEFE" w14:textId="77777777" w:rsidR="00A16583" w:rsidRPr="00486400" w:rsidRDefault="00A16583" w:rsidP="00A16583">
            <w:pPr>
              <w:rPr>
                <w:b/>
              </w:rPr>
            </w:pPr>
            <w:r w:rsidRPr="00486400">
              <w:rPr>
                <w:b/>
              </w:rPr>
              <w:t>Actual time to print</w:t>
            </w:r>
          </w:p>
        </w:tc>
      </w:tr>
      <w:tr w:rsidR="00A16583" w14:paraId="21EF6D04" w14:textId="77777777" w:rsidTr="00A16583">
        <w:trPr>
          <w:trHeight w:val="327"/>
        </w:trPr>
        <w:tc>
          <w:tcPr>
            <w:tcW w:w="3699" w:type="dxa"/>
          </w:tcPr>
          <w:p w14:paraId="1D9985DE" w14:textId="77777777" w:rsidR="00A16583" w:rsidRDefault="00A16583" w:rsidP="00A16583">
            <w:r>
              <w:t>5 m 36 s</w:t>
            </w:r>
          </w:p>
        </w:tc>
        <w:tc>
          <w:tcPr>
            <w:tcW w:w="3699" w:type="dxa"/>
          </w:tcPr>
          <w:p w14:paraId="25B167FF" w14:textId="77777777" w:rsidR="00A16583" w:rsidRDefault="00A16583" w:rsidP="00A16583">
            <w:r>
              <w:t>3 m 28 s</w:t>
            </w:r>
          </w:p>
        </w:tc>
      </w:tr>
    </w:tbl>
    <w:p w14:paraId="793601F3" w14:textId="77777777" w:rsidR="008F1373" w:rsidRDefault="008F1373" w:rsidP="00C57EB6"/>
    <w:p w14:paraId="27F5BCC4" w14:textId="77777777" w:rsidR="00486400" w:rsidRDefault="00486400" w:rsidP="00C57EB6"/>
    <w:p w14:paraId="19577DDA" w14:textId="77777777" w:rsidR="00E76077" w:rsidRPr="00C57EB6" w:rsidRDefault="00E76077" w:rsidP="00C57EB6"/>
    <w:p w14:paraId="4C83D515" w14:textId="77777777" w:rsidR="00C57EB6" w:rsidRDefault="00C57EB6" w:rsidP="00C57EB6">
      <w:pPr>
        <w:pStyle w:val="Heading4"/>
      </w:pPr>
      <w:r>
        <w:t>Processing Time (As Compared to GCode Slicing)</w:t>
      </w:r>
    </w:p>
    <w:p w14:paraId="78926C01" w14:textId="77777777" w:rsidR="00B063FB" w:rsidRDefault="00B063FB" w:rsidP="00B063FB">
      <w:r>
        <w:tab/>
        <w:t xml:space="preserve">The processing of parts, as compared to the G code slicing, is surprisingly much faster than the G code processing counterpart.  Although, for this printer project, the G code must be processed in addition to the original G code processing, it is </w:t>
      </w:r>
      <w:r w:rsidR="00704B65">
        <w:t>worth noting that this is faster than the first.</w:t>
      </w:r>
    </w:p>
    <w:p w14:paraId="2446595A" w14:textId="77777777" w:rsidR="00B063FB" w:rsidRDefault="00B063FB" w:rsidP="00B063FB">
      <w:r>
        <w:tab/>
        <w:t>Consider the following results:</w:t>
      </w:r>
    </w:p>
    <w:tbl>
      <w:tblPr>
        <w:tblStyle w:val="TableGrid"/>
        <w:tblW w:w="0" w:type="auto"/>
        <w:jc w:val="center"/>
        <w:tblLook w:val="04A0" w:firstRow="1" w:lastRow="0" w:firstColumn="1" w:lastColumn="0" w:noHBand="0" w:noVBand="1"/>
      </w:tblPr>
      <w:tblGrid>
        <w:gridCol w:w="2448"/>
        <w:gridCol w:w="3330"/>
        <w:gridCol w:w="3690"/>
      </w:tblGrid>
      <w:tr w:rsidR="00B063FB" w14:paraId="7C66E77D" w14:textId="77777777" w:rsidTr="00B063FB">
        <w:trPr>
          <w:jc w:val="center"/>
        </w:trPr>
        <w:tc>
          <w:tcPr>
            <w:tcW w:w="9468" w:type="dxa"/>
            <w:gridSpan w:val="3"/>
            <w:tcBorders>
              <w:top w:val="nil"/>
              <w:left w:val="nil"/>
              <w:bottom w:val="single" w:sz="4" w:space="0" w:color="auto"/>
              <w:right w:val="nil"/>
            </w:tcBorders>
          </w:tcPr>
          <w:p w14:paraId="39DE9641" w14:textId="77777777" w:rsidR="00B063FB" w:rsidRDefault="00B063FB" w:rsidP="00B063FB">
            <w:pPr>
              <w:pStyle w:val="Caption"/>
              <w:keepNext/>
              <w:jc w:val="center"/>
            </w:pPr>
            <w:bookmarkStart w:id="1268" w:name="_Toc385422225"/>
            <w:bookmarkStart w:id="1269" w:name="_Toc385423826"/>
            <w:r>
              <w:t xml:space="preserve">Table </w:t>
            </w:r>
            <w:fldSimple w:instr=" SEQ Table \* ARABIC ">
              <w:r w:rsidR="00933426">
                <w:rPr>
                  <w:noProof/>
                </w:rPr>
                <w:t>15</w:t>
              </w:r>
            </w:fldSimple>
            <w:r>
              <w:t>: Part Processing Time Comparison</w:t>
            </w:r>
            <w:bookmarkEnd w:id="1268"/>
            <w:r w:rsidR="004C7760">
              <w:t xml:space="preserve"> (WW)</w:t>
            </w:r>
            <w:bookmarkEnd w:id="1269"/>
          </w:p>
          <w:p w14:paraId="2B371D2C" w14:textId="77777777" w:rsidR="00B063FB" w:rsidRPr="00B063FB" w:rsidRDefault="00B063FB" w:rsidP="00B063FB">
            <w:pPr>
              <w:rPr>
                <w:b/>
              </w:rPr>
            </w:pPr>
          </w:p>
        </w:tc>
      </w:tr>
      <w:tr w:rsidR="00B063FB" w14:paraId="7D18ECC1" w14:textId="77777777" w:rsidTr="00B063FB">
        <w:trPr>
          <w:jc w:val="center"/>
        </w:trPr>
        <w:tc>
          <w:tcPr>
            <w:tcW w:w="2448" w:type="dxa"/>
            <w:tcBorders>
              <w:top w:val="single" w:sz="4" w:space="0" w:color="auto"/>
            </w:tcBorders>
          </w:tcPr>
          <w:p w14:paraId="12CBA3B1" w14:textId="77777777" w:rsidR="00B063FB" w:rsidRPr="00B063FB" w:rsidRDefault="00B063FB" w:rsidP="00B063FB">
            <w:pPr>
              <w:rPr>
                <w:b/>
              </w:rPr>
            </w:pPr>
            <w:r w:rsidRPr="00B063FB">
              <w:rPr>
                <w:b/>
              </w:rPr>
              <w:t>Test Gear Size</w:t>
            </w:r>
          </w:p>
        </w:tc>
        <w:tc>
          <w:tcPr>
            <w:tcW w:w="3330" w:type="dxa"/>
            <w:tcBorders>
              <w:top w:val="single" w:sz="4" w:space="0" w:color="auto"/>
            </w:tcBorders>
          </w:tcPr>
          <w:p w14:paraId="29538BC1" w14:textId="77777777" w:rsidR="00B063FB" w:rsidRPr="00B063FB" w:rsidRDefault="00B063FB" w:rsidP="00B063FB">
            <w:pPr>
              <w:rPr>
                <w:b/>
              </w:rPr>
            </w:pPr>
            <w:proofErr w:type="spellStart"/>
            <w:r w:rsidRPr="00B063FB">
              <w:rPr>
                <w:b/>
              </w:rPr>
              <w:t>Repetier</w:t>
            </w:r>
            <w:proofErr w:type="spellEnd"/>
            <w:r w:rsidRPr="00B063FB">
              <w:rPr>
                <w:b/>
              </w:rPr>
              <w:t>-Host Slic3r Processing Time</w:t>
            </w:r>
          </w:p>
        </w:tc>
        <w:tc>
          <w:tcPr>
            <w:tcW w:w="3690" w:type="dxa"/>
            <w:tcBorders>
              <w:top w:val="single" w:sz="4" w:space="0" w:color="auto"/>
            </w:tcBorders>
          </w:tcPr>
          <w:p w14:paraId="05252569" w14:textId="77777777" w:rsidR="00B063FB" w:rsidRPr="00B063FB" w:rsidRDefault="00B063FB" w:rsidP="00B063FB">
            <w:pPr>
              <w:rPr>
                <w:b/>
              </w:rPr>
            </w:pPr>
            <w:r w:rsidRPr="00B063FB">
              <w:rPr>
                <w:b/>
              </w:rPr>
              <w:t>Computer Host Software processing time</w:t>
            </w:r>
          </w:p>
        </w:tc>
      </w:tr>
      <w:tr w:rsidR="00B063FB" w14:paraId="412BF349" w14:textId="77777777" w:rsidTr="00B063FB">
        <w:trPr>
          <w:jc w:val="center"/>
        </w:trPr>
        <w:tc>
          <w:tcPr>
            <w:tcW w:w="2448" w:type="dxa"/>
          </w:tcPr>
          <w:p w14:paraId="403FB07C" w14:textId="77777777" w:rsidR="00B063FB" w:rsidRDefault="00B063FB" w:rsidP="00B063FB">
            <w:r>
              <w:t>(2x original .STL file's size)</w:t>
            </w:r>
          </w:p>
        </w:tc>
        <w:tc>
          <w:tcPr>
            <w:tcW w:w="3330" w:type="dxa"/>
          </w:tcPr>
          <w:p w14:paraId="66624F00" w14:textId="77777777" w:rsidR="00B063FB" w:rsidRDefault="00B063FB" w:rsidP="00B063FB">
            <w:r>
              <w:t>24 s</w:t>
            </w:r>
          </w:p>
        </w:tc>
        <w:tc>
          <w:tcPr>
            <w:tcW w:w="3690" w:type="dxa"/>
          </w:tcPr>
          <w:p w14:paraId="647D978D" w14:textId="77777777" w:rsidR="00B063FB" w:rsidRDefault="00B063FB" w:rsidP="00B063FB">
            <w:r>
              <w:t>5 s</w:t>
            </w:r>
          </w:p>
        </w:tc>
      </w:tr>
      <w:tr w:rsidR="00B063FB" w14:paraId="5B469BAB" w14:textId="77777777" w:rsidTr="00B063FB">
        <w:trPr>
          <w:jc w:val="center"/>
        </w:trPr>
        <w:tc>
          <w:tcPr>
            <w:tcW w:w="2448" w:type="dxa"/>
          </w:tcPr>
          <w:p w14:paraId="4E21030C" w14:textId="77777777" w:rsidR="00B063FB" w:rsidRDefault="00B063FB" w:rsidP="00B063FB">
            <w:r>
              <w:t>(5x original .STL's file size)</w:t>
            </w:r>
          </w:p>
        </w:tc>
        <w:tc>
          <w:tcPr>
            <w:tcW w:w="3330" w:type="dxa"/>
          </w:tcPr>
          <w:p w14:paraId="637EC0CB" w14:textId="77777777" w:rsidR="00B063FB" w:rsidRDefault="00B063FB" w:rsidP="00B063FB">
            <w:r>
              <w:t>95 s</w:t>
            </w:r>
          </w:p>
        </w:tc>
        <w:tc>
          <w:tcPr>
            <w:tcW w:w="3690" w:type="dxa"/>
          </w:tcPr>
          <w:p w14:paraId="10B718FF" w14:textId="77777777" w:rsidR="00B063FB" w:rsidRDefault="00B063FB" w:rsidP="00B063FB">
            <w:r>
              <w:t>28 s</w:t>
            </w:r>
          </w:p>
        </w:tc>
      </w:tr>
    </w:tbl>
    <w:p w14:paraId="3ECECF54" w14:textId="77777777" w:rsidR="005608C4" w:rsidRDefault="005608C4" w:rsidP="005608C4">
      <w:pPr>
        <w:pStyle w:val="Heading3"/>
      </w:pPr>
      <w:bookmarkStart w:id="1270" w:name="_Toc385422323"/>
      <w:bookmarkStart w:id="1271" w:name="_Toc385424909"/>
      <w:r>
        <w:t xml:space="preserve">Fault </w:t>
      </w:r>
      <w:r w:rsidR="00543137">
        <w:t>A</w:t>
      </w:r>
      <w:r>
        <w:t>nalysis</w:t>
      </w:r>
      <w:bookmarkEnd w:id="1270"/>
      <w:bookmarkEnd w:id="1271"/>
    </w:p>
    <w:p w14:paraId="1EF4AC0C" w14:textId="77777777" w:rsidR="005608C4" w:rsidRDefault="00543137" w:rsidP="005608C4">
      <w:r>
        <w:tab/>
      </w:r>
      <w:r w:rsidR="00483E6C">
        <w:t xml:space="preserve">As the software is still in development stage, and is not full proof in terms of </w:t>
      </w:r>
      <w:r w:rsidR="00F8682B">
        <w:t xml:space="preserve">the end user, </w:t>
      </w:r>
      <w:del w:id="1272" w:author="Peter J Zamiska" w:date="2014-04-17T11:57:00Z">
        <w:r w:rsidR="00F8682B" w:rsidDel="008921E9">
          <w:delText xml:space="preserve">so </w:delText>
        </w:r>
      </w:del>
      <w:r w:rsidR="00F8682B">
        <w:t>certain precautious must be taken before using the software.  These consist of:</w:t>
      </w:r>
    </w:p>
    <w:p w14:paraId="2B791CBB" w14:textId="77777777" w:rsidR="00F8682B" w:rsidRDefault="00F8682B" w:rsidP="00F8682B">
      <w:pPr>
        <w:pStyle w:val="ListParagraph"/>
        <w:numPr>
          <w:ilvl w:val="0"/>
          <w:numId w:val="7"/>
        </w:numPr>
      </w:pPr>
      <w:r>
        <w:t xml:space="preserve">Make sure the printer's power is on </w:t>
      </w:r>
      <w:r w:rsidRPr="00F8682B">
        <w:rPr>
          <w:b/>
        </w:rPr>
        <w:t>BEFORE</w:t>
      </w:r>
      <w:r>
        <w:t xml:space="preserve"> connecting the USB cable</w:t>
      </w:r>
    </w:p>
    <w:p w14:paraId="604FF9A3" w14:textId="77777777" w:rsidR="00F8682B" w:rsidRDefault="00F8682B" w:rsidP="00F8682B">
      <w:pPr>
        <w:pStyle w:val="ListParagraph"/>
        <w:numPr>
          <w:ilvl w:val="1"/>
          <w:numId w:val="7"/>
        </w:numPr>
      </w:pPr>
      <w:r>
        <w:t>The Arduino will try to power the motors through the USB cable if no power is provided to the printer, and this is a very bad idea.  Ensure, every time, that the printer's power is on at any point that the USB is connected to the printer.</w:t>
      </w:r>
    </w:p>
    <w:p w14:paraId="7728DBE5" w14:textId="77777777" w:rsidR="00F8682B" w:rsidRDefault="00F8682B" w:rsidP="00F8682B">
      <w:pPr>
        <w:pStyle w:val="ListParagraph"/>
        <w:numPr>
          <w:ilvl w:val="0"/>
          <w:numId w:val="7"/>
        </w:numPr>
      </w:pPr>
      <w:r>
        <w:t>Before any axis movements, press "Save and Sync All"</w:t>
      </w:r>
      <w:r w:rsidR="00704B65">
        <w:t xml:space="preserve"> at least once</w:t>
      </w:r>
    </w:p>
    <w:p w14:paraId="7588DFCB" w14:textId="77777777" w:rsidR="00F8682B" w:rsidRDefault="00F8682B" w:rsidP="00F8682B">
      <w:pPr>
        <w:pStyle w:val="ListParagraph"/>
        <w:numPr>
          <w:ilvl w:val="1"/>
          <w:numId w:val="7"/>
        </w:numPr>
      </w:pPr>
      <w:r>
        <w:t>Certain values must be updated with the Arduino such that axis movements can occur properly.</w:t>
      </w:r>
    </w:p>
    <w:p w14:paraId="1EFE557A" w14:textId="77777777" w:rsidR="00F8682B" w:rsidRDefault="00F8682B" w:rsidP="00F8682B">
      <w:pPr>
        <w:pStyle w:val="ListParagraph"/>
        <w:numPr>
          <w:ilvl w:val="0"/>
          <w:numId w:val="7"/>
        </w:numPr>
      </w:pPr>
      <w:r>
        <w:t>Avoid using the "Debugging" tab</w:t>
      </w:r>
    </w:p>
    <w:p w14:paraId="1E21DDFF" w14:textId="77777777" w:rsidR="00F8682B" w:rsidRPr="005608C4" w:rsidRDefault="00F8682B" w:rsidP="00F8682B">
      <w:pPr>
        <w:pStyle w:val="ListParagraph"/>
        <w:numPr>
          <w:ilvl w:val="1"/>
          <w:numId w:val="7"/>
        </w:numPr>
      </w:pPr>
      <w:r>
        <w:t>Unless you are a developer doing testing, or editing the software itself, it is unadvisable to use any of the functionality in the "Debugging" tab.</w:t>
      </w:r>
    </w:p>
    <w:p w14:paraId="144E4DB7" w14:textId="77777777" w:rsidR="005D567E" w:rsidRDefault="005608C4" w:rsidP="005608C4">
      <w:pPr>
        <w:pStyle w:val="Heading3"/>
      </w:pPr>
      <w:bookmarkStart w:id="1273" w:name="_Toc385422324"/>
      <w:bookmarkStart w:id="1274" w:name="_Toc385424910"/>
      <w:r>
        <w:t>Conclusions and Recommendations</w:t>
      </w:r>
      <w:bookmarkEnd w:id="1273"/>
      <w:bookmarkEnd w:id="1274"/>
    </w:p>
    <w:p w14:paraId="1B08234D" w14:textId="77777777" w:rsidR="007B1127" w:rsidRDefault="00F30733" w:rsidP="007B1127">
      <w:r>
        <w:tab/>
        <w:t xml:space="preserve">From a software point of view, it can be stated that the Computer Host Software, although mostly functional, needs further study and is not ready for full deployment for end users.  Simply put, more time for testing, and debugging, is required to ensure the correct functionality of the </w:t>
      </w:r>
      <w:r w:rsidR="00B04D55">
        <w:t>software.  The portions of the software that fall into this category are as follows:</w:t>
      </w:r>
    </w:p>
    <w:p w14:paraId="223EEED5" w14:textId="77777777" w:rsidR="00B04D55" w:rsidRDefault="00B04D55" w:rsidP="00B04D55">
      <w:pPr>
        <w:pStyle w:val="ListParagraph"/>
        <w:numPr>
          <w:ilvl w:val="0"/>
          <w:numId w:val="11"/>
        </w:numPr>
      </w:pPr>
      <w:r>
        <w:t>Rolling mechanism synchronization with Y axis movements</w:t>
      </w:r>
    </w:p>
    <w:p w14:paraId="635D1B26" w14:textId="77777777" w:rsidR="00B04D55" w:rsidRDefault="00B04D55" w:rsidP="00B04D55">
      <w:pPr>
        <w:pStyle w:val="ListParagraph"/>
        <w:numPr>
          <w:ilvl w:val="1"/>
          <w:numId w:val="11"/>
        </w:numPr>
      </w:pPr>
      <w:r>
        <w:t>Due to time constraints of the design report, and the last minute usage of different motors due to multiple different mechanical problems during the prototype implementation, correct functionality of this system has not been verified.</w:t>
      </w:r>
    </w:p>
    <w:p w14:paraId="05E75C5F" w14:textId="77777777" w:rsidR="00B04D55" w:rsidRDefault="00B04D55" w:rsidP="00B04D55">
      <w:pPr>
        <w:pStyle w:val="ListParagraph"/>
        <w:numPr>
          <w:ilvl w:val="0"/>
          <w:numId w:val="11"/>
        </w:numPr>
      </w:pPr>
      <w:r>
        <w:lastRenderedPageBreak/>
        <w:t>GUI related bugs</w:t>
      </w:r>
    </w:p>
    <w:p w14:paraId="17CF5AA4" w14:textId="77777777" w:rsidR="007B1127" w:rsidRDefault="00B04D55" w:rsidP="007B1127">
      <w:pPr>
        <w:pStyle w:val="ListParagraph"/>
        <w:numPr>
          <w:ilvl w:val="1"/>
          <w:numId w:val="11"/>
        </w:numPr>
      </w:pPr>
      <w:r>
        <w:t>Due to time constraints, there are possible ways that users can enter combinations of button presses that may render the current instance of the software inoperable.  Although if the user follows the user manual correctly, this should not be an issue.</w:t>
      </w:r>
    </w:p>
    <w:p w14:paraId="08D50CEA" w14:textId="77777777" w:rsidR="00A23643" w:rsidRDefault="00A23643" w:rsidP="00A23643">
      <w:pPr>
        <w:pStyle w:val="ListParagraph"/>
        <w:numPr>
          <w:ilvl w:val="0"/>
          <w:numId w:val="11"/>
        </w:numPr>
      </w:pPr>
      <w:r>
        <w:t>GUI limitations</w:t>
      </w:r>
    </w:p>
    <w:p w14:paraId="705D1D7C" w14:textId="77777777" w:rsidR="0070741A" w:rsidRPr="007B1127" w:rsidRDefault="00A23643" w:rsidP="0070741A">
      <w:pPr>
        <w:pStyle w:val="ListParagraph"/>
        <w:numPr>
          <w:ilvl w:val="1"/>
          <w:numId w:val="11"/>
        </w:numPr>
      </w:pPr>
      <w:r>
        <w:t>Again, due to time constraints, many important values have been hard coded so as to save time, and to make a proof of concept as likely as possible.  For example, all the distance/step ratios, and other various are already filled in for the user upon start up.  The user may alter these in the event that they simply aren't accurate, but the user has no way of saving these changes and would have to reenter these values every time the program is started.</w:t>
      </w:r>
    </w:p>
    <w:p w14:paraId="3F410BE4" w14:textId="77777777" w:rsidR="005D567E" w:rsidRDefault="007B1127" w:rsidP="007B1127">
      <w:pPr>
        <w:pStyle w:val="Heading2"/>
      </w:pPr>
      <w:bookmarkStart w:id="1275" w:name="_Toc385422325"/>
      <w:bookmarkStart w:id="1276" w:name="_Toc385424911"/>
      <w:r>
        <w:t>Electronics</w:t>
      </w:r>
      <w:bookmarkEnd w:id="1275"/>
      <w:r w:rsidR="00933426">
        <w:t xml:space="preserve"> (WW)</w:t>
      </w:r>
      <w:bookmarkEnd w:id="1276"/>
    </w:p>
    <w:p w14:paraId="3D720EC2" w14:textId="77777777" w:rsidR="007B1127" w:rsidRDefault="007B1127" w:rsidP="007B1127">
      <w:pPr>
        <w:pStyle w:val="Heading3"/>
      </w:pPr>
      <w:bookmarkStart w:id="1277" w:name="_Toc385422326"/>
      <w:bookmarkStart w:id="1278" w:name="_Toc385424912"/>
      <w:r>
        <w:t>Overall Functional Description</w:t>
      </w:r>
      <w:bookmarkEnd w:id="1277"/>
      <w:bookmarkEnd w:id="1278"/>
    </w:p>
    <w:p w14:paraId="5BACF5A7" w14:textId="77777777" w:rsidR="00BC351B" w:rsidRDefault="007B1127" w:rsidP="007B1127">
      <w:r>
        <w:tab/>
        <w:t>The electronics subsystem of the printer serves to provide power, and control to the physical elements of the printer.  It mainly implements the Arduino</w:t>
      </w:r>
      <w:r w:rsidR="006F40A3">
        <w:t xml:space="preserve"> </w:t>
      </w:r>
      <w:proofErr w:type="gramStart"/>
      <w:r w:rsidR="006F40A3">
        <w:t>MEGA</w:t>
      </w:r>
      <w:proofErr w:type="gramEnd"/>
      <w:sdt>
        <w:sdtPr>
          <w:id w:val="377403580"/>
          <w:citation/>
        </w:sdtPr>
        <w:sdtContent>
          <w:r w:rsidR="00805111">
            <w:fldChar w:fldCharType="begin"/>
          </w:r>
          <w:r w:rsidR="001F09F1">
            <w:instrText xml:space="preserve"> CITATION Ard \l 1033 </w:instrText>
          </w:r>
          <w:r w:rsidR="00805111">
            <w:fldChar w:fldCharType="separate"/>
          </w:r>
          <w:r w:rsidR="00933426" w:rsidRPr="00933426">
            <w:rPr>
              <w:noProof/>
            </w:rPr>
            <w:t>[6]</w:t>
          </w:r>
          <w:r w:rsidR="00805111">
            <w:rPr>
              <w:noProof/>
            </w:rPr>
            <w:fldChar w:fldCharType="end"/>
          </w:r>
        </w:sdtContent>
      </w:sdt>
      <w:r>
        <w:t>, InkShield</w:t>
      </w:r>
      <w:sdt>
        <w:sdtPr>
          <w:id w:val="377403581"/>
          <w:citation/>
        </w:sdtPr>
        <w:sdtContent>
          <w:r w:rsidR="00805111">
            <w:fldChar w:fldCharType="begin"/>
          </w:r>
          <w:r w:rsidR="001F09F1">
            <w:instrText xml:space="preserve"> CITATION Ink \l 1033 </w:instrText>
          </w:r>
          <w:r w:rsidR="00805111">
            <w:fldChar w:fldCharType="separate"/>
          </w:r>
          <w:r w:rsidR="00933426" w:rsidRPr="00933426">
            <w:rPr>
              <w:noProof/>
            </w:rPr>
            <w:t>[7]</w:t>
          </w:r>
          <w:r w:rsidR="00805111">
            <w:rPr>
              <w:noProof/>
            </w:rPr>
            <w:fldChar w:fldCharType="end"/>
          </w:r>
        </w:sdtContent>
      </w:sdt>
      <w:r>
        <w:t>, all the stepper motor drivers, the motors, and the power supply.</w:t>
      </w:r>
    </w:p>
    <w:p w14:paraId="1558E4F5" w14:textId="77777777" w:rsidR="007B1127" w:rsidRDefault="007B1127" w:rsidP="007B1127">
      <w:pPr>
        <w:pStyle w:val="Heading3"/>
      </w:pPr>
      <w:bookmarkStart w:id="1279" w:name="_Toc385422327"/>
      <w:bookmarkStart w:id="1280" w:name="_Toc385424913"/>
      <w:r>
        <w:t>Design options</w:t>
      </w:r>
      <w:bookmarkEnd w:id="1279"/>
      <w:bookmarkEnd w:id="1280"/>
    </w:p>
    <w:p w14:paraId="0E5443F4" w14:textId="77777777" w:rsidR="007B1127" w:rsidRDefault="007B1127" w:rsidP="007B1127">
      <w:r>
        <w:tab/>
        <w:t>Design options for the electronics was fairly straight forward.  Appropriately sized motors were selected to suit the power and accuracy requirements of all the axis translations, appropriate stepper motor driver currents (for their respective motors), and the selection of the InkShield.</w:t>
      </w:r>
    </w:p>
    <w:p w14:paraId="51BF9CEA" w14:textId="77777777" w:rsidR="00292E10" w:rsidRDefault="007B1127" w:rsidP="007B1127">
      <w:r>
        <w:tab/>
        <w:t xml:space="preserve">The InkShield is a board that is specially designed to fit right on top of an Arduino, allowing an easy implementation of the control of a HP C6602 based ink jet cartridge.  In the Arduino code, all that needs to be done is instantiate an InkShield object, including which pin is used to create the pulse, and at appropriate moments in the code, the nozzles are fired using the correct </w:t>
      </w:r>
      <w:r w:rsidR="008D2BA0">
        <w:t>nozzle array</w:t>
      </w:r>
      <w:r>
        <w:t>.</w:t>
      </w:r>
    </w:p>
    <w:p w14:paraId="3EF39C78" w14:textId="77777777" w:rsidR="000C2614" w:rsidRDefault="006A3E29" w:rsidP="006A3E29">
      <w:pPr>
        <w:pStyle w:val="Heading3"/>
      </w:pPr>
      <w:bookmarkStart w:id="1281" w:name="_Toc385422328"/>
      <w:bookmarkStart w:id="1282" w:name="_Toc385424914"/>
      <w:r>
        <w:t>Chosen Hardware</w:t>
      </w:r>
      <w:bookmarkEnd w:id="1281"/>
      <w:bookmarkEnd w:id="1282"/>
    </w:p>
    <w:tbl>
      <w:tblPr>
        <w:tblStyle w:val="TableGrid"/>
        <w:tblpPr w:leftFromText="180" w:rightFromText="180" w:vertAnchor="text" w:horzAnchor="margin" w:tblpXSpec="center" w:tblpY="277"/>
        <w:tblW w:w="0" w:type="auto"/>
        <w:tblLook w:val="04A0" w:firstRow="1" w:lastRow="0" w:firstColumn="1" w:lastColumn="0" w:noHBand="0" w:noVBand="1"/>
      </w:tblPr>
      <w:tblGrid>
        <w:gridCol w:w="2268"/>
        <w:gridCol w:w="4140"/>
        <w:gridCol w:w="3060"/>
      </w:tblGrid>
      <w:tr w:rsidR="006F40A3" w14:paraId="56FF350B" w14:textId="77777777" w:rsidTr="006F40A3">
        <w:tc>
          <w:tcPr>
            <w:tcW w:w="9468" w:type="dxa"/>
            <w:gridSpan w:val="3"/>
            <w:tcBorders>
              <w:top w:val="nil"/>
              <w:left w:val="nil"/>
              <w:bottom w:val="single" w:sz="4" w:space="0" w:color="auto"/>
              <w:right w:val="nil"/>
            </w:tcBorders>
          </w:tcPr>
          <w:p w14:paraId="22C66ACE" w14:textId="77777777" w:rsidR="006F40A3" w:rsidRDefault="006F40A3" w:rsidP="006F40A3">
            <w:pPr>
              <w:pStyle w:val="Caption"/>
              <w:keepNext/>
              <w:jc w:val="center"/>
            </w:pPr>
            <w:bookmarkStart w:id="1283" w:name="_Toc385422226"/>
            <w:bookmarkStart w:id="1284" w:name="_Toc385423827"/>
            <w:r>
              <w:t xml:space="preserve">Table </w:t>
            </w:r>
            <w:r w:rsidR="00805111">
              <w:fldChar w:fldCharType="begin"/>
            </w:r>
            <w:r>
              <w:instrText xml:space="preserve"> SEQ Table \* ARABIC </w:instrText>
            </w:r>
            <w:r w:rsidR="00805111">
              <w:fldChar w:fldCharType="separate"/>
            </w:r>
            <w:r w:rsidR="00933426">
              <w:rPr>
                <w:noProof/>
              </w:rPr>
              <w:t>16</w:t>
            </w:r>
            <w:r w:rsidR="00805111">
              <w:fldChar w:fldCharType="end"/>
            </w:r>
            <w:r>
              <w:t>: Motor Selections with respective Stepper Motor Drivers</w:t>
            </w:r>
            <w:bookmarkEnd w:id="1283"/>
            <w:r w:rsidR="004C7760">
              <w:t xml:space="preserve"> (WW)</w:t>
            </w:r>
            <w:bookmarkEnd w:id="1284"/>
          </w:p>
          <w:p w14:paraId="30FC380E" w14:textId="77777777" w:rsidR="006F40A3" w:rsidRPr="006C1363" w:rsidRDefault="006F40A3" w:rsidP="006F40A3">
            <w:pPr>
              <w:jc w:val="center"/>
              <w:rPr>
                <w:b/>
              </w:rPr>
            </w:pPr>
          </w:p>
        </w:tc>
      </w:tr>
      <w:tr w:rsidR="006F40A3" w14:paraId="5A902D70" w14:textId="77777777" w:rsidTr="006F40A3">
        <w:tc>
          <w:tcPr>
            <w:tcW w:w="2268" w:type="dxa"/>
            <w:tcBorders>
              <w:top w:val="single" w:sz="4" w:space="0" w:color="auto"/>
            </w:tcBorders>
          </w:tcPr>
          <w:p w14:paraId="17A2DD89" w14:textId="77777777" w:rsidR="006F40A3" w:rsidRPr="006C1363" w:rsidRDefault="006F40A3" w:rsidP="006F40A3">
            <w:pPr>
              <w:rPr>
                <w:b/>
              </w:rPr>
            </w:pPr>
            <w:r w:rsidRPr="006C1363">
              <w:rPr>
                <w:b/>
              </w:rPr>
              <w:t>Axis</w:t>
            </w:r>
          </w:p>
        </w:tc>
        <w:tc>
          <w:tcPr>
            <w:tcW w:w="4140" w:type="dxa"/>
            <w:tcBorders>
              <w:top w:val="single" w:sz="4" w:space="0" w:color="auto"/>
            </w:tcBorders>
          </w:tcPr>
          <w:p w14:paraId="5E1991E1" w14:textId="77777777" w:rsidR="006F40A3" w:rsidRPr="006C1363" w:rsidRDefault="006F40A3" w:rsidP="006F40A3">
            <w:pPr>
              <w:rPr>
                <w:b/>
              </w:rPr>
            </w:pPr>
            <w:r w:rsidRPr="006C1363">
              <w:rPr>
                <w:b/>
              </w:rPr>
              <w:t>Selected Motor</w:t>
            </w:r>
          </w:p>
        </w:tc>
        <w:tc>
          <w:tcPr>
            <w:tcW w:w="3060" w:type="dxa"/>
            <w:tcBorders>
              <w:top w:val="single" w:sz="4" w:space="0" w:color="auto"/>
            </w:tcBorders>
          </w:tcPr>
          <w:p w14:paraId="15FE5F06" w14:textId="77777777" w:rsidR="006F40A3" w:rsidRPr="006C1363" w:rsidRDefault="006F40A3" w:rsidP="006F40A3">
            <w:pPr>
              <w:rPr>
                <w:b/>
              </w:rPr>
            </w:pPr>
            <w:r w:rsidRPr="006C1363">
              <w:rPr>
                <w:b/>
              </w:rPr>
              <w:t>Selected Driver</w:t>
            </w:r>
          </w:p>
        </w:tc>
      </w:tr>
      <w:tr w:rsidR="006F40A3" w14:paraId="013FBE83" w14:textId="77777777" w:rsidTr="006F40A3">
        <w:tc>
          <w:tcPr>
            <w:tcW w:w="2268" w:type="dxa"/>
          </w:tcPr>
          <w:p w14:paraId="682C0DBB" w14:textId="77777777" w:rsidR="006F40A3" w:rsidRDefault="006F40A3" w:rsidP="006F40A3">
            <w:r>
              <w:t>X axis</w:t>
            </w:r>
          </w:p>
        </w:tc>
        <w:tc>
          <w:tcPr>
            <w:tcW w:w="4140" w:type="dxa"/>
          </w:tcPr>
          <w:p w14:paraId="7D17BC49" w14:textId="77777777" w:rsidR="006F40A3" w:rsidRDefault="006F40A3" w:rsidP="006F40A3">
            <w:r>
              <w:t>Mercury Motor (330 mA / phase)</w:t>
            </w:r>
          </w:p>
        </w:tc>
        <w:tc>
          <w:tcPr>
            <w:tcW w:w="3060" w:type="dxa"/>
          </w:tcPr>
          <w:p w14:paraId="129F384E" w14:textId="77777777" w:rsidR="006F40A3" w:rsidRDefault="006F40A3" w:rsidP="006F40A3">
            <w:proofErr w:type="spellStart"/>
            <w:r>
              <w:t>EasyDriver</w:t>
            </w:r>
            <w:proofErr w:type="spellEnd"/>
            <w:r>
              <w:t xml:space="preserve"> (up to 750 mA/phase)</w:t>
            </w:r>
          </w:p>
        </w:tc>
      </w:tr>
      <w:tr w:rsidR="006F40A3" w14:paraId="1C44AAF5" w14:textId="77777777" w:rsidTr="006F40A3">
        <w:tc>
          <w:tcPr>
            <w:tcW w:w="2268" w:type="dxa"/>
          </w:tcPr>
          <w:p w14:paraId="057C6795" w14:textId="77777777" w:rsidR="006F40A3" w:rsidRDefault="006F40A3" w:rsidP="006F40A3">
            <w:r>
              <w:t>Y axis (two motors)</w:t>
            </w:r>
          </w:p>
        </w:tc>
        <w:tc>
          <w:tcPr>
            <w:tcW w:w="4140" w:type="dxa"/>
          </w:tcPr>
          <w:p w14:paraId="109E7741" w14:textId="77777777" w:rsidR="006F40A3" w:rsidRDefault="006F40A3" w:rsidP="006F40A3">
            <w:r>
              <w:t>Mercury Motor (330 mA / phase)</w:t>
            </w:r>
          </w:p>
        </w:tc>
        <w:tc>
          <w:tcPr>
            <w:tcW w:w="3060" w:type="dxa"/>
          </w:tcPr>
          <w:p w14:paraId="2A51B976" w14:textId="77777777" w:rsidR="006F40A3" w:rsidRDefault="006F40A3" w:rsidP="006F40A3">
            <w:proofErr w:type="spellStart"/>
            <w:r>
              <w:t>EasyDriver</w:t>
            </w:r>
            <w:proofErr w:type="spellEnd"/>
            <w:r>
              <w:t xml:space="preserve"> (up to 750 mA/phase)</w:t>
            </w:r>
          </w:p>
        </w:tc>
      </w:tr>
      <w:tr w:rsidR="006F40A3" w14:paraId="4BFF8E6D" w14:textId="77777777" w:rsidTr="006F40A3">
        <w:tc>
          <w:tcPr>
            <w:tcW w:w="2268" w:type="dxa"/>
          </w:tcPr>
          <w:p w14:paraId="115F42D0" w14:textId="77777777" w:rsidR="006F40A3" w:rsidRDefault="006F40A3" w:rsidP="006F40A3">
            <w:r>
              <w:t>Rolling mechanism</w:t>
            </w:r>
          </w:p>
        </w:tc>
        <w:tc>
          <w:tcPr>
            <w:tcW w:w="4140" w:type="dxa"/>
          </w:tcPr>
          <w:p w14:paraId="0E92D5D2" w14:textId="77777777" w:rsidR="006F40A3" w:rsidRDefault="006F40A3" w:rsidP="006F40A3">
            <w:r>
              <w:t>Mercury Motor (330 mA / phase)</w:t>
            </w:r>
          </w:p>
        </w:tc>
        <w:tc>
          <w:tcPr>
            <w:tcW w:w="3060" w:type="dxa"/>
          </w:tcPr>
          <w:p w14:paraId="32218BDE" w14:textId="77777777" w:rsidR="006F40A3" w:rsidRDefault="006F40A3" w:rsidP="006F40A3">
            <w:proofErr w:type="spellStart"/>
            <w:r>
              <w:t>EasyDriver</w:t>
            </w:r>
            <w:proofErr w:type="spellEnd"/>
            <w:r>
              <w:t xml:space="preserve"> (up to 750 mA/phase)</w:t>
            </w:r>
          </w:p>
        </w:tc>
      </w:tr>
      <w:tr w:rsidR="006F40A3" w14:paraId="76381394" w14:textId="77777777" w:rsidTr="006F40A3">
        <w:tc>
          <w:tcPr>
            <w:tcW w:w="2268" w:type="dxa"/>
          </w:tcPr>
          <w:p w14:paraId="2607D014" w14:textId="77777777" w:rsidR="006F40A3" w:rsidRDefault="006F40A3" w:rsidP="006F40A3">
            <w:r>
              <w:t>Platform motors (two)</w:t>
            </w:r>
          </w:p>
        </w:tc>
        <w:tc>
          <w:tcPr>
            <w:tcW w:w="4140" w:type="dxa"/>
          </w:tcPr>
          <w:p w14:paraId="14C658FF" w14:textId="77777777" w:rsidR="006F40A3" w:rsidRDefault="006F40A3" w:rsidP="006F40A3">
            <w:r>
              <w:t>Nanotec linear position drive (1400 mA / phase)</w:t>
            </w:r>
          </w:p>
        </w:tc>
        <w:tc>
          <w:tcPr>
            <w:tcW w:w="3060" w:type="dxa"/>
          </w:tcPr>
          <w:p w14:paraId="1850FE4A" w14:textId="77777777" w:rsidR="006F40A3" w:rsidRDefault="006F40A3" w:rsidP="006F40A3">
            <w:r>
              <w:t>Big Easy (up to 2000 mA/phase)</w:t>
            </w:r>
          </w:p>
        </w:tc>
      </w:tr>
    </w:tbl>
    <w:p w14:paraId="60540588" w14:textId="77777777" w:rsidR="000C2614" w:rsidRDefault="000C2614" w:rsidP="007B1127"/>
    <w:p w14:paraId="12651A7C" w14:textId="77777777" w:rsidR="000C2614" w:rsidRDefault="000C2614" w:rsidP="007B1127"/>
    <w:p w14:paraId="4BB5C5FC" w14:textId="77777777" w:rsidR="000C2614" w:rsidRDefault="000C2614" w:rsidP="007B1127"/>
    <w:p w14:paraId="17794491" w14:textId="77777777" w:rsidR="00900D21" w:rsidRDefault="00900D21" w:rsidP="007B1127"/>
    <w:p w14:paraId="2248375C" w14:textId="77777777" w:rsidR="000C2614" w:rsidRDefault="00900D21" w:rsidP="007B1127">
      <w:r>
        <w:tab/>
      </w:r>
      <w:r w:rsidR="00346109">
        <w:t xml:space="preserve">The </w:t>
      </w:r>
      <w:proofErr w:type="spellStart"/>
      <w:r w:rsidR="00346109">
        <w:t>EasyDriver</w:t>
      </w:r>
      <w:proofErr w:type="spellEnd"/>
      <w:r w:rsidR="00346109">
        <w:t xml:space="preserve"> and the Big Easy stepper motor drivers were chosen for their ease of use, and flexibility.  Both boards contain the </w:t>
      </w:r>
      <w:r w:rsidR="008D2BA0">
        <w:t>current</w:t>
      </w:r>
      <w:r w:rsidR="00346109">
        <w:t xml:space="preserve"> limiting circuits that allow for the easy control of maximum amounts of currents sent to the motor, as different motors are rated at different maximum currents.</w:t>
      </w:r>
    </w:p>
    <w:p w14:paraId="47807F3E" w14:textId="77777777" w:rsidR="000C2614" w:rsidRDefault="00D74B08" w:rsidP="007B1127">
      <w:r>
        <w:rPr>
          <w:noProof/>
          <w:lang w:bidi="ar-SA"/>
        </w:rPr>
        <w:drawing>
          <wp:anchor distT="0" distB="0" distL="114300" distR="114300" simplePos="0" relativeHeight="251731968" behindDoc="0" locked="0" layoutInCell="1" allowOverlap="1" wp14:anchorId="2AEF74F2" wp14:editId="3F662E32">
            <wp:simplePos x="0" y="0"/>
            <wp:positionH relativeFrom="column">
              <wp:posOffset>722630</wp:posOffset>
            </wp:positionH>
            <wp:positionV relativeFrom="paragraph">
              <wp:posOffset>44450</wp:posOffset>
            </wp:positionV>
            <wp:extent cx="2286635" cy="1367155"/>
            <wp:effectExtent l="19050" t="0" r="0" b="0"/>
            <wp:wrapSquare wrapText="bothSides"/>
            <wp:docPr id="1" name="Picture 1" descr="http://www.schmalzhaus.com/EasyDriver/EasyDriver_v43/EasyDriver_V43_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chmalzhaus.com/EasyDriver/EasyDriver_v43/EasyDriver_V43_Description.png"/>
                    <pic:cNvPicPr>
                      <a:picLocks noChangeAspect="1" noChangeArrowheads="1"/>
                    </pic:cNvPicPr>
                  </pic:nvPicPr>
                  <pic:blipFill>
                    <a:blip r:embed="rId225" cstate="print"/>
                    <a:srcRect/>
                    <a:stretch>
                      <a:fillRect/>
                    </a:stretch>
                  </pic:blipFill>
                  <pic:spPr bwMode="auto">
                    <a:xfrm>
                      <a:off x="0" y="0"/>
                      <a:ext cx="2286635" cy="1367155"/>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32992" behindDoc="0" locked="0" layoutInCell="1" allowOverlap="1" wp14:anchorId="4E071C8A" wp14:editId="01DEB4F3">
            <wp:simplePos x="0" y="0"/>
            <wp:positionH relativeFrom="column">
              <wp:posOffset>4564380</wp:posOffset>
            </wp:positionH>
            <wp:positionV relativeFrom="paragraph">
              <wp:posOffset>195580</wp:posOffset>
            </wp:positionV>
            <wp:extent cx="1120775" cy="922020"/>
            <wp:effectExtent l="19050" t="0" r="3175" b="0"/>
            <wp:wrapSquare wrapText="bothSides"/>
            <wp:docPr id="2" name="Picture 4" descr="http://www.schmalzhaus.com/BigEasyDriver/v1_2/BigEasyDriver_v12_SF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chmalzhaus.com/BigEasyDriver/v1_2/BigEasyDriver_v12_SF_picture.png"/>
                    <pic:cNvPicPr>
                      <a:picLocks noChangeAspect="1" noChangeArrowheads="1"/>
                    </pic:cNvPicPr>
                  </pic:nvPicPr>
                  <pic:blipFill>
                    <a:blip r:embed="rId226" cstate="print"/>
                    <a:srcRect/>
                    <a:stretch>
                      <a:fillRect/>
                    </a:stretch>
                  </pic:blipFill>
                  <pic:spPr bwMode="auto">
                    <a:xfrm>
                      <a:off x="0" y="0"/>
                      <a:ext cx="1120775" cy="922020"/>
                    </a:xfrm>
                    <a:prstGeom prst="rect">
                      <a:avLst/>
                    </a:prstGeom>
                    <a:noFill/>
                    <a:ln w="9525">
                      <a:noFill/>
                      <a:miter lim="800000"/>
                      <a:headEnd/>
                      <a:tailEnd/>
                    </a:ln>
                  </pic:spPr>
                </pic:pic>
              </a:graphicData>
            </a:graphic>
          </wp:anchor>
        </w:drawing>
      </w:r>
    </w:p>
    <w:p w14:paraId="279E378E" w14:textId="77777777" w:rsidR="000C2614" w:rsidRDefault="000C2614" w:rsidP="007B1127"/>
    <w:p w14:paraId="7BC607BE" w14:textId="77777777" w:rsidR="006A3E29" w:rsidRDefault="006A3E29" w:rsidP="007B1127"/>
    <w:p w14:paraId="7723F6F6" w14:textId="77777777" w:rsidR="006A3E29" w:rsidRDefault="008047F4" w:rsidP="007B1127">
      <w:r>
        <w:rPr>
          <w:noProof/>
          <w:lang w:bidi="ar-SA"/>
        </w:rPr>
        <w:pict w14:anchorId="57D08772">
          <v:shape id="Text Box 97" o:spid="_x0000_s1264" type="#_x0000_t202" style="position:absolute;margin-left:295.5pt;margin-top:19.7pt;width:3in;height:49.65pt;z-index:251772928;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" filled="f" stroked="f">
            <v:textbox style="mso-fit-shape-to-text:t">
              <w:txbxContent>
                <w:p w14:paraId="31B9E9F7" w14:textId="77777777" w:rsidR="008047F4" w:rsidRDefault="008047F4" w:rsidP="00900D21">
                  <w:pPr>
                    <w:pStyle w:val="Caption"/>
                    <w:jc w:val="center"/>
                  </w:pPr>
                  <w:bookmarkStart w:id="1285" w:name="_Toc385422189"/>
                  <w:bookmarkStart w:id="1286" w:name="_Toc385422867"/>
                  <w:bookmarkStart w:id="1287" w:name="_Toc385422960"/>
                  <w:bookmarkStart w:id="1288" w:name="_Toc385446987"/>
                  <w:r>
                    <w:t xml:space="preserve">Figure </w:t>
                  </w:r>
                  <w:fldSimple w:instr=" SEQ Figure \* ARABIC ">
                    <w:r>
                      <w:rPr>
                        <w:noProof/>
                      </w:rPr>
                      <w:t>72</w:t>
                    </w:r>
                  </w:fldSimple>
                  <w:r>
                    <w:t>: Code snippet of Checksum calculation method</w:t>
                  </w:r>
                  <w:sdt>
                    <w:sdtPr>
                      <w:id w:val="185602828"/>
                      <w:citation/>
                    </w:sdtPr>
                    <w:sdtContent>
                      <w:r>
                        <w:fldChar w:fldCharType="begin"/>
                      </w:r>
                      <w:r>
                        <w:instrText xml:space="preserve"> CITATION Big13 \l 1033 </w:instrText>
                      </w:r>
                      <w:r>
                        <w:fldChar w:fldCharType="separate"/>
                      </w:r>
                      <w:r>
                        <w:rPr>
                          <w:noProof/>
                        </w:rPr>
                        <w:t xml:space="preserve"> </w:t>
                      </w:r>
                      <w:r w:rsidRPr="007411C6">
                        <w:rPr>
                          <w:noProof/>
                        </w:rPr>
                        <w:t>[7]</w:t>
                      </w:r>
                      <w:r>
                        <w:rPr>
                          <w:noProof/>
                        </w:rPr>
                        <w:fldChar w:fldCharType="end"/>
                      </w:r>
                    </w:sdtContent>
                  </w:sdt>
                  <w:bookmarkEnd w:id="1285"/>
                  <w:bookmarkEnd w:id="1286"/>
                  <w:bookmarkEnd w:id="1287"/>
                  <w:r>
                    <w:t xml:space="preserve"> (WW)</w:t>
                  </w:r>
                  <w:bookmarkEnd w:id="1288"/>
                </w:p>
              </w:txbxContent>
            </v:textbox>
            <w10:wrap anchorx="margin"/>
          </v:shape>
        </w:pict>
      </w:r>
    </w:p>
    <w:p w14:paraId="39C62DC9" w14:textId="77777777" w:rsidR="006A3E29" w:rsidRDefault="008047F4" w:rsidP="007B1127">
      <w:r>
        <w:rPr>
          <w:noProof/>
          <w:lang w:bidi="ar-SA"/>
        </w:rPr>
        <w:pict w14:anchorId="75E910F5">
          <v:shape id="Text Box 96" o:spid="_x0000_s1265" type="#_x0000_t202" style="position:absolute;margin-left:39.4pt;margin-top:8.3pt;width:215.65pt;height:38.45pt;z-index:251771904;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" filled="f" stroked="f">
            <v:textbox style="mso-fit-shape-to-text:t">
              <w:txbxContent>
                <w:p w14:paraId="025EF701" w14:textId="77777777" w:rsidR="008047F4" w:rsidRDefault="008047F4" w:rsidP="00900D21">
                  <w:pPr>
                    <w:pStyle w:val="Caption"/>
                    <w:jc w:val="center"/>
                  </w:pPr>
                  <w:bookmarkStart w:id="1289" w:name="_Toc385422190"/>
                  <w:bookmarkStart w:id="1290" w:name="_Toc385422868"/>
                  <w:bookmarkStart w:id="1291" w:name="_Toc385422961"/>
                  <w:bookmarkStart w:id="1292" w:name="_Toc385446988"/>
                  <w:r>
                    <w:t xml:space="preserve">Figure </w:t>
                  </w:r>
                  <w:fldSimple w:instr=" SEQ Figure \* ARABIC ">
                    <w:r>
                      <w:rPr>
                        <w:noProof/>
                      </w:rPr>
                      <w:t>73</w:t>
                    </w:r>
                  </w:fldSimple>
                  <w:r>
                    <w:t xml:space="preserve">: </w:t>
                  </w:r>
                  <w:proofErr w:type="spellStart"/>
                  <w:r>
                    <w:t>EasyDriver</w:t>
                  </w:r>
                  <w:proofErr w:type="spellEnd"/>
                  <w:r>
                    <w:t xml:space="preserve"> Stepper Motor Driver</w:t>
                  </w:r>
                  <w:sdt>
                    <w:sdtPr>
                      <w:id w:val="185602829"/>
                      <w:citation/>
                    </w:sdtPr>
                    <w:sdtContent>
                      <w:r>
                        <w:fldChar w:fldCharType="begin"/>
                      </w:r>
                      <w:r>
                        <w:instrText xml:space="preserve"> CITATION Eas13 \l 1033 </w:instrText>
                      </w:r>
                      <w:r>
                        <w:fldChar w:fldCharType="separate"/>
                      </w:r>
                      <w:r>
                        <w:rPr>
                          <w:noProof/>
                        </w:rPr>
                        <w:t xml:space="preserve"> </w:t>
                      </w:r>
                      <w:r w:rsidRPr="007411C6">
                        <w:rPr>
                          <w:noProof/>
                        </w:rPr>
                        <w:t>[6]</w:t>
                      </w:r>
                      <w:r>
                        <w:rPr>
                          <w:noProof/>
                        </w:rPr>
                        <w:fldChar w:fldCharType="end"/>
                      </w:r>
                    </w:sdtContent>
                  </w:sdt>
                  <w:bookmarkEnd w:id="1289"/>
                  <w:bookmarkEnd w:id="1290"/>
                  <w:bookmarkEnd w:id="1291"/>
                  <w:r>
                    <w:t xml:space="preserve"> (WW)</w:t>
                  </w:r>
                  <w:bookmarkEnd w:id="1292"/>
                </w:p>
              </w:txbxContent>
            </v:textbox>
            <w10:wrap anchorx="margin"/>
          </v:shape>
        </w:pict>
      </w:r>
    </w:p>
    <w:p w14:paraId="02D73996" w14:textId="77777777" w:rsidR="00292E10" w:rsidRDefault="00292E10" w:rsidP="007B1127"/>
    <w:p w14:paraId="15C8E080" w14:textId="77777777" w:rsidR="00292E10" w:rsidRDefault="00EF435C" w:rsidP="007B1127">
      <w:r>
        <w:rPr>
          <w:noProof/>
          <w:lang w:bidi="ar-SA"/>
        </w:rPr>
        <w:lastRenderedPageBreak/>
        <w:drawing>
          <wp:anchor distT="0" distB="0" distL="114300" distR="114300" simplePos="0" relativeHeight="251753472" behindDoc="0" locked="0" layoutInCell="1" allowOverlap="1" wp14:anchorId="093C711B" wp14:editId="6ECBD413">
            <wp:simplePos x="0" y="0"/>
            <wp:positionH relativeFrom="column">
              <wp:posOffset>1199515</wp:posOffset>
            </wp:positionH>
            <wp:positionV relativeFrom="paragraph">
              <wp:posOffset>11430</wp:posOffset>
            </wp:positionV>
            <wp:extent cx="1609725" cy="1605915"/>
            <wp:effectExtent l="19050" t="0" r="9525" b="0"/>
            <wp:wrapSquare wrapText="bothSides"/>
            <wp:docPr id="9" name="Picture 9" descr="https://cdn.sparkfun.com/assets/parts/2/7/1/5/0923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sparkfun.com/assets/parts/2/7/1/5/09238-01.jpg"/>
                    <pic:cNvPicPr>
                      <a:picLocks noChangeAspect="1" noChangeArrowheads="1"/>
                    </pic:cNvPicPr>
                  </pic:nvPicPr>
                  <pic:blipFill>
                    <a:blip r:embed="rId227" cstate="print"/>
                    <a:srcRect/>
                    <a:stretch>
                      <a:fillRect/>
                    </a:stretch>
                  </pic:blipFill>
                  <pic:spPr bwMode="auto">
                    <a:xfrm>
                      <a:off x="0" y="0"/>
                      <a:ext cx="1609725" cy="1605915"/>
                    </a:xfrm>
                    <a:prstGeom prst="rect">
                      <a:avLst/>
                    </a:prstGeom>
                    <a:noFill/>
                    <a:ln w="9525">
                      <a:noFill/>
                      <a:miter lim="800000"/>
                      <a:headEnd/>
                      <a:tailEnd/>
                    </a:ln>
                  </pic:spPr>
                </pic:pic>
              </a:graphicData>
            </a:graphic>
          </wp:anchor>
        </w:drawing>
      </w:r>
    </w:p>
    <w:p w14:paraId="56593A09" w14:textId="77777777" w:rsidR="00292E10" w:rsidRDefault="00EF435C" w:rsidP="007B1127">
      <w:r>
        <w:rPr>
          <w:noProof/>
          <w:lang w:bidi="ar-SA"/>
        </w:rPr>
        <w:drawing>
          <wp:anchor distT="0" distB="0" distL="114300" distR="114300" simplePos="0" relativeHeight="251758592" behindDoc="0" locked="0" layoutInCell="1" allowOverlap="1" wp14:anchorId="1C93D0BE" wp14:editId="6DBBDBF7">
            <wp:simplePos x="0" y="0"/>
            <wp:positionH relativeFrom="column">
              <wp:posOffset>4753610</wp:posOffset>
            </wp:positionH>
            <wp:positionV relativeFrom="paragraph">
              <wp:posOffset>16510</wp:posOffset>
            </wp:positionV>
            <wp:extent cx="847090" cy="842645"/>
            <wp:effectExtent l="19050" t="0" r="0" b="0"/>
            <wp:wrapSquare wrapText="bothSides"/>
            <wp:docPr id="12" name="Picture 12" descr="https://cdn.sparkfun.com/assets/parts/5/7/0/4/10746-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sparkfun.com/assets/parts/5/7/0/4/10746-02a.jpg"/>
                    <pic:cNvPicPr>
                      <a:picLocks noChangeAspect="1" noChangeArrowheads="1"/>
                    </pic:cNvPicPr>
                  </pic:nvPicPr>
                  <pic:blipFill>
                    <a:blip r:embed="rId228" cstate="print"/>
                    <a:srcRect/>
                    <a:stretch>
                      <a:fillRect/>
                    </a:stretch>
                  </pic:blipFill>
                  <pic:spPr bwMode="auto">
                    <a:xfrm>
                      <a:off x="0" y="0"/>
                      <a:ext cx="847090" cy="842645"/>
                    </a:xfrm>
                    <a:prstGeom prst="rect">
                      <a:avLst/>
                    </a:prstGeom>
                    <a:noFill/>
                    <a:ln w="9525">
                      <a:noFill/>
                      <a:miter lim="800000"/>
                      <a:headEnd/>
                      <a:tailEnd/>
                    </a:ln>
                  </pic:spPr>
                </pic:pic>
              </a:graphicData>
            </a:graphic>
          </wp:anchor>
        </w:drawing>
      </w:r>
    </w:p>
    <w:p w14:paraId="38144A34" w14:textId="77777777" w:rsidR="00292E10" w:rsidRDefault="00292E10" w:rsidP="007B1127"/>
    <w:p w14:paraId="7D6F8C0C" w14:textId="77777777" w:rsidR="00292E10" w:rsidRDefault="00292E10" w:rsidP="007B1127"/>
    <w:p w14:paraId="3B5C9C6D" w14:textId="77777777" w:rsidR="006A3E29" w:rsidRDefault="008047F4" w:rsidP="007B1127">
      <w:r>
        <w:rPr>
          <w:noProof/>
          <w:lang w:bidi="ar-SA"/>
        </w:rPr>
        <w:pict w14:anchorId="5AF295DB">
          <v:shape id="Text Box 99" o:spid="_x0000_s1266" type="#_x0000_t202" style="position:absolute;margin-left:295.5pt;margin-top:1.2pt;width:215.95pt;height:49.65pt;z-index:251774976;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" filled="f" stroked="f">
            <v:textbox style="mso-fit-shape-to-text:t">
              <w:txbxContent>
                <w:p w14:paraId="19A26627" w14:textId="77777777" w:rsidR="008047F4" w:rsidRDefault="008047F4" w:rsidP="00900D21">
                  <w:pPr>
                    <w:pStyle w:val="Caption"/>
                    <w:jc w:val="center"/>
                  </w:pPr>
                  <w:bookmarkStart w:id="1293" w:name="_Toc385422191"/>
                  <w:bookmarkStart w:id="1294" w:name="_Toc385422869"/>
                  <w:bookmarkStart w:id="1295" w:name="_Toc385422962"/>
                  <w:bookmarkStart w:id="1296" w:name="_Toc385446989"/>
                  <w:r>
                    <w:t xml:space="preserve">Figure </w:t>
                  </w:r>
                  <w:fldSimple w:instr=" SEQ Figure \* ARABIC ">
                    <w:r>
                      <w:rPr>
                        <w:noProof/>
                      </w:rPr>
                      <w:t>74</w:t>
                    </w:r>
                  </w:fldSimple>
                  <w:r>
                    <w:t xml:space="preserve">: Small </w:t>
                  </w:r>
                  <w:proofErr w:type="spellStart"/>
                  <w:r>
                    <w:t>heatsink</w:t>
                  </w:r>
                  <w:proofErr w:type="spellEnd"/>
                  <w:r>
                    <w:t xml:space="preserve"> used for stepper motor drivers</w:t>
                  </w:r>
                  <w:sdt>
                    <w:sdtPr>
                      <w:id w:val="185602830"/>
                      <w:citation/>
                    </w:sdtPr>
                    <w:sdtContent>
                      <w:r>
                        <w:fldChar w:fldCharType="begin"/>
                      </w:r>
                      <w:r>
                        <w:instrText xml:space="preserve"> CITATION Sma \l 1033 </w:instrText>
                      </w:r>
                      <w:r>
                        <w:fldChar w:fldCharType="separate"/>
                      </w:r>
                      <w:r>
                        <w:rPr>
                          <w:noProof/>
                        </w:rPr>
                        <w:t xml:space="preserve"> </w:t>
                      </w:r>
                      <w:r w:rsidRPr="007411C6">
                        <w:rPr>
                          <w:noProof/>
                        </w:rPr>
                        <w:t>[9]</w:t>
                      </w:r>
                      <w:r>
                        <w:rPr>
                          <w:noProof/>
                        </w:rPr>
                        <w:fldChar w:fldCharType="end"/>
                      </w:r>
                    </w:sdtContent>
                  </w:sdt>
                  <w:bookmarkEnd w:id="1293"/>
                  <w:bookmarkEnd w:id="1294"/>
                  <w:bookmarkEnd w:id="1295"/>
                  <w:r>
                    <w:t xml:space="preserve"> (WW)</w:t>
                  </w:r>
                  <w:bookmarkEnd w:id="1296"/>
                </w:p>
              </w:txbxContent>
            </v:textbox>
            <w10:wrap anchorx="margin"/>
          </v:shape>
        </w:pict>
      </w:r>
    </w:p>
    <w:p w14:paraId="6AE9C302" w14:textId="77777777" w:rsidR="006A3E29" w:rsidRDefault="008047F4" w:rsidP="007B1127">
      <w:r>
        <w:rPr>
          <w:noProof/>
          <w:lang w:bidi="ar-SA"/>
        </w:rPr>
        <w:pict w14:anchorId="276BC79B">
          <v:shape id="Text Box 98" o:spid="_x0000_s1267" type="#_x0000_t202" style="position:absolute;margin-left:44.4pt;margin-top:5.7pt;width:3in;height:38.45pt;z-index:251773952;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" filled="f" stroked="f">
            <v:textbox style="mso-fit-shape-to-text:t">
              <w:txbxContent>
                <w:p w14:paraId="52C4100F" w14:textId="77777777" w:rsidR="008047F4" w:rsidRDefault="008047F4" w:rsidP="00900D21">
                  <w:pPr>
                    <w:pStyle w:val="Caption"/>
                    <w:jc w:val="center"/>
                  </w:pPr>
                  <w:bookmarkStart w:id="1297" w:name="_Toc385422192"/>
                  <w:bookmarkStart w:id="1298" w:name="_Toc385422870"/>
                  <w:bookmarkStart w:id="1299" w:name="_Toc385422963"/>
                  <w:bookmarkStart w:id="1300" w:name="_Toc385446990"/>
                  <w:r>
                    <w:t xml:space="preserve">Figure </w:t>
                  </w:r>
                  <w:fldSimple w:instr=" SEQ Figure \* ARABIC ">
                    <w:r>
                      <w:rPr>
                        <w:noProof/>
                      </w:rPr>
                      <w:t>75</w:t>
                    </w:r>
                  </w:fldSimple>
                  <w:r>
                    <w:t>: Stepper Motor Driver for X and Y axes</w:t>
                  </w:r>
                  <w:sdt>
                    <w:sdtPr>
                      <w:id w:val="185602831"/>
                      <w:citation/>
                    </w:sdtPr>
                    <w:sdtContent>
                      <w:r>
                        <w:fldChar w:fldCharType="begin"/>
                      </w:r>
                      <w:r>
                        <w:instrText xml:space="preserve"> CITATION Ste131 \l 1033 </w:instrText>
                      </w:r>
                      <w:r>
                        <w:fldChar w:fldCharType="separate"/>
                      </w:r>
                      <w:r>
                        <w:rPr>
                          <w:noProof/>
                        </w:rPr>
                        <w:t xml:space="preserve"> </w:t>
                      </w:r>
                      <w:r w:rsidRPr="007411C6">
                        <w:rPr>
                          <w:noProof/>
                        </w:rPr>
                        <w:t>[8]</w:t>
                      </w:r>
                      <w:r>
                        <w:rPr>
                          <w:noProof/>
                        </w:rPr>
                        <w:fldChar w:fldCharType="end"/>
                      </w:r>
                    </w:sdtContent>
                  </w:sdt>
                  <w:bookmarkEnd w:id="1297"/>
                  <w:bookmarkEnd w:id="1298"/>
                  <w:bookmarkEnd w:id="1299"/>
                  <w:r>
                    <w:t xml:space="preserve"> (WW)</w:t>
                  </w:r>
                  <w:bookmarkEnd w:id="1300"/>
                </w:p>
              </w:txbxContent>
            </v:textbox>
            <w10:wrap anchorx="margin"/>
          </v:shape>
        </w:pict>
      </w:r>
    </w:p>
    <w:p w14:paraId="24EB1386" w14:textId="77777777" w:rsidR="006A3E29" w:rsidRDefault="006A3E29" w:rsidP="007B1127"/>
    <w:p w14:paraId="6958AF74" w14:textId="77777777" w:rsidR="00CD3D68" w:rsidRDefault="00EF435C" w:rsidP="007B1127">
      <w:r>
        <w:rPr>
          <w:noProof/>
          <w:lang w:bidi="ar-SA"/>
        </w:rPr>
        <w:drawing>
          <wp:anchor distT="0" distB="0" distL="114300" distR="114300" simplePos="0" relativeHeight="251755520" behindDoc="0" locked="0" layoutInCell="1" allowOverlap="1" wp14:anchorId="6CD53F00" wp14:editId="4BDEDDF5">
            <wp:simplePos x="0" y="0"/>
            <wp:positionH relativeFrom="margin">
              <wp:posOffset>4053840</wp:posOffset>
            </wp:positionH>
            <wp:positionV relativeFrom="paragraph">
              <wp:posOffset>156845</wp:posOffset>
            </wp:positionV>
            <wp:extent cx="2326005" cy="1748790"/>
            <wp:effectExtent l="19050" t="0" r="0" b="0"/>
            <wp:wrapSquare wrapText="bothSides"/>
            <wp:docPr id="10" name="Picture 7" descr="http://farm7.staticflickr.com/6071/6104681703_5db0ef0d9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farm7.staticflickr.com/6071/6104681703_5db0ef0d93_o.jpg"/>
                    <pic:cNvPicPr>
                      <a:picLocks noChangeAspect="1" noChangeArrowheads="1"/>
                    </pic:cNvPicPr>
                  </pic:nvPicPr>
                  <pic:blipFill>
                    <a:blip r:embed="rId229" cstate="print"/>
                    <a:srcRect/>
                    <a:stretch>
                      <a:fillRect/>
                    </a:stretch>
                  </pic:blipFill>
                  <pic:spPr bwMode="auto">
                    <a:xfrm>
                      <a:off x="0" y="0"/>
                      <a:ext cx="2326005" cy="1748790"/>
                    </a:xfrm>
                    <a:prstGeom prst="rect">
                      <a:avLst/>
                    </a:prstGeom>
                    <a:noFill/>
                    <a:ln w="9525">
                      <a:noFill/>
                      <a:miter lim="800000"/>
                      <a:headEnd/>
                      <a:tailEnd/>
                    </a:ln>
                  </pic:spPr>
                </pic:pic>
              </a:graphicData>
            </a:graphic>
          </wp:anchor>
        </w:drawing>
      </w:r>
    </w:p>
    <w:p w14:paraId="0A4FE2B0" w14:textId="77777777" w:rsidR="00CD3D68" w:rsidRDefault="00CD3D68" w:rsidP="007B1127"/>
    <w:p w14:paraId="35B842D8" w14:textId="77777777" w:rsidR="00CD3D68" w:rsidRDefault="00EF435C" w:rsidP="007B1127">
      <w:r>
        <w:rPr>
          <w:noProof/>
          <w:lang w:bidi="ar-SA"/>
        </w:rPr>
        <w:drawing>
          <wp:anchor distT="0" distB="0" distL="114300" distR="114300" simplePos="0" relativeHeight="251757568" behindDoc="0" locked="0" layoutInCell="1" allowOverlap="1" wp14:anchorId="3FF5DCB1" wp14:editId="5620403A">
            <wp:simplePos x="0" y="0"/>
            <wp:positionH relativeFrom="margin">
              <wp:posOffset>340995</wp:posOffset>
            </wp:positionH>
            <wp:positionV relativeFrom="paragraph">
              <wp:posOffset>46990</wp:posOffset>
            </wp:positionV>
            <wp:extent cx="3056890" cy="1486535"/>
            <wp:effectExtent l="19050" t="0" r="0" b="0"/>
            <wp:wrapSquare wrapText="bothSides"/>
            <wp:docPr id="11" name="Picture 5" descr="http://arduino.cc/en/uploads/Main/ArduinoMega2560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duino.cc/en/uploads/Main/ArduinoMega2560_R3_Front.jpg"/>
                    <pic:cNvPicPr>
                      <a:picLocks noChangeAspect="1" noChangeArrowheads="1"/>
                    </pic:cNvPicPr>
                  </pic:nvPicPr>
                  <pic:blipFill>
                    <a:blip r:embed="rId230" cstate="print"/>
                    <a:srcRect/>
                    <a:stretch>
                      <a:fillRect/>
                    </a:stretch>
                  </pic:blipFill>
                  <pic:spPr bwMode="auto">
                    <a:xfrm>
                      <a:off x="0" y="0"/>
                      <a:ext cx="3056890" cy="1486535"/>
                    </a:xfrm>
                    <a:prstGeom prst="rect">
                      <a:avLst/>
                    </a:prstGeom>
                    <a:noFill/>
                    <a:ln w="9525">
                      <a:noFill/>
                      <a:miter lim="800000"/>
                      <a:headEnd/>
                      <a:tailEnd/>
                    </a:ln>
                  </pic:spPr>
                </pic:pic>
              </a:graphicData>
            </a:graphic>
          </wp:anchor>
        </w:drawing>
      </w:r>
    </w:p>
    <w:p w14:paraId="78E92830" w14:textId="77777777" w:rsidR="00CD3D68" w:rsidRDefault="00CD3D68" w:rsidP="007B1127"/>
    <w:p w14:paraId="23B7C3D5" w14:textId="77777777" w:rsidR="00CD3D68" w:rsidRDefault="00CD3D68" w:rsidP="007B1127"/>
    <w:p w14:paraId="5BE088BC" w14:textId="77777777" w:rsidR="00CD3D68" w:rsidRDefault="008047F4" w:rsidP="007B1127">
      <w:r>
        <w:rPr>
          <w:noProof/>
          <w:lang w:bidi="ar-SA"/>
        </w:rPr>
        <w:pict w14:anchorId="2E4CC750">
          <v:shape id="Text Box 101" o:spid="_x0000_s1268" type="#_x0000_t202" style="position:absolute;margin-left:303.05pt;margin-top:22.75pt;width:215.85pt;height:49.65pt;z-index:251777024;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" filled="f" stroked="f">
            <v:textbox style="mso-fit-shape-to-text:t">
              <w:txbxContent>
                <w:p w14:paraId="5A693DC7" w14:textId="77777777" w:rsidR="008047F4" w:rsidRDefault="008047F4" w:rsidP="00900D21">
                  <w:pPr>
                    <w:pStyle w:val="Caption"/>
                    <w:jc w:val="center"/>
                  </w:pPr>
                  <w:bookmarkStart w:id="1301" w:name="_Toc385422193"/>
                  <w:bookmarkStart w:id="1302" w:name="_Toc385422871"/>
                  <w:bookmarkStart w:id="1303" w:name="_Toc385422964"/>
                  <w:bookmarkStart w:id="1304" w:name="_Toc385446991"/>
                  <w:r>
                    <w:t xml:space="preserve">Figure </w:t>
                  </w:r>
                  <w:fldSimple w:instr=" SEQ Figure \* ARABIC ">
                    <w:r>
                      <w:rPr>
                        <w:noProof/>
                      </w:rPr>
                      <w:t>76</w:t>
                    </w:r>
                  </w:fldSimple>
                  <w:r>
                    <w:t>: InkShield attached to an Arduino MEGA with connected inkjet cartridge</w:t>
                  </w:r>
                  <w:sdt>
                    <w:sdtPr>
                      <w:id w:val="185602832"/>
                      <w:citation/>
                    </w:sdtPr>
                    <w:sdtContent>
                      <w:r>
                        <w:fldChar w:fldCharType="begin"/>
                      </w:r>
                      <w:r>
                        <w:instrText xml:space="preserve"> CITATION Ink \l 1033 </w:instrText>
                      </w:r>
                      <w:r>
                        <w:fldChar w:fldCharType="separate"/>
                      </w:r>
                      <w:r>
                        <w:rPr>
                          <w:noProof/>
                        </w:rPr>
                        <w:t xml:space="preserve"> </w:t>
                      </w:r>
                      <w:r w:rsidRPr="007411C6">
                        <w:rPr>
                          <w:noProof/>
                        </w:rPr>
                        <w:t>[4]</w:t>
                      </w:r>
                      <w:r>
                        <w:rPr>
                          <w:noProof/>
                        </w:rPr>
                        <w:fldChar w:fldCharType="end"/>
                      </w:r>
                    </w:sdtContent>
                  </w:sdt>
                  <w:bookmarkEnd w:id="1301"/>
                  <w:bookmarkEnd w:id="1302"/>
                  <w:bookmarkEnd w:id="1303"/>
                  <w:r>
                    <w:t xml:space="preserve"> (WW)</w:t>
                  </w:r>
                  <w:bookmarkEnd w:id="1304"/>
                </w:p>
              </w:txbxContent>
            </v:textbox>
            <w10:wrap anchorx="margin"/>
          </v:shape>
        </w:pict>
      </w:r>
    </w:p>
    <w:p w14:paraId="4FEA83A4" w14:textId="77777777" w:rsidR="00292E10" w:rsidRDefault="00292E10" w:rsidP="001909D3"/>
    <w:p w14:paraId="72C90144" w14:textId="77777777" w:rsidR="00A16583" w:rsidRDefault="008047F4" w:rsidP="001909D3">
      <w:r>
        <w:rPr>
          <w:noProof/>
          <w:lang w:bidi="ar-SA"/>
        </w:rPr>
        <w:pict w14:anchorId="52872486">
          <v:shape id="Text Box 100" o:spid="_x0000_s1269" type="#_x0000_t202" style="position:absolute;margin-left:44.4pt;margin-top:.55pt;width:3in;height:38.45pt;z-index:251776000;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68dwAIAAM0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" filled="f" stroked="f">
            <v:textbox style="mso-fit-shape-to-text:t">
              <w:txbxContent>
                <w:p w14:paraId="0017D2CA" w14:textId="77777777" w:rsidR="008047F4" w:rsidRDefault="008047F4" w:rsidP="00900D21">
                  <w:pPr>
                    <w:pStyle w:val="Caption"/>
                    <w:jc w:val="center"/>
                  </w:pPr>
                  <w:bookmarkStart w:id="1305" w:name="_Toc385422194"/>
                  <w:bookmarkStart w:id="1306" w:name="_Toc385422872"/>
                  <w:bookmarkStart w:id="1307" w:name="_Toc385422965"/>
                  <w:bookmarkStart w:id="1308" w:name="_Toc385446992"/>
                  <w:r>
                    <w:t xml:space="preserve">Figure </w:t>
                  </w:r>
                  <w:fldSimple w:instr=" SEQ Figure \* ARABIC ">
                    <w:r>
                      <w:rPr>
                        <w:noProof/>
                      </w:rPr>
                      <w:t>77</w:t>
                    </w:r>
                  </w:fldSimple>
                  <w:r>
                    <w:t>: Arduino MEGA</w:t>
                  </w:r>
                  <w:sdt>
                    <w:sdtPr>
                      <w:id w:val="185602833"/>
                      <w:citation/>
                    </w:sdtPr>
                    <w:sdtContent>
                      <w:r>
                        <w:fldChar w:fldCharType="begin"/>
                      </w:r>
                      <w:r>
                        <w:instrText xml:space="preserve"> CITATION Ard \l 1033 </w:instrText>
                      </w:r>
                      <w:r>
                        <w:fldChar w:fldCharType="separate"/>
                      </w:r>
                      <w:r>
                        <w:rPr>
                          <w:noProof/>
                        </w:rPr>
                        <w:t xml:space="preserve"> </w:t>
                      </w:r>
                      <w:r w:rsidRPr="007411C6">
                        <w:rPr>
                          <w:noProof/>
                        </w:rPr>
                        <w:t>[3]</w:t>
                      </w:r>
                      <w:r>
                        <w:rPr>
                          <w:noProof/>
                        </w:rPr>
                        <w:fldChar w:fldCharType="end"/>
                      </w:r>
                    </w:sdtContent>
                  </w:sdt>
                  <w:bookmarkEnd w:id="1305"/>
                  <w:bookmarkEnd w:id="1306"/>
                  <w:bookmarkEnd w:id="1307"/>
                  <w:r>
                    <w:t xml:space="preserve"> (WW)</w:t>
                  </w:r>
                  <w:bookmarkEnd w:id="1308"/>
                </w:p>
              </w:txbxContent>
            </v:textbox>
            <w10:wrap anchorx="margin"/>
          </v:shape>
        </w:pict>
      </w:r>
    </w:p>
    <w:p w14:paraId="244293FA" w14:textId="77777777" w:rsidR="00A16583" w:rsidRDefault="00A16583" w:rsidP="001909D3"/>
    <w:p w14:paraId="2933A47B" w14:textId="77777777" w:rsidR="00A16583" w:rsidRDefault="00A16583" w:rsidP="001909D3"/>
    <w:p w14:paraId="3D39C12D" w14:textId="77777777" w:rsidR="00A16583" w:rsidRDefault="00A16583" w:rsidP="001909D3"/>
    <w:p w14:paraId="6BB4A18E" w14:textId="77777777" w:rsidR="00A16583" w:rsidRDefault="00A16583" w:rsidP="001909D3"/>
    <w:p w14:paraId="0BA6A5FF" w14:textId="77777777" w:rsidR="00A16583" w:rsidRDefault="00A16583" w:rsidP="001909D3"/>
    <w:p w14:paraId="133AE036" w14:textId="77777777" w:rsidR="00A16583" w:rsidRDefault="00A16583" w:rsidP="001909D3"/>
    <w:p w14:paraId="54B83069" w14:textId="77777777" w:rsidR="00A16583" w:rsidRDefault="00A16583" w:rsidP="001909D3"/>
    <w:p w14:paraId="39262036" w14:textId="77777777" w:rsidR="00A16583" w:rsidRDefault="00A16583" w:rsidP="001909D3"/>
    <w:p w14:paraId="06AE78F5" w14:textId="77777777" w:rsidR="00A16583" w:rsidRDefault="00A16583" w:rsidP="001909D3"/>
    <w:p w14:paraId="6E631176" w14:textId="77777777" w:rsidR="00A16583" w:rsidRDefault="00A16583" w:rsidP="001909D3"/>
    <w:p w14:paraId="69A1E07D" w14:textId="77777777" w:rsidR="00A16583" w:rsidRDefault="00A16583" w:rsidP="001909D3"/>
    <w:p w14:paraId="022E08BC" w14:textId="77777777" w:rsidR="00A16583" w:rsidRDefault="00A16583" w:rsidP="001909D3"/>
    <w:p w14:paraId="3B11C84C" w14:textId="77777777" w:rsidR="00EF435C" w:rsidRDefault="00EF435C" w:rsidP="001909D3"/>
    <w:p w14:paraId="343DE7B3" w14:textId="77777777" w:rsidR="00EF435C" w:rsidRDefault="00EF435C" w:rsidP="001909D3"/>
    <w:p w14:paraId="45EE9193" w14:textId="77777777" w:rsidR="00A16583" w:rsidRDefault="00A16583" w:rsidP="001909D3"/>
    <w:p w14:paraId="6C537C2E" w14:textId="77777777" w:rsidR="00CD3D68" w:rsidRDefault="008047F4" w:rsidP="001909D3">
      <w:pPr>
        <w:pStyle w:val="Heading3"/>
      </w:pPr>
      <w:r>
        <w:rPr>
          <w:noProof/>
          <w:lang w:bidi="ar-SA"/>
        </w:rPr>
        <w:lastRenderedPageBreak/>
        <w:pict w14:anchorId="25910811">
          <v:shape id="Text Box 290" o:spid="_x0000_s1270" type="#_x0000_t202" style="position:absolute;margin-left:150.5pt;margin-top:19.75pt;width:215.75pt;height:38.45pt;z-index:251786240;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XZwAIAAM0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" filled="f" stroked="f">
            <v:textbox style="mso-fit-shape-to-text:t">
              <w:txbxContent>
                <w:p w14:paraId="2E16291A" w14:textId="77777777" w:rsidR="008047F4" w:rsidRDefault="008047F4" w:rsidP="00D74B08">
                  <w:pPr>
                    <w:pStyle w:val="Caption"/>
                    <w:jc w:val="center"/>
                  </w:pPr>
                  <w:bookmarkStart w:id="1309" w:name="_Toc385422227"/>
                  <w:bookmarkStart w:id="1310" w:name="_Toc385423828"/>
                  <w:r>
                    <w:t xml:space="preserve">Table </w:t>
                  </w:r>
                  <w:fldSimple w:instr=" SEQ Table \* ARABIC ">
                    <w:r>
                      <w:rPr>
                        <w:noProof/>
                      </w:rPr>
                      <w:t>17</w:t>
                    </w:r>
                  </w:fldSimple>
                  <w:r>
                    <w:t>: Actual Design Costs</w:t>
                  </w:r>
                  <w:bookmarkEnd w:id="1309"/>
                  <w:r>
                    <w:t xml:space="preserve"> (WW)</w:t>
                  </w:r>
                  <w:bookmarkEnd w:id="1310"/>
                </w:p>
              </w:txbxContent>
            </v:textbox>
          </v:shape>
        </w:pict>
      </w:r>
      <w:bookmarkStart w:id="1311" w:name="_Toc385422329"/>
      <w:bookmarkStart w:id="1312" w:name="_Toc385424915"/>
      <w:r w:rsidR="00EC284C">
        <w:rPr>
          <w:noProof/>
          <w:lang w:eastAsia="zh-TW"/>
        </w:rPr>
        <w:t>Costs</w:t>
      </w:r>
      <w:bookmarkEnd w:id="1311"/>
      <w:bookmarkEnd w:id="1312"/>
    </w:p>
    <w:tbl>
      <w:tblPr>
        <w:tblStyle w:val="MediumGrid1-Accent1"/>
        <w:tblpPr w:leftFromText="180" w:rightFromText="180" w:vertAnchor="page" w:horzAnchor="margin" w:tblpXSpec="center" w:tblpY="2029"/>
        <w:tblW w:w="9937" w:type="dxa"/>
        <w:tblLook w:val="04A0" w:firstRow="1" w:lastRow="0" w:firstColumn="1" w:lastColumn="0" w:noHBand="0" w:noVBand="1"/>
      </w:tblPr>
      <w:tblGrid>
        <w:gridCol w:w="3417"/>
        <w:gridCol w:w="1010"/>
        <w:gridCol w:w="1193"/>
        <w:gridCol w:w="1193"/>
        <w:gridCol w:w="1654"/>
        <w:gridCol w:w="1470"/>
      </w:tblGrid>
      <w:tr w:rsidR="00A16583" w:rsidRPr="00A16583" w14:paraId="315472EE" w14:textId="77777777" w:rsidTr="00A16583">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59CFF15D"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Item name</w:t>
            </w:r>
          </w:p>
        </w:tc>
        <w:tc>
          <w:tcPr>
            <w:tcW w:w="1010" w:type="dxa"/>
            <w:noWrap/>
            <w:hideMark/>
          </w:tcPr>
          <w:p w14:paraId="196B51FB" w14:textId="77777777" w:rsidR="00292E10" w:rsidRPr="00A16583" w:rsidRDefault="00292E10" w:rsidP="00292E1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Quantity</w:t>
            </w:r>
          </w:p>
        </w:tc>
        <w:tc>
          <w:tcPr>
            <w:tcW w:w="1193" w:type="dxa"/>
            <w:noWrap/>
            <w:hideMark/>
          </w:tcPr>
          <w:p w14:paraId="4534D1D1" w14:textId="77777777" w:rsidR="00292E10" w:rsidRPr="00A16583" w:rsidRDefault="00292E10" w:rsidP="00292E1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Unit price</w:t>
            </w:r>
          </w:p>
        </w:tc>
        <w:tc>
          <w:tcPr>
            <w:tcW w:w="1193" w:type="dxa"/>
            <w:noWrap/>
            <w:hideMark/>
          </w:tcPr>
          <w:p w14:paraId="16620B48" w14:textId="77777777" w:rsidR="00292E10" w:rsidRPr="00A16583" w:rsidRDefault="00292E10" w:rsidP="00292E1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Sub total</w:t>
            </w:r>
          </w:p>
        </w:tc>
        <w:tc>
          <w:tcPr>
            <w:tcW w:w="1654" w:type="dxa"/>
            <w:noWrap/>
            <w:hideMark/>
          </w:tcPr>
          <w:p w14:paraId="4A578027" w14:textId="77777777" w:rsidR="00292E10" w:rsidRPr="00A16583" w:rsidRDefault="00292E10" w:rsidP="00292E1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Source of funds</w:t>
            </w:r>
          </w:p>
        </w:tc>
        <w:tc>
          <w:tcPr>
            <w:tcW w:w="1470" w:type="dxa"/>
          </w:tcPr>
          <w:p w14:paraId="19DC3E73" w14:textId="77777777" w:rsidR="00292E10" w:rsidRPr="00A16583" w:rsidRDefault="00292E10" w:rsidP="00292E1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Item used in prototype?</w:t>
            </w:r>
          </w:p>
        </w:tc>
      </w:tr>
      <w:tr w:rsidR="00A16583" w:rsidRPr="00A16583" w14:paraId="68A9CA11"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0FC9F44C"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300W power supply</w:t>
            </w:r>
          </w:p>
        </w:tc>
        <w:tc>
          <w:tcPr>
            <w:tcW w:w="1010" w:type="dxa"/>
            <w:noWrap/>
            <w:hideMark/>
          </w:tcPr>
          <w:p w14:paraId="51ADC74C"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12C39796"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 $16.99 </w:t>
            </w:r>
          </w:p>
        </w:tc>
        <w:tc>
          <w:tcPr>
            <w:tcW w:w="1193" w:type="dxa"/>
            <w:noWrap/>
            <w:hideMark/>
          </w:tcPr>
          <w:p w14:paraId="749B1B53"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$16.99 </w:t>
            </w:r>
          </w:p>
        </w:tc>
        <w:tc>
          <w:tcPr>
            <w:tcW w:w="1654" w:type="dxa"/>
            <w:noWrap/>
            <w:hideMark/>
          </w:tcPr>
          <w:p w14:paraId="7D742414"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6B9906E1"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5AEF3223"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54B9D068" w14:textId="77777777" w:rsidR="00292E10" w:rsidRPr="00A16583" w:rsidRDefault="00292E10" w:rsidP="00292E10">
            <w:pPr>
              <w:rPr>
                <w:rFonts w:ascii="Calibri" w:eastAsia="Times New Roman" w:hAnsi="Calibri" w:cs="Times New Roman"/>
                <w:color w:val="000000"/>
                <w:lang w:bidi="ar-SA"/>
              </w:rPr>
            </w:pPr>
            <w:proofErr w:type="spellStart"/>
            <w:r w:rsidRPr="00A16583">
              <w:rPr>
                <w:rFonts w:ascii="Calibri" w:eastAsia="Times New Roman" w:hAnsi="Calibri" w:cs="Times New Roman"/>
                <w:color w:val="000000"/>
                <w:lang w:bidi="ar-SA"/>
              </w:rPr>
              <w:t>EasyDriver</w:t>
            </w:r>
            <w:proofErr w:type="spellEnd"/>
            <w:r w:rsidRPr="00A16583">
              <w:rPr>
                <w:rFonts w:ascii="Calibri" w:eastAsia="Times New Roman" w:hAnsi="Calibri" w:cs="Times New Roman"/>
                <w:color w:val="000000"/>
                <w:lang w:bidi="ar-SA"/>
              </w:rPr>
              <w:t xml:space="preserve"> stepper motor driver</w:t>
            </w:r>
          </w:p>
        </w:tc>
        <w:tc>
          <w:tcPr>
            <w:tcW w:w="1010" w:type="dxa"/>
            <w:noWrap/>
            <w:hideMark/>
          </w:tcPr>
          <w:p w14:paraId="777D04A3"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3</w:t>
            </w:r>
          </w:p>
        </w:tc>
        <w:tc>
          <w:tcPr>
            <w:tcW w:w="1193" w:type="dxa"/>
            <w:noWrap/>
            <w:hideMark/>
          </w:tcPr>
          <w:p w14:paraId="1227DFC6"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$14.95 </w:t>
            </w:r>
          </w:p>
        </w:tc>
        <w:tc>
          <w:tcPr>
            <w:tcW w:w="1193" w:type="dxa"/>
            <w:noWrap/>
            <w:hideMark/>
          </w:tcPr>
          <w:p w14:paraId="1EC05A77"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$44.85 </w:t>
            </w:r>
          </w:p>
        </w:tc>
        <w:tc>
          <w:tcPr>
            <w:tcW w:w="1654" w:type="dxa"/>
            <w:noWrap/>
            <w:hideMark/>
          </w:tcPr>
          <w:p w14:paraId="545B4F29"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4DF8C01F"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24BDD50C"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2563507E" w14:textId="77777777" w:rsidR="00292E10" w:rsidRPr="00A16583" w:rsidRDefault="00292E10" w:rsidP="00292E10">
            <w:pPr>
              <w:rPr>
                <w:rFonts w:ascii="Calibri" w:eastAsia="Times New Roman" w:hAnsi="Calibri" w:cs="Times New Roman"/>
                <w:color w:val="000000"/>
                <w:lang w:bidi="ar-SA"/>
              </w:rPr>
            </w:pPr>
            <w:proofErr w:type="spellStart"/>
            <w:r w:rsidRPr="00A16583">
              <w:rPr>
                <w:rFonts w:ascii="Calibri" w:eastAsia="Times New Roman" w:hAnsi="Calibri" w:cs="Times New Roman"/>
                <w:color w:val="000000"/>
                <w:lang w:bidi="ar-SA"/>
              </w:rPr>
              <w:t>EasyDriver</w:t>
            </w:r>
            <w:proofErr w:type="spellEnd"/>
            <w:r w:rsidRPr="00A16583">
              <w:rPr>
                <w:rFonts w:ascii="Calibri" w:eastAsia="Times New Roman" w:hAnsi="Calibri" w:cs="Times New Roman"/>
                <w:color w:val="000000"/>
                <w:lang w:bidi="ar-SA"/>
              </w:rPr>
              <w:t xml:space="preserve"> stepper motor driver</w:t>
            </w:r>
          </w:p>
        </w:tc>
        <w:tc>
          <w:tcPr>
            <w:tcW w:w="1010" w:type="dxa"/>
            <w:noWrap/>
            <w:hideMark/>
          </w:tcPr>
          <w:p w14:paraId="6E13BB33"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06019409" w14:textId="77777777" w:rsidR="00292E10" w:rsidRPr="00A16583" w:rsidRDefault="00EC284C"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t>
            </w:r>
            <w:r w:rsidR="00292E10" w:rsidRPr="00A16583">
              <w:rPr>
                <w:rFonts w:ascii="Calibri" w:eastAsia="Times New Roman" w:hAnsi="Calibri" w:cs="Times New Roman"/>
                <w:color w:val="000000"/>
                <w:lang w:bidi="ar-SA"/>
              </w:rPr>
              <w:t xml:space="preserve"> 14.95 </w:t>
            </w:r>
          </w:p>
        </w:tc>
        <w:tc>
          <w:tcPr>
            <w:tcW w:w="1193" w:type="dxa"/>
            <w:noWrap/>
            <w:hideMark/>
          </w:tcPr>
          <w:p w14:paraId="0598BE2B"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$14.95 </w:t>
            </w:r>
          </w:p>
        </w:tc>
        <w:tc>
          <w:tcPr>
            <w:tcW w:w="1654" w:type="dxa"/>
            <w:noWrap/>
            <w:hideMark/>
          </w:tcPr>
          <w:p w14:paraId="4FC42121"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3237E0F5"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7590F929"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21A2F01F" w14:textId="77777777" w:rsidR="00EC284C" w:rsidRPr="00A16583" w:rsidRDefault="00EC284C"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Stepper motor with cable</w:t>
            </w:r>
          </w:p>
        </w:tc>
        <w:tc>
          <w:tcPr>
            <w:tcW w:w="1010" w:type="dxa"/>
            <w:noWrap/>
            <w:hideMark/>
          </w:tcPr>
          <w:p w14:paraId="02E2A909" w14:textId="77777777" w:rsidR="00EC284C" w:rsidRPr="00A16583" w:rsidRDefault="00EC284C"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4C7B7498" w14:textId="77777777" w:rsidR="00EC284C" w:rsidRPr="00A16583" w:rsidRDefault="00EC284C"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$14.95</w:t>
            </w:r>
          </w:p>
        </w:tc>
        <w:tc>
          <w:tcPr>
            <w:tcW w:w="1193" w:type="dxa"/>
            <w:noWrap/>
            <w:hideMark/>
          </w:tcPr>
          <w:p w14:paraId="3734B926" w14:textId="77777777" w:rsidR="00EC284C" w:rsidRPr="00A16583" w:rsidRDefault="00EC284C"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$14.95</w:t>
            </w:r>
          </w:p>
        </w:tc>
        <w:tc>
          <w:tcPr>
            <w:tcW w:w="1654" w:type="dxa"/>
            <w:noWrap/>
            <w:hideMark/>
          </w:tcPr>
          <w:p w14:paraId="7CAFADAF" w14:textId="77777777" w:rsidR="00EC284C" w:rsidRPr="00A16583" w:rsidRDefault="00EC284C"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7AA70C54" w14:textId="77777777" w:rsidR="00EC284C" w:rsidRPr="00A16583" w:rsidRDefault="00EC284C"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0879F8F3"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55B38378"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Stepper motor with cable</w:t>
            </w:r>
          </w:p>
        </w:tc>
        <w:tc>
          <w:tcPr>
            <w:tcW w:w="1010" w:type="dxa"/>
            <w:noWrap/>
            <w:hideMark/>
          </w:tcPr>
          <w:p w14:paraId="62C769E2"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3</w:t>
            </w:r>
          </w:p>
        </w:tc>
        <w:tc>
          <w:tcPr>
            <w:tcW w:w="1193" w:type="dxa"/>
            <w:noWrap/>
            <w:hideMark/>
          </w:tcPr>
          <w:p w14:paraId="1735F465"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$14.95 </w:t>
            </w:r>
          </w:p>
        </w:tc>
        <w:tc>
          <w:tcPr>
            <w:tcW w:w="1193" w:type="dxa"/>
            <w:noWrap/>
            <w:hideMark/>
          </w:tcPr>
          <w:p w14:paraId="0BED92BF"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$44.85 </w:t>
            </w:r>
          </w:p>
        </w:tc>
        <w:tc>
          <w:tcPr>
            <w:tcW w:w="1654" w:type="dxa"/>
            <w:noWrap/>
            <w:hideMark/>
          </w:tcPr>
          <w:p w14:paraId="34236AE0"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4DC7E3C6"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2C53417D"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4A5049D5" w14:textId="77777777" w:rsidR="00292E10" w:rsidRPr="00A16583" w:rsidRDefault="00292E10" w:rsidP="00292E10">
            <w:pPr>
              <w:rPr>
                <w:rFonts w:ascii="Calibri" w:eastAsia="Times New Roman" w:hAnsi="Calibri" w:cs="Times New Roman"/>
                <w:color w:val="000000"/>
                <w:lang w:bidi="ar-SA"/>
              </w:rPr>
            </w:pPr>
            <w:proofErr w:type="spellStart"/>
            <w:r w:rsidRPr="00A16583">
              <w:rPr>
                <w:rFonts w:ascii="Calibri" w:eastAsia="Times New Roman" w:hAnsi="Calibri" w:cs="Times New Roman"/>
                <w:color w:val="000000"/>
                <w:lang w:bidi="ar-SA"/>
              </w:rPr>
              <w:t>BigEasy</w:t>
            </w:r>
            <w:proofErr w:type="spellEnd"/>
            <w:r w:rsidRPr="00A16583">
              <w:rPr>
                <w:rFonts w:ascii="Calibri" w:eastAsia="Times New Roman" w:hAnsi="Calibri" w:cs="Times New Roman"/>
                <w:color w:val="000000"/>
                <w:lang w:bidi="ar-SA"/>
              </w:rPr>
              <w:t xml:space="preserve"> stepper motor driver</w:t>
            </w:r>
          </w:p>
        </w:tc>
        <w:tc>
          <w:tcPr>
            <w:tcW w:w="1010" w:type="dxa"/>
            <w:noWrap/>
            <w:hideMark/>
          </w:tcPr>
          <w:p w14:paraId="052D5C21"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2</w:t>
            </w:r>
          </w:p>
        </w:tc>
        <w:tc>
          <w:tcPr>
            <w:tcW w:w="1193" w:type="dxa"/>
            <w:noWrap/>
            <w:hideMark/>
          </w:tcPr>
          <w:p w14:paraId="3834191C"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$19.95 </w:t>
            </w:r>
          </w:p>
        </w:tc>
        <w:tc>
          <w:tcPr>
            <w:tcW w:w="1193" w:type="dxa"/>
            <w:noWrap/>
            <w:hideMark/>
          </w:tcPr>
          <w:p w14:paraId="41B406B6"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$39.90 </w:t>
            </w:r>
          </w:p>
        </w:tc>
        <w:tc>
          <w:tcPr>
            <w:tcW w:w="1654" w:type="dxa"/>
            <w:noWrap/>
            <w:hideMark/>
          </w:tcPr>
          <w:p w14:paraId="32724F28"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66537F9B"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4A3BA4E9"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11042CA2"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InkShield</w:t>
            </w:r>
          </w:p>
        </w:tc>
        <w:tc>
          <w:tcPr>
            <w:tcW w:w="1010" w:type="dxa"/>
            <w:noWrap/>
            <w:hideMark/>
          </w:tcPr>
          <w:p w14:paraId="6830FC9F"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3A583B53"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$66.00 </w:t>
            </w:r>
          </w:p>
        </w:tc>
        <w:tc>
          <w:tcPr>
            <w:tcW w:w="1193" w:type="dxa"/>
            <w:noWrap/>
            <w:hideMark/>
          </w:tcPr>
          <w:p w14:paraId="65E8B7A4"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$66.00 </w:t>
            </w:r>
          </w:p>
        </w:tc>
        <w:tc>
          <w:tcPr>
            <w:tcW w:w="1654" w:type="dxa"/>
            <w:noWrap/>
            <w:hideMark/>
          </w:tcPr>
          <w:p w14:paraId="2BD9FC46"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64AFE045"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37E6E2C7"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6D32636C"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InkShield AUX_OUT breakout</w:t>
            </w:r>
          </w:p>
        </w:tc>
        <w:tc>
          <w:tcPr>
            <w:tcW w:w="1010" w:type="dxa"/>
            <w:noWrap/>
            <w:hideMark/>
          </w:tcPr>
          <w:p w14:paraId="411D0BD6"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125BF646"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$9.00 </w:t>
            </w:r>
          </w:p>
        </w:tc>
        <w:tc>
          <w:tcPr>
            <w:tcW w:w="1193" w:type="dxa"/>
            <w:noWrap/>
            <w:hideMark/>
          </w:tcPr>
          <w:p w14:paraId="6D0393A0"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$9.00 </w:t>
            </w:r>
          </w:p>
        </w:tc>
        <w:tc>
          <w:tcPr>
            <w:tcW w:w="1654" w:type="dxa"/>
            <w:noWrap/>
            <w:hideMark/>
          </w:tcPr>
          <w:p w14:paraId="3D4343CE"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588D1837"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637EED2D"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2F96BC3E"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Molex connector</w:t>
            </w:r>
          </w:p>
        </w:tc>
        <w:tc>
          <w:tcPr>
            <w:tcW w:w="1010" w:type="dxa"/>
            <w:noWrap/>
            <w:hideMark/>
          </w:tcPr>
          <w:p w14:paraId="44C06918"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2</w:t>
            </w:r>
          </w:p>
        </w:tc>
        <w:tc>
          <w:tcPr>
            <w:tcW w:w="1193" w:type="dxa"/>
            <w:noWrap/>
            <w:hideMark/>
          </w:tcPr>
          <w:p w14:paraId="248C9E01"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$1.09 </w:t>
            </w:r>
          </w:p>
        </w:tc>
        <w:tc>
          <w:tcPr>
            <w:tcW w:w="1193" w:type="dxa"/>
            <w:noWrap/>
            <w:hideMark/>
          </w:tcPr>
          <w:p w14:paraId="41964F80"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$2.18 </w:t>
            </w:r>
          </w:p>
        </w:tc>
        <w:tc>
          <w:tcPr>
            <w:tcW w:w="1654" w:type="dxa"/>
            <w:noWrap/>
            <w:hideMark/>
          </w:tcPr>
          <w:p w14:paraId="3E74B1C0"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1DD3DAD5"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39E135BD"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175DC259"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Molex connector(x2 3.5mm female)</w:t>
            </w:r>
          </w:p>
        </w:tc>
        <w:tc>
          <w:tcPr>
            <w:tcW w:w="1010" w:type="dxa"/>
            <w:noWrap/>
            <w:hideMark/>
          </w:tcPr>
          <w:p w14:paraId="02F5927F"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2201D486"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$0.79 </w:t>
            </w:r>
          </w:p>
        </w:tc>
        <w:tc>
          <w:tcPr>
            <w:tcW w:w="1193" w:type="dxa"/>
            <w:noWrap/>
            <w:hideMark/>
          </w:tcPr>
          <w:p w14:paraId="3B42EFF9"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$0.79 </w:t>
            </w:r>
          </w:p>
        </w:tc>
        <w:tc>
          <w:tcPr>
            <w:tcW w:w="1654" w:type="dxa"/>
            <w:noWrap/>
            <w:hideMark/>
          </w:tcPr>
          <w:p w14:paraId="11FD0564"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32C49051"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15096622"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0FD763FD"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Small heat sinks</w:t>
            </w:r>
          </w:p>
        </w:tc>
        <w:tc>
          <w:tcPr>
            <w:tcW w:w="1010" w:type="dxa"/>
            <w:noWrap/>
            <w:hideMark/>
          </w:tcPr>
          <w:p w14:paraId="55238998"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10</w:t>
            </w:r>
          </w:p>
        </w:tc>
        <w:tc>
          <w:tcPr>
            <w:tcW w:w="1193" w:type="dxa"/>
            <w:noWrap/>
            <w:hideMark/>
          </w:tcPr>
          <w:p w14:paraId="4F627E42"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$1.95 </w:t>
            </w:r>
          </w:p>
        </w:tc>
        <w:tc>
          <w:tcPr>
            <w:tcW w:w="1193" w:type="dxa"/>
            <w:noWrap/>
            <w:hideMark/>
          </w:tcPr>
          <w:p w14:paraId="1092955A"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$19.50 </w:t>
            </w:r>
          </w:p>
        </w:tc>
        <w:tc>
          <w:tcPr>
            <w:tcW w:w="1654" w:type="dxa"/>
            <w:noWrap/>
            <w:hideMark/>
          </w:tcPr>
          <w:p w14:paraId="62785C55"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3E7B2363"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3BE219FF"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249FDFAC"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Small heat sinks</w:t>
            </w:r>
          </w:p>
        </w:tc>
        <w:tc>
          <w:tcPr>
            <w:tcW w:w="1010" w:type="dxa"/>
            <w:noWrap/>
            <w:hideMark/>
          </w:tcPr>
          <w:p w14:paraId="2454A19A"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5</w:t>
            </w:r>
          </w:p>
        </w:tc>
        <w:tc>
          <w:tcPr>
            <w:tcW w:w="1193" w:type="dxa"/>
            <w:noWrap/>
            <w:hideMark/>
          </w:tcPr>
          <w:p w14:paraId="5DC85BCC"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$1.95 </w:t>
            </w:r>
          </w:p>
        </w:tc>
        <w:tc>
          <w:tcPr>
            <w:tcW w:w="1193" w:type="dxa"/>
            <w:noWrap/>
            <w:hideMark/>
          </w:tcPr>
          <w:p w14:paraId="6A768C8E"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$9.75 </w:t>
            </w:r>
          </w:p>
        </w:tc>
        <w:tc>
          <w:tcPr>
            <w:tcW w:w="1654" w:type="dxa"/>
            <w:noWrap/>
            <w:hideMark/>
          </w:tcPr>
          <w:p w14:paraId="60FB0F8E"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1A90B0FA"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35FECD30"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6C0C27CC"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Arduino MEGA</w:t>
            </w:r>
          </w:p>
        </w:tc>
        <w:tc>
          <w:tcPr>
            <w:tcW w:w="1010" w:type="dxa"/>
            <w:noWrap/>
            <w:hideMark/>
          </w:tcPr>
          <w:p w14:paraId="295FA6FC"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5595DE59"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$26.00 </w:t>
            </w:r>
          </w:p>
        </w:tc>
        <w:tc>
          <w:tcPr>
            <w:tcW w:w="1193" w:type="dxa"/>
            <w:noWrap/>
            <w:hideMark/>
          </w:tcPr>
          <w:p w14:paraId="717FDD23"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$26.00 </w:t>
            </w:r>
          </w:p>
        </w:tc>
        <w:tc>
          <w:tcPr>
            <w:tcW w:w="1654" w:type="dxa"/>
            <w:noWrap/>
            <w:hideMark/>
          </w:tcPr>
          <w:p w14:paraId="51537BA1"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0ABAA955"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36822241"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0B1283D5"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Thermal tape</w:t>
            </w:r>
          </w:p>
        </w:tc>
        <w:tc>
          <w:tcPr>
            <w:tcW w:w="1010" w:type="dxa"/>
            <w:noWrap/>
            <w:hideMark/>
          </w:tcPr>
          <w:p w14:paraId="60582A3D"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31595847"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$3.95 </w:t>
            </w:r>
          </w:p>
        </w:tc>
        <w:tc>
          <w:tcPr>
            <w:tcW w:w="1193" w:type="dxa"/>
            <w:noWrap/>
            <w:hideMark/>
          </w:tcPr>
          <w:p w14:paraId="4B9C67C5"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$3.95 </w:t>
            </w:r>
          </w:p>
        </w:tc>
        <w:tc>
          <w:tcPr>
            <w:tcW w:w="1654" w:type="dxa"/>
            <w:noWrap/>
            <w:hideMark/>
          </w:tcPr>
          <w:p w14:paraId="4A45D173"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7380FD4B"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30A1BE74"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3968E2C4"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Female PCB headers, 2 conn.</w:t>
            </w:r>
          </w:p>
        </w:tc>
        <w:tc>
          <w:tcPr>
            <w:tcW w:w="1010" w:type="dxa"/>
            <w:noWrap/>
            <w:hideMark/>
          </w:tcPr>
          <w:p w14:paraId="07D05A2A"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15</w:t>
            </w:r>
          </w:p>
        </w:tc>
        <w:tc>
          <w:tcPr>
            <w:tcW w:w="1193" w:type="dxa"/>
            <w:noWrap/>
            <w:hideMark/>
          </w:tcPr>
          <w:p w14:paraId="5F1FB261"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$0.35 </w:t>
            </w:r>
          </w:p>
        </w:tc>
        <w:tc>
          <w:tcPr>
            <w:tcW w:w="1193" w:type="dxa"/>
            <w:noWrap/>
            <w:hideMark/>
          </w:tcPr>
          <w:p w14:paraId="5E0B2B1F"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$5.25 </w:t>
            </w:r>
          </w:p>
        </w:tc>
        <w:tc>
          <w:tcPr>
            <w:tcW w:w="1654" w:type="dxa"/>
            <w:noWrap/>
            <w:hideMark/>
          </w:tcPr>
          <w:p w14:paraId="6D823613"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376173BC"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7A036958"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481422BC"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Female PCB headers, 3 conn.</w:t>
            </w:r>
          </w:p>
        </w:tc>
        <w:tc>
          <w:tcPr>
            <w:tcW w:w="1010" w:type="dxa"/>
            <w:noWrap/>
            <w:hideMark/>
          </w:tcPr>
          <w:p w14:paraId="478561C9"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3</w:t>
            </w:r>
          </w:p>
        </w:tc>
        <w:tc>
          <w:tcPr>
            <w:tcW w:w="1193" w:type="dxa"/>
            <w:noWrap/>
            <w:hideMark/>
          </w:tcPr>
          <w:p w14:paraId="63052D8A"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$0.49 </w:t>
            </w:r>
          </w:p>
        </w:tc>
        <w:tc>
          <w:tcPr>
            <w:tcW w:w="1193" w:type="dxa"/>
            <w:noWrap/>
            <w:hideMark/>
          </w:tcPr>
          <w:p w14:paraId="58B0F8F3"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$1.47 </w:t>
            </w:r>
          </w:p>
        </w:tc>
        <w:tc>
          <w:tcPr>
            <w:tcW w:w="1654" w:type="dxa"/>
            <w:noWrap/>
            <w:hideMark/>
          </w:tcPr>
          <w:p w14:paraId="184B58BF"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1D986264"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3999B337"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6FED5F0F"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Female PCB headers, 4 conn.</w:t>
            </w:r>
          </w:p>
        </w:tc>
        <w:tc>
          <w:tcPr>
            <w:tcW w:w="1010" w:type="dxa"/>
            <w:noWrap/>
            <w:hideMark/>
          </w:tcPr>
          <w:p w14:paraId="0064B9AA"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3</w:t>
            </w:r>
          </w:p>
        </w:tc>
        <w:tc>
          <w:tcPr>
            <w:tcW w:w="1193" w:type="dxa"/>
            <w:noWrap/>
            <w:hideMark/>
          </w:tcPr>
          <w:p w14:paraId="333361EF"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$0.62 </w:t>
            </w:r>
          </w:p>
        </w:tc>
        <w:tc>
          <w:tcPr>
            <w:tcW w:w="1193" w:type="dxa"/>
            <w:noWrap/>
            <w:hideMark/>
          </w:tcPr>
          <w:p w14:paraId="5540E9FD"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$1.86 </w:t>
            </w:r>
          </w:p>
        </w:tc>
        <w:tc>
          <w:tcPr>
            <w:tcW w:w="1654" w:type="dxa"/>
            <w:noWrap/>
            <w:hideMark/>
          </w:tcPr>
          <w:p w14:paraId="365D60CF"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3757AD22"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2729D009"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587D11DB"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D sub connectors</w:t>
            </w:r>
          </w:p>
        </w:tc>
        <w:tc>
          <w:tcPr>
            <w:tcW w:w="1010" w:type="dxa"/>
            <w:noWrap/>
            <w:hideMark/>
          </w:tcPr>
          <w:p w14:paraId="5122E655"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4</w:t>
            </w:r>
          </w:p>
        </w:tc>
        <w:tc>
          <w:tcPr>
            <w:tcW w:w="1193" w:type="dxa"/>
            <w:noWrap/>
            <w:hideMark/>
          </w:tcPr>
          <w:p w14:paraId="42EB3AAC"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$2.95 </w:t>
            </w:r>
          </w:p>
        </w:tc>
        <w:tc>
          <w:tcPr>
            <w:tcW w:w="1193" w:type="dxa"/>
            <w:noWrap/>
            <w:hideMark/>
          </w:tcPr>
          <w:p w14:paraId="5536B29F"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$11.80 </w:t>
            </w:r>
          </w:p>
        </w:tc>
        <w:tc>
          <w:tcPr>
            <w:tcW w:w="1654" w:type="dxa"/>
            <w:noWrap/>
            <w:hideMark/>
          </w:tcPr>
          <w:p w14:paraId="2E6F6B4F"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03747E9C"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0E6C9BE8"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0A1EA6F0" w14:textId="77777777" w:rsidR="00292E10" w:rsidRPr="00A16583" w:rsidRDefault="00292E10" w:rsidP="00292E10">
            <w:pPr>
              <w:rPr>
                <w:rFonts w:ascii="Calibri" w:eastAsia="Times New Roman" w:hAnsi="Calibri" w:cs="Times New Roman"/>
                <w:color w:val="000000"/>
                <w:lang w:bidi="ar-SA"/>
              </w:rPr>
            </w:pPr>
            <w:proofErr w:type="spellStart"/>
            <w:r w:rsidRPr="00A16583">
              <w:rPr>
                <w:rFonts w:ascii="Calibri" w:eastAsia="Times New Roman" w:hAnsi="Calibri" w:cs="Times New Roman"/>
                <w:color w:val="000000"/>
                <w:lang w:bidi="ar-SA"/>
              </w:rPr>
              <w:t>Microswitches</w:t>
            </w:r>
            <w:proofErr w:type="spellEnd"/>
          </w:p>
        </w:tc>
        <w:tc>
          <w:tcPr>
            <w:tcW w:w="1010" w:type="dxa"/>
            <w:noWrap/>
            <w:hideMark/>
          </w:tcPr>
          <w:p w14:paraId="54F70B78"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2</w:t>
            </w:r>
          </w:p>
        </w:tc>
        <w:tc>
          <w:tcPr>
            <w:tcW w:w="1193" w:type="dxa"/>
            <w:noWrap/>
            <w:hideMark/>
          </w:tcPr>
          <w:p w14:paraId="247FE2F9"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$3.93</w:t>
            </w:r>
          </w:p>
        </w:tc>
        <w:tc>
          <w:tcPr>
            <w:tcW w:w="1193" w:type="dxa"/>
            <w:noWrap/>
            <w:hideMark/>
          </w:tcPr>
          <w:p w14:paraId="59331EE8"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$7.86 </w:t>
            </w:r>
          </w:p>
        </w:tc>
        <w:tc>
          <w:tcPr>
            <w:tcW w:w="1654" w:type="dxa"/>
            <w:noWrap/>
            <w:hideMark/>
          </w:tcPr>
          <w:p w14:paraId="193589D1"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35F4E11B"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No</w:t>
            </w:r>
          </w:p>
        </w:tc>
      </w:tr>
      <w:tr w:rsidR="00A16583" w:rsidRPr="00A16583" w14:paraId="1B2BAB30"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77A5D79D"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PSU cable</w:t>
            </w:r>
          </w:p>
        </w:tc>
        <w:tc>
          <w:tcPr>
            <w:tcW w:w="1010" w:type="dxa"/>
            <w:noWrap/>
            <w:hideMark/>
          </w:tcPr>
          <w:p w14:paraId="304D950D"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2B5BE6AB"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$6.14</w:t>
            </w:r>
          </w:p>
        </w:tc>
        <w:tc>
          <w:tcPr>
            <w:tcW w:w="1193" w:type="dxa"/>
            <w:noWrap/>
            <w:hideMark/>
          </w:tcPr>
          <w:p w14:paraId="7FAD0AE1"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$6.14 </w:t>
            </w:r>
          </w:p>
        </w:tc>
        <w:tc>
          <w:tcPr>
            <w:tcW w:w="1654" w:type="dxa"/>
            <w:noWrap/>
            <w:hideMark/>
          </w:tcPr>
          <w:p w14:paraId="2C8754FF"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5ED48CD5"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No</w:t>
            </w:r>
          </w:p>
        </w:tc>
      </w:tr>
      <w:tr w:rsidR="00A16583" w:rsidRPr="00A16583" w14:paraId="2BAB3483"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755301D0"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DC fan</w:t>
            </w:r>
          </w:p>
        </w:tc>
        <w:tc>
          <w:tcPr>
            <w:tcW w:w="1010" w:type="dxa"/>
            <w:noWrap/>
            <w:hideMark/>
          </w:tcPr>
          <w:p w14:paraId="0C797D4E"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2BC8CCD0"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$4.95</w:t>
            </w:r>
          </w:p>
        </w:tc>
        <w:tc>
          <w:tcPr>
            <w:tcW w:w="1193" w:type="dxa"/>
            <w:noWrap/>
            <w:hideMark/>
          </w:tcPr>
          <w:p w14:paraId="5166193C"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$4.95 </w:t>
            </w:r>
          </w:p>
        </w:tc>
        <w:tc>
          <w:tcPr>
            <w:tcW w:w="1654" w:type="dxa"/>
            <w:noWrap/>
            <w:hideMark/>
          </w:tcPr>
          <w:p w14:paraId="54E2EC2F"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208BBBAA"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No</w:t>
            </w:r>
          </w:p>
        </w:tc>
      </w:tr>
      <w:tr w:rsidR="00A16583" w:rsidRPr="00A16583" w14:paraId="7686DD6A"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620A5191"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Stepper motor w/ threaded shaft</w:t>
            </w:r>
          </w:p>
        </w:tc>
        <w:tc>
          <w:tcPr>
            <w:tcW w:w="1010" w:type="dxa"/>
            <w:noWrap/>
            <w:hideMark/>
          </w:tcPr>
          <w:p w14:paraId="40E8088F"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2</w:t>
            </w:r>
          </w:p>
        </w:tc>
        <w:tc>
          <w:tcPr>
            <w:tcW w:w="1193" w:type="dxa"/>
            <w:noWrap/>
            <w:hideMark/>
          </w:tcPr>
          <w:p w14:paraId="209D2A78"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$85.93</w:t>
            </w:r>
          </w:p>
        </w:tc>
        <w:tc>
          <w:tcPr>
            <w:tcW w:w="1193" w:type="dxa"/>
            <w:noWrap/>
            <w:hideMark/>
          </w:tcPr>
          <w:p w14:paraId="4873133D"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$171.86 </w:t>
            </w:r>
          </w:p>
        </w:tc>
        <w:tc>
          <w:tcPr>
            <w:tcW w:w="1654" w:type="dxa"/>
            <w:noWrap/>
            <w:hideMark/>
          </w:tcPr>
          <w:p w14:paraId="01B5D63E"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 xml:space="preserve">ECE </w:t>
            </w:r>
            <w:proofErr w:type="spellStart"/>
            <w:r w:rsidRPr="00A16583">
              <w:rPr>
                <w:rFonts w:ascii="Calibri" w:eastAsia="Times New Roman" w:hAnsi="Calibri" w:cs="Times New Roman"/>
                <w:color w:val="000000"/>
                <w:lang w:bidi="ar-SA"/>
              </w:rPr>
              <w:t>dept</w:t>
            </w:r>
            <w:proofErr w:type="spellEnd"/>
          </w:p>
        </w:tc>
        <w:tc>
          <w:tcPr>
            <w:tcW w:w="1470" w:type="dxa"/>
          </w:tcPr>
          <w:p w14:paraId="37E8BC26"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2D71C141"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2EE913A9"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Jumper wire (JST to PCB female)</w:t>
            </w:r>
          </w:p>
        </w:tc>
        <w:tc>
          <w:tcPr>
            <w:tcW w:w="1010" w:type="dxa"/>
            <w:noWrap/>
            <w:hideMark/>
          </w:tcPr>
          <w:p w14:paraId="3EA40074"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34B2359D"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$1.50</w:t>
            </w:r>
          </w:p>
        </w:tc>
        <w:tc>
          <w:tcPr>
            <w:tcW w:w="1193" w:type="dxa"/>
            <w:noWrap/>
            <w:hideMark/>
          </w:tcPr>
          <w:p w14:paraId="33BF88D9"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$1.50 </w:t>
            </w:r>
          </w:p>
        </w:tc>
        <w:tc>
          <w:tcPr>
            <w:tcW w:w="1654" w:type="dxa"/>
            <w:noWrap/>
            <w:hideMark/>
          </w:tcPr>
          <w:p w14:paraId="55F1CB3E"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380EDE45"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No</w:t>
            </w:r>
          </w:p>
        </w:tc>
      </w:tr>
      <w:tr w:rsidR="00A16583" w:rsidRPr="00A16583" w14:paraId="5EB9EEA8"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000F9955"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4 pin MOLEX connector</w:t>
            </w:r>
          </w:p>
        </w:tc>
        <w:tc>
          <w:tcPr>
            <w:tcW w:w="1010" w:type="dxa"/>
            <w:noWrap/>
            <w:hideMark/>
          </w:tcPr>
          <w:p w14:paraId="717A06A0"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715D2388"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$0.95</w:t>
            </w:r>
          </w:p>
        </w:tc>
        <w:tc>
          <w:tcPr>
            <w:tcW w:w="1193" w:type="dxa"/>
            <w:noWrap/>
            <w:hideMark/>
          </w:tcPr>
          <w:p w14:paraId="1D29062E"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16583">
              <w:rPr>
                <w:rFonts w:ascii="Calibri" w:hAnsi="Calibri"/>
                <w:color w:val="000000"/>
              </w:rPr>
              <w:t xml:space="preserve">$0.95 </w:t>
            </w:r>
          </w:p>
        </w:tc>
        <w:tc>
          <w:tcPr>
            <w:tcW w:w="1654" w:type="dxa"/>
            <w:noWrap/>
            <w:hideMark/>
          </w:tcPr>
          <w:p w14:paraId="49DECA3C"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03012A21"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No</w:t>
            </w:r>
          </w:p>
        </w:tc>
      </w:tr>
      <w:tr w:rsidR="00A16583" w:rsidRPr="00A16583" w14:paraId="40A0F810"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1E05857E" w14:textId="77777777" w:rsidR="00292E10" w:rsidRPr="00A16583" w:rsidRDefault="00292E10" w:rsidP="00292E10">
            <w:pPr>
              <w:rPr>
                <w:rFonts w:ascii="Calibri" w:eastAsia="Times New Roman" w:hAnsi="Calibri" w:cs="Times New Roman"/>
                <w:color w:val="000000"/>
                <w:lang w:bidi="ar-SA"/>
              </w:rPr>
            </w:pPr>
            <w:proofErr w:type="spellStart"/>
            <w:r w:rsidRPr="00A16583">
              <w:rPr>
                <w:rFonts w:ascii="Calibri" w:eastAsia="Times New Roman" w:hAnsi="Calibri" w:cs="Times New Roman"/>
                <w:color w:val="000000"/>
                <w:lang w:bidi="ar-SA"/>
              </w:rPr>
              <w:t>Heatsink</w:t>
            </w:r>
            <w:proofErr w:type="spellEnd"/>
            <w:r w:rsidRPr="00A16583">
              <w:rPr>
                <w:rFonts w:ascii="Calibri" w:eastAsia="Times New Roman" w:hAnsi="Calibri" w:cs="Times New Roman"/>
                <w:color w:val="000000"/>
                <w:lang w:bidi="ar-SA"/>
              </w:rPr>
              <w:t xml:space="preserve"> compound</w:t>
            </w:r>
          </w:p>
        </w:tc>
        <w:tc>
          <w:tcPr>
            <w:tcW w:w="1010" w:type="dxa"/>
            <w:noWrap/>
            <w:hideMark/>
          </w:tcPr>
          <w:p w14:paraId="54DEF0D0"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w:t>
            </w:r>
          </w:p>
        </w:tc>
        <w:tc>
          <w:tcPr>
            <w:tcW w:w="1193" w:type="dxa"/>
            <w:noWrap/>
            <w:hideMark/>
          </w:tcPr>
          <w:p w14:paraId="07C944B1"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$1.95</w:t>
            </w:r>
          </w:p>
        </w:tc>
        <w:tc>
          <w:tcPr>
            <w:tcW w:w="1193" w:type="dxa"/>
            <w:noWrap/>
            <w:hideMark/>
          </w:tcPr>
          <w:p w14:paraId="4F5CE7B5" w14:textId="77777777" w:rsidR="00292E10" w:rsidRPr="00A16583" w:rsidRDefault="00292E10" w:rsidP="00292E1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A16583">
              <w:rPr>
                <w:rFonts w:ascii="Calibri" w:hAnsi="Calibri"/>
                <w:color w:val="000000"/>
              </w:rPr>
              <w:t xml:space="preserve">$1.95 </w:t>
            </w:r>
          </w:p>
        </w:tc>
        <w:tc>
          <w:tcPr>
            <w:tcW w:w="1654" w:type="dxa"/>
            <w:noWrap/>
            <w:hideMark/>
          </w:tcPr>
          <w:p w14:paraId="3A31E771"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2788A7FA"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No</w:t>
            </w:r>
          </w:p>
        </w:tc>
      </w:tr>
      <w:tr w:rsidR="00A16583" w:rsidRPr="00A16583" w14:paraId="2DFE6455"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7A595A45" w14:textId="77777777" w:rsidR="00292E10" w:rsidRPr="00A16583" w:rsidRDefault="00292E10" w:rsidP="00292E10">
            <w:pPr>
              <w:rPr>
                <w:rFonts w:ascii="Calibri" w:eastAsia="Times New Roman" w:hAnsi="Calibri" w:cs="Times New Roman"/>
                <w:color w:val="000000"/>
                <w:lang w:bidi="ar-SA"/>
              </w:rPr>
            </w:pPr>
            <w:r w:rsidRPr="00A16583">
              <w:rPr>
                <w:rFonts w:ascii="Calibri" w:eastAsia="Times New Roman" w:hAnsi="Calibri" w:cs="Times New Roman"/>
                <w:color w:val="000000"/>
                <w:lang w:bidi="ar-SA"/>
              </w:rPr>
              <w:t>PCB Mounting Feet</w:t>
            </w:r>
          </w:p>
        </w:tc>
        <w:tc>
          <w:tcPr>
            <w:tcW w:w="1010" w:type="dxa"/>
            <w:noWrap/>
            <w:hideMark/>
          </w:tcPr>
          <w:p w14:paraId="50E90ED0"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2</w:t>
            </w:r>
          </w:p>
        </w:tc>
        <w:tc>
          <w:tcPr>
            <w:tcW w:w="1193" w:type="dxa"/>
            <w:noWrap/>
            <w:hideMark/>
          </w:tcPr>
          <w:p w14:paraId="17EA243F"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$4.35</w:t>
            </w:r>
          </w:p>
        </w:tc>
        <w:tc>
          <w:tcPr>
            <w:tcW w:w="1193" w:type="dxa"/>
            <w:noWrap/>
            <w:hideMark/>
          </w:tcPr>
          <w:p w14:paraId="0C7D40D5" w14:textId="77777777" w:rsidR="00292E10" w:rsidRPr="00A16583" w:rsidRDefault="00292E10" w:rsidP="00292E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lang w:bidi="ar-SA"/>
              </w:rPr>
            </w:pPr>
            <w:r w:rsidRPr="00A16583">
              <w:rPr>
                <w:rFonts w:ascii="Calibri" w:eastAsia="Times New Roman" w:hAnsi="Calibri" w:cs="Times New Roman"/>
                <w:bCs/>
                <w:color w:val="000000"/>
                <w:lang w:bidi="ar-SA"/>
              </w:rPr>
              <w:t>$8.70</w:t>
            </w:r>
          </w:p>
        </w:tc>
        <w:tc>
          <w:tcPr>
            <w:tcW w:w="1654" w:type="dxa"/>
            <w:noWrap/>
            <w:hideMark/>
          </w:tcPr>
          <w:p w14:paraId="3C2CEAD8"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Wheeler</w:t>
            </w:r>
          </w:p>
        </w:tc>
        <w:tc>
          <w:tcPr>
            <w:tcW w:w="1470" w:type="dxa"/>
          </w:tcPr>
          <w:p w14:paraId="223A348A"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A16583">
              <w:rPr>
                <w:rFonts w:ascii="Calibri" w:eastAsia="Times New Roman" w:hAnsi="Calibri" w:cs="Times New Roman"/>
                <w:color w:val="000000"/>
                <w:lang w:bidi="ar-SA"/>
              </w:rPr>
              <w:t>Yes</w:t>
            </w:r>
          </w:p>
        </w:tc>
      </w:tr>
      <w:tr w:rsidR="00A16583" w:rsidRPr="00A16583" w14:paraId="1861F9AE"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135BCE53" w14:textId="77777777" w:rsidR="00292E10" w:rsidRPr="00A16583" w:rsidRDefault="00292E10" w:rsidP="00292E10">
            <w:pPr>
              <w:rPr>
                <w:rFonts w:ascii="Calibri" w:eastAsia="Times New Roman" w:hAnsi="Calibri" w:cs="Times New Roman"/>
                <w:color w:val="000000"/>
                <w:lang w:bidi="ar-SA"/>
              </w:rPr>
            </w:pPr>
          </w:p>
        </w:tc>
        <w:tc>
          <w:tcPr>
            <w:tcW w:w="1010" w:type="dxa"/>
            <w:noWrap/>
            <w:hideMark/>
          </w:tcPr>
          <w:p w14:paraId="4406F788"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c>
          <w:tcPr>
            <w:tcW w:w="1193" w:type="dxa"/>
            <w:noWrap/>
            <w:hideMark/>
          </w:tcPr>
          <w:p w14:paraId="5A52EAC8"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c>
          <w:tcPr>
            <w:tcW w:w="1193" w:type="dxa"/>
            <w:noWrap/>
            <w:hideMark/>
          </w:tcPr>
          <w:p w14:paraId="3A05D459"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lang w:bidi="ar-SA"/>
              </w:rPr>
            </w:pPr>
          </w:p>
        </w:tc>
        <w:tc>
          <w:tcPr>
            <w:tcW w:w="1654" w:type="dxa"/>
            <w:noWrap/>
            <w:hideMark/>
          </w:tcPr>
          <w:p w14:paraId="0CB01E12"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c>
          <w:tcPr>
            <w:tcW w:w="1470" w:type="dxa"/>
          </w:tcPr>
          <w:p w14:paraId="5B7E53CE"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r>
      <w:tr w:rsidR="00A16583" w:rsidRPr="00A16583" w14:paraId="4C417C3D" w14:textId="77777777" w:rsidTr="00A16583">
        <w:trPr>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01B434A6" w14:textId="77777777" w:rsidR="00292E10" w:rsidRPr="00A16583" w:rsidRDefault="00292E10" w:rsidP="00292E10">
            <w:pPr>
              <w:rPr>
                <w:rFonts w:ascii="Calibri" w:eastAsia="Times New Roman" w:hAnsi="Calibri" w:cs="Times New Roman"/>
                <w:color w:val="000000"/>
                <w:lang w:bidi="ar-SA"/>
              </w:rPr>
            </w:pPr>
          </w:p>
        </w:tc>
        <w:tc>
          <w:tcPr>
            <w:tcW w:w="1010" w:type="dxa"/>
            <w:noWrap/>
            <w:hideMark/>
          </w:tcPr>
          <w:p w14:paraId="79546CC3"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
        </w:tc>
        <w:tc>
          <w:tcPr>
            <w:tcW w:w="1193" w:type="dxa"/>
            <w:noWrap/>
            <w:hideMark/>
          </w:tcPr>
          <w:p w14:paraId="36DD7858"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
        </w:tc>
        <w:tc>
          <w:tcPr>
            <w:tcW w:w="1193" w:type="dxa"/>
            <w:noWrap/>
            <w:hideMark/>
          </w:tcPr>
          <w:p w14:paraId="695E89FA"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lang w:bidi="ar-SA"/>
              </w:rPr>
            </w:pPr>
            <w:r w:rsidRPr="00A16583">
              <w:rPr>
                <w:rFonts w:ascii="Calibri" w:eastAsia="Times New Roman" w:hAnsi="Calibri" w:cs="Times New Roman"/>
                <w:b/>
                <w:bCs/>
                <w:color w:val="000000"/>
                <w:lang w:bidi="ar-SA"/>
              </w:rPr>
              <w:t>Total</w:t>
            </w:r>
          </w:p>
        </w:tc>
        <w:tc>
          <w:tcPr>
            <w:tcW w:w="1654" w:type="dxa"/>
            <w:noWrap/>
            <w:hideMark/>
          </w:tcPr>
          <w:p w14:paraId="6AE03CFF"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
        </w:tc>
        <w:tc>
          <w:tcPr>
            <w:tcW w:w="1470" w:type="dxa"/>
          </w:tcPr>
          <w:p w14:paraId="3790E22C" w14:textId="77777777" w:rsidR="00292E10" w:rsidRPr="00A16583" w:rsidRDefault="00292E10" w:rsidP="00292E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
        </w:tc>
      </w:tr>
      <w:tr w:rsidR="00A16583" w:rsidRPr="00A16583" w14:paraId="7B80AC99" w14:textId="77777777" w:rsidTr="00A1658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417" w:type="dxa"/>
            <w:noWrap/>
            <w:hideMark/>
          </w:tcPr>
          <w:p w14:paraId="07480A3A" w14:textId="77777777" w:rsidR="00292E10" w:rsidRPr="00A16583" w:rsidRDefault="00292E10" w:rsidP="00292E10">
            <w:pPr>
              <w:rPr>
                <w:rFonts w:ascii="Calibri" w:eastAsia="Times New Roman" w:hAnsi="Calibri" w:cs="Times New Roman"/>
                <w:color w:val="000000"/>
                <w:lang w:bidi="ar-SA"/>
              </w:rPr>
            </w:pPr>
          </w:p>
        </w:tc>
        <w:tc>
          <w:tcPr>
            <w:tcW w:w="1010" w:type="dxa"/>
            <w:noWrap/>
            <w:hideMark/>
          </w:tcPr>
          <w:p w14:paraId="71BD1348"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c>
          <w:tcPr>
            <w:tcW w:w="1193" w:type="dxa"/>
            <w:noWrap/>
            <w:hideMark/>
          </w:tcPr>
          <w:p w14:paraId="7D99A48B"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c>
          <w:tcPr>
            <w:tcW w:w="1193" w:type="dxa"/>
            <w:noWrap/>
            <w:hideMark/>
          </w:tcPr>
          <w:p w14:paraId="0A4A5E36" w14:textId="77777777" w:rsidR="00292E10" w:rsidRPr="00A16583" w:rsidRDefault="00EC284C" w:rsidP="00292E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bidi="ar-SA"/>
              </w:rPr>
            </w:pPr>
            <w:r w:rsidRPr="00A16583">
              <w:rPr>
                <w:rFonts w:ascii="Calibri" w:eastAsia="Times New Roman" w:hAnsi="Calibri" w:cs="Times New Roman"/>
                <w:b/>
                <w:color w:val="000000"/>
                <w:lang w:bidi="ar-SA"/>
              </w:rPr>
              <w:t>$537.95</w:t>
            </w:r>
          </w:p>
        </w:tc>
        <w:tc>
          <w:tcPr>
            <w:tcW w:w="1654" w:type="dxa"/>
            <w:noWrap/>
            <w:hideMark/>
          </w:tcPr>
          <w:p w14:paraId="620CFEE1"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c>
          <w:tcPr>
            <w:tcW w:w="1470" w:type="dxa"/>
          </w:tcPr>
          <w:p w14:paraId="279ADF99" w14:textId="77777777" w:rsidR="00292E10" w:rsidRPr="00A16583" w:rsidRDefault="00292E10" w:rsidP="00292E1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r>
    </w:tbl>
    <w:p w14:paraId="126A5662" w14:textId="77777777" w:rsidR="008416D9" w:rsidRDefault="008416D9" w:rsidP="000559CB">
      <w:pPr>
        <w:sectPr w:rsidR="008416D9" w:rsidSect="00A35BB4">
          <w:pgSz w:w="12240" w:h="15840"/>
          <w:pgMar w:top="720" w:right="720" w:bottom="720" w:left="720" w:header="432" w:footer="720" w:gutter="0"/>
          <w:cols w:space="720"/>
          <w:docGrid w:linePitch="360"/>
        </w:sectPr>
      </w:pPr>
    </w:p>
    <w:tbl>
      <w:tblPr>
        <w:tblStyle w:val="MediumGrid1-Accent1"/>
        <w:tblpPr w:leftFromText="180" w:rightFromText="180" w:vertAnchor="page" w:horzAnchor="margin" w:tblpXSpec="center" w:tblpY="990"/>
        <w:tblW w:w="10023" w:type="dxa"/>
        <w:tblLook w:val="04A0" w:firstRow="1" w:lastRow="0" w:firstColumn="1" w:lastColumn="0" w:noHBand="0" w:noVBand="1"/>
      </w:tblPr>
      <w:tblGrid>
        <w:gridCol w:w="3137"/>
        <w:gridCol w:w="1312"/>
        <w:gridCol w:w="1639"/>
        <w:gridCol w:w="894"/>
        <w:gridCol w:w="3041"/>
      </w:tblGrid>
      <w:tr w:rsidR="0011783D" w:rsidRPr="000559CB" w14:paraId="099944E0" w14:textId="77777777" w:rsidTr="0011783D">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14809731"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lastRenderedPageBreak/>
              <w:t>Item name</w:t>
            </w:r>
          </w:p>
        </w:tc>
        <w:tc>
          <w:tcPr>
            <w:tcW w:w="1312" w:type="dxa"/>
            <w:noWrap/>
            <w:hideMark/>
          </w:tcPr>
          <w:p w14:paraId="2434DF03" w14:textId="77777777" w:rsidR="0011783D" w:rsidRPr="000559CB" w:rsidRDefault="0011783D" w:rsidP="001178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0559CB">
              <w:rPr>
                <w:rFonts w:ascii="Calibri" w:eastAsia="Times New Roman" w:hAnsi="Calibri" w:cs="Times New Roman"/>
                <w:color w:val="000000"/>
                <w:lang w:bidi="ar-SA"/>
              </w:rPr>
              <w:t>Quantity</w:t>
            </w:r>
          </w:p>
        </w:tc>
        <w:tc>
          <w:tcPr>
            <w:tcW w:w="1639" w:type="dxa"/>
            <w:noWrap/>
            <w:hideMark/>
          </w:tcPr>
          <w:p w14:paraId="1B5C3003" w14:textId="77777777" w:rsidR="0011783D" w:rsidRPr="000559CB" w:rsidRDefault="0011783D" w:rsidP="001178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0559CB">
              <w:rPr>
                <w:rFonts w:ascii="Calibri" w:eastAsia="Times New Roman" w:hAnsi="Calibri" w:cs="Times New Roman"/>
                <w:color w:val="000000"/>
                <w:lang w:bidi="ar-SA"/>
              </w:rPr>
              <w:t>Unit price</w:t>
            </w:r>
          </w:p>
        </w:tc>
        <w:tc>
          <w:tcPr>
            <w:tcW w:w="894" w:type="dxa"/>
            <w:noWrap/>
            <w:hideMark/>
          </w:tcPr>
          <w:p w14:paraId="3AAAA63A" w14:textId="77777777" w:rsidR="0011783D" w:rsidRPr="000559CB" w:rsidRDefault="0011783D" w:rsidP="001178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sidRPr="000559CB">
              <w:rPr>
                <w:rFonts w:ascii="Calibri" w:eastAsia="Times New Roman" w:hAnsi="Calibri" w:cs="Times New Roman"/>
                <w:color w:val="000000"/>
                <w:lang w:bidi="ar-SA"/>
              </w:rPr>
              <w:t>Sub total</w:t>
            </w:r>
          </w:p>
        </w:tc>
        <w:tc>
          <w:tcPr>
            <w:tcW w:w="3041" w:type="dxa"/>
          </w:tcPr>
          <w:p w14:paraId="3FB7CF52" w14:textId="77777777" w:rsidR="0011783D" w:rsidRPr="000559CB" w:rsidRDefault="0011783D" w:rsidP="0011783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Pr>
                <w:rFonts w:ascii="Calibri" w:eastAsia="Times New Roman" w:hAnsi="Calibri" w:cs="Times New Roman"/>
                <w:color w:val="000000"/>
                <w:lang w:bidi="ar-SA"/>
              </w:rPr>
              <w:t>Vendor options</w:t>
            </w:r>
          </w:p>
        </w:tc>
      </w:tr>
      <w:tr w:rsidR="0011783D" w:rsidRPr="000559CB" w14:paraId="0D9E695E" w14:textId="77777777" w:rsidTr="0011783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57F3EECF"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300W power supply</w:t>
            </w:r>
          </w:p>
        </w:tc>
        <w:tc>
          <w:tcPr>
            <w:tcW w:w="1312" w:type="dxa"/>
            <w:noWrap/>
            <w:hideMark/>
          </w:tcPr>
          <w:p w14:paraId="441D6632"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1</w:t>
            </w:r>
          </w:p>
        </w:tc>
        <w:tc>
          <w:tcPr>
            <w:tcW w:w="1639" w:type="dxa"/>
            <w:noWrap/>
            <w:hideMark/>
          </w:tcPr>
          <w:p w14:paraId="36E674B1"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 xml:space="preserve"> $                 16.99 </w:t>
            </w:r>
          </w:p>
        </w:tc>
        <w:tc>
          <w:tcPr>
            <w:tcW w:w="894" w:type="dxa"/>
            <w:noWrap/>
            <w:hideMark/>
          </w:tcPr>
          <w:p w14:paraId="42176CB0" w14:textId="77777777" w:rsidR="0011783D" w:rsidRPr="00EC433F"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pPr>
            <w:r w:rsidRPr="00EC433F">
              <w:t xml:space="preserve">$16.99 </w:t>
            </w:r>
          </w:p>
        </w:tc>
        <w:tc>
          <w:tcPr>
            <w:tcW w:w="3041" w:type="dxa"/>
          </w:tcPr>
          <w:p w14:paraId="17B1733B"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Pr>
                <w:rFonts w:ascii="Calibri" w:eastAsia="Times New Roman" w:hAnsi="Calibri" w:cs="Times New Roman"/>
                <w:color w:val="000000"/>
                <w:lang w:bidi="ar-SA"/>
              </w:rPr>
              <w:t xml:space="preserve">Newegg, </w:t>
            </w:r>
            <w:proofErr w:type="spellStart"/>
            <w:r>
              <w:rPr>
                <w:rFonts w:ascii="Calibri" w:eastAsia="Times New Roman" w:hAnsi="Calibri" w:cs="Times New Roman"/>
                <w:color w:val="000000"/>
                <w:lang w:bidi="ar-SA"/>
              </w:rPr>
              <w:t>tigerdirect</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ebay</w:t>
            </w:r>
            <w:proofErr w:type="spellEnd"/>
          </w:p>
        </w:tc>
      </w:tr>
      <w:tr w:rsidR="0011783D" w:rsidRPr="000559CB" w14:paraId="59424858" w14:textId="77777777" w:rsidTr="0011783D">
        <w:trPr>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113CE0D7" w14:textId="77777777" w:rsidR="0011783D" w:rsidRPr="000559CB" w:rsidRDefault="0011783D" w:rsidP="0011783D">
            <w:pPr>
              <w:rPr>
                <w:rFonts w:ascii="Calibri" w:eastAsia="Times New Roman" w:hAnsi="Calibri" w:cs="Times New Roman"/>
                <w:color w:val="000000"/>
                <w:lang w:bidi="ar-SA"/>
              </w:rPr>
            </w:pPr>
            <w:proofErr w:type="spellStart"/>
            <w:r w:rsidRPr="000559CB">
              <w:rPr>
                <w:rFonts w:ascii="Calibri" w:eastAsia="Times New Roman" w:hAnsi="Calibri" w:cs="Times New Roman"/>
                <w:color w:val="000000"/>
                <w:lang w:bidi="ar-SA"/>
              </w:rPr>
              <w:t>EasyDriver</w:t>
            </w:r>
            <w:proofErr w:type="spellEnd"/>
            <w:r w:rsidRPr="000559CB">
              <w:rPr>
                <w:rFonts w:ascii="Calibri" w:eastAsia="Times New Roman" w:hAnsi="Calibri" w:cs="Times New Roman"/>
                <w:color w:val="000000"/>
                <w:lang w:bidi="ar-SA"/>
              </w:rPr>
              <w:t xml:space="preserve"> stepper motor driver</w:t>
            </w:r>
            <w:r>
              <w:rPr>
                <w:rFonts w:ascii="Calibri" w:eastAsia="Times New Roman" w:hAnsi="Calibri" w:cs="Times New Roman"/>
                <w:color w:val="000000"/>
                <w:lang w:bidi="ar-SA"/>
              </w:rPr>
              <w:t xml:space="preserve">, </w:t>
            </w:r>
            <w:r w:rsidRPr="00E621F4">
              <w:rPr>
                <w:rFonts w:ascii="Calibri" w:eastAsia="Times New Roman" w:hAnsi="Calibri" w:cs="Times New Roman"/>
                <w:color w:val="000000"/>
                <w:lang w:bidi="ar-SA"/>
              </w:rPr>
              <w:t>ROB-10267</w:t>
            </w:r>
          </w:p>
        </w:tc>
        <w:tc>
          <w:tcPr>
            <w:tcW w:w="1312" w:type="dxa"/>
            <w:noWrap/>
            <w:hideMark/>
          </w:tcPr>
          <w:p w14:paraId="678A5997"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Pr>
                <w:rFonts w:eastAsia="Times New Roman"/>
                <w:lang w:bidi="ar-SA"/>
              </w:rPr>
              <w:t>4</w:t>
            </w:r>
          </w:p>
        </w:tc>
        <w:tc>
          <w:tcPr>
            <w:tcW w:w="1639" w:type="dxa"/>
            <w:noWrap/>
            <w:hideMark/>
          </w:tcPr>
          <w:p w14:paraId="419BEC9E"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 xml:space="preserve"> $                 </w:t>
            </w:r>
            <w:r>
              <w:rPr>
                <w:rFonts w:eastAsia="Times New Roman"/>
                <w:lang w:bidi="ar-SA"/>
              </w:rPr>
              <w:t>14.95</w:t>
            </w:r>
            <w:r w:rsidRPr="000559CB">
              <w:rPr>
                <w:rFonts w:eastAsia="Times New Roman"/>
                <w:lang w:bidi="ar-SA"/>
              </w:rPr>
              <w:t xml:space="preserve"> </w:t>
            </w:r>
          </w:p>
        </w:tc>
        <w:tc>
          <w:tcPr>
            <w:tcW w:w="894" w:type="dxa"/>
            <w:noWrap/>
            <w:hideMark/>
          </w:tcPr>
          <w:p w14:paraId="15D13F6B" w14:textId="77777777" w:rsidR="0011783D" w:rsidRPr="00EC433F"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pPr>
            <w:r w:rsidRPr="00EC433F">
              <w:t xml:space="preserve">$59.80 </w:t>
            </w:r>
          </w:p>
        </w:tc>
        <w:tc>
          <w:tcPr>
            <w:tcW w:w="3041" w:type="dxa"/>
          </w:tcPr>
          <w:p w14:paraId="177AB36E"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SparkFun</w:t>
            </w:r>
            <w:proofErr w:type="spellEnd"/>
            <w:r>
              <w:rPr>
                <w:rFonts w:ascii="Calibri" w:eastAsia="Times New Roman" w:hAnsi="Calibri" w:cs="Times New Roman"/>
                <w:color w:val="000000"/>
                <w:lang w:bidi="ar-SA"/>
              </w:rPr>
              <w:t>, Amazon</w:t>
            </w:r>
          </w:p>
        </w:tc>
      </w:tr>
      <w:tr w:rsidR="0011783D" w:rsidRPr="000559CB" w14:paraId="2014C991" w14:textId="77777777" w:rsidTr="0011783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5EDE3973" w14:textId="77777777" w:rsidR="0011783D" w:rsidRPr="000559CB" w:rsidRDefault="0011783D" w:rsidP="0011783D">
            <w:pPr>
              <w:rPr>
                <w:rFonts w:ascii="Calibri" w:eastAsia="Times New Roman" w:hAnsi="Calibri" w:cs="Times New Roman"/>
                <w:color w:val="000000"/>
                <w:lang w:bidi="ar-SA"/>
              </w:rPr>
            </w:pPr>
            <w:r>
              <w:rPr>
                <w:rFonts w:ascii="Calibri" w:eastAsia="Times New Roman" w:hAnsi="Calibri" w:cs="Times New Roman"/>
                <w:color w:val="000000"/>
                <w:lang w:bidi="ar-SA"/>
              </w:rPr>
              <w:t xml:space="preserve">Stepper motor, </w:t>
            </w:r>
            <w:r w:rsidRPr="00E621F4">
              <w:rPr>
                <w:rFonts w:ascii="Calibri" w:eastAsia="Times New Roman" w:hAnsi="Calibri" w:cs="Times New Roman"/>
                <w:color w:val="000000"/>
                <w:lang w:bidi="ar-SA"/>
              </w:rPr>
              <w:t>ROB-09238</w:t>
            </w:r>
          </w:p>
        </w:tc>
        <w:tc>
          <w:tcPr>
            <w:tcW w:w="1312" w:type="dxa"/>
            <w:noWrap/>
            <w:hideMark/>
          </w:tcPr>
          <w:p w14:paraId="0E4ED6AF"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Pr>
                <w:rFonts w:eastAsia="Times New Roman"/>
                <w:lang w:bidi="ar-SA"/>
              </w:rPr>
              <w:t>4</w:t>
            </w:r>
          </w:p>
        </w:tc>
        <w:tc>
          <w:tcPr>
            <w:tcW w:w="1639" w:type="dxa"/>
            <w:noWrap/>
            <w:hideMark/>
          </w:tcPr>
          <w:p w14:paraId="018EAC41"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 xml:space="preserve"> $                 </w:t>
            </w:r>
            <w:r>
              <w:rPr>
                <w:rFonts w:eastAsia="Times New Roman"/>
                <w:lang w:bidi="ar-SA"/>
              </w:rPr>
              <w:t>14.95</w:t>
            </w:r>
          </w:p>
        </w:tc>
        <w:tc>
          <w:tcPr>
            <w:tcW w:w="894" w:type="dxa"/>
            <w:noWrap/>
            <w:hideMark/>
          </w:tcPr>
          <w:p w14:paraId="5972E153" w14:textId="77777777" w:rsidR="0011783D" w:rsidRPr="00EC433F"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pPr>
            <w:r w:rsidRPr="00EC433F">
              <w:t xml:space="preserve">$59.80 </w:t>
            </w:r>
          </w:p>
        </w:tc>
        <w:tc>
          <w:tcPr>
            <w:tcW w:w="3041" w:type="dxa"/>
          </w:tcPr>
          <w:p w14:paraId="273B1156"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SparkFun</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HobbyEngineering</w:t>
            </w:r>
            <w:proofErr w:type="spellEnd"/>
          </w:p>
        </w:tc>
      </w:tr>
      <w:tr w:rsidR="0011783D" w:rsidRPr="000559CB" w14:paraId="7BCA3142" w14:textId="77777777" w:rsidTr="0011783D">
        <w:trPr>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5885716D" w14:textId="77777777" w:rsidR="0011783D" w:rsidRPr="000559CB" w:rsidRDefault="0011783D" w:rsidP="0011783D">
            <w:pPr>
              <w:rPr>
                <w:rFonts w:ascii="Calibri" w:eastAsia="Times New Roman" w:hAnsi="Calibri" w:cs="Times New Roman"/>
                <w:color w:val="000000"/>
                <w:lang w:bidi="ar-SA"/>
              </w:rPr>
            </w:pPr>
            <w:proofErr w:type="spellStart"/>
            <w:r w:rsidRPr="000559CB">
              <w:rPr>
                <w:rFonts w:ascii="Calibri" w:eastAsia="Times New Roman" w:hAnsi="Calibri" w:cs="Times New Roman"/>
                <w:color w:val="000000"/>
                <w:lang w:bidi="ar-SA"/>
              </w:rPr>
              <w:t>BigEasy</w:t>
            </w:r>
            <w:proofErr w:type="spellEnd"/>
            <w:r w:rsidRPr="000559CB">
              <w:rPr>
                <w:rFonts w:ascii="Calibri" w:eastAsia="Times New Roman" w:hAnsi="Calibri" w:cs="Times New Roman"/>
                <w:color w:val="000000"/>
                <w:lang w:bidi="ar-SA"/>
              </w:rPr>
              <w:t xml:space="preserve"> stepper motor driver</w:t>
            </w:r>
            <w:r>
              <w:rPr>
                <w:rFonts w:ascii="Calibri" w:eastAsia="Times New Roman" w:hAnsi="Calibri" w:cs="Times New Roman"/>
                <w:color w:val="000000"/>
                <w:lang w:bidi="ar-SA"/>
              </w:rPr>
              <w:t xml:space="preserve">, </w:t>
            </w:r>
            <w:r w:rsidRPr="00E621F4">
              <w:rPr>
                <w:rFonts w:ascii="Calibri" w:eastAsia="Times New Roman" w:hAnsi="Calibri" w:cs="Times New Roman"/>
                <w:color w:val="000000"/>
                <w:lang w:bidi="ar-SA"/>
              </w:rPr>
              <w:t>ROB-11876</w:t>
            </w:r>
          </w:p>
        </w:tc>
        <w:tc>
          <w:tcPr>
            <w:tcW w:w="1312" w:type="dxa"/>
            <w:noWrap/>
            <w:hideMark/>
          </w:tcPr>
          <w:p w14:paraId="125D53D1"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2</w:t>
            </w:r>
          </w:p>
        </w:tc>
        <w:tc>
          <w:tcPr>
            <w:tcW w:w="1639" w:type="dxa"/>
            <w:noWrap/>
            <w:hideMark/>
          </w:tcPr>
          <w:p w14:paraId="21653E03"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 xml:space="preserve"> $                 </w:t>
            </w:r>
            <w:r>
              <w:rPr>
                <w:rFonts w:eastAsia="Times New Roman"/>
                <w:lang w:bidi="ar-SA"/>
              </w:rPr>
              <w:t>19.95</w:t>
            </w:r>
            <w:r w:rsidRPr="000559CB">
              <w:rPr>
                <w:rFonts w:eastAsia="Times New Roman"/>
                <w:lang w:bidi="ar-SA"/>
              </w:rPr>
              <w:t xml:space="preserve"> </w:t>
            </w:r>
          </w:p>
        </w:tc>
        <w:tc>
          <w:tcPr>
            <w:tcW w:w="894" w:type="dxa"/>
            <w:noWrap/>
            <w:hideMark/>
          </w:tcPr>
          <w:p w14:paraId="4408BEB3" w14:textId="77777777" w:rsidR="0011783D" w:rsidRPr="00EC433F"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pPr>
            <w:r w:rsidRPr="00EC433F">
              <w:t xml:space="preserve">$39.90 </w:t>
            </w:r>
          </w:p>
        </w:tc>
        <w:tc>
          <w:tcPr>
            <w:tcW w:w="3041" w:type="dxa"/>
          </w:tcPr>
          <w:p w14:paraId="1E88A90E"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SparkFun</w:t>
            </w:r>
            <w:proofErr w:type="spellEnd"/>
            <w:r>
              <w:rPr>
                <w:rFonts w:ascii="Calibri" w:eastAsia="Times New Roman" w:hAnsi="Calibri" w:cs="Times New Roman"/>
                <w:color w:val="000000"/>
                <w:lang w:bidi="ar-SA"/>
              </w:rPr>
              <w:t>, Amazon,</w:t>
            </w:r>
          </w:p>
        </w:tc>
      </w:tr>
      <w:tr w:rsidR="0011783D" w:rsidRPr="000559CB" w14:paraId="2B958D6E" w14:textId="77777777" w:rsidTr="0011783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16D0B381"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InkShield</w:t>
            </w:r>
          </w:p>
        </w:tc>
        <w:tc>
          <w:tcPr>
            <w:tcW w:w="1312" w:type="dxa"/>
            <w:noWrap/>
            <w:hideMark/>
          </w:tcPr>
          <w:p w14:paraId="5F831F86"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1</w:t>
            </w:r>
          </w:p>
        </w:tc>
        <w:tc>
          <w:tcPr>
            <w:tcW w:w="1639" w:type="dxa"/>
            <w:noWrap/>
            <w:hideMark/>
          </w:tcPr>
          <w:p w14:paraId="445D3258"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 xml:space="preserve"> $                 66.00 </w:t>
            </w:r>
          </w:p>
        </w:tc>
        <w:tc>
          <w:tcPr>
            <w:tcW w:w="894" w:type="dxa"/>
            <w:noWrap/>
            <w:hideMark/>
          </w:tcPr>
          <w:p w14:paraId="46612B91" w14:textId="77777777" w:rsidR="0011783D" w:rsidRPr="00EC433F"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pPr>
            <w:r w:rsidRPr="00EC433F">
              <w:t xml:space="preserve">$66.00 </w:t>
            </w:r>
          </w:p>
        </w:tc>
        <w:tc>
          <w:tcPr>
            <w:tcW w:w="3041" w:type="dxa"/>
          </w:tcPr>
          <w:p w14:paraId="18D12C1A"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NerdCreationsLab</w:t>
            </w:r>
            <w:proofErr w:type="spellEnd"/>
          </w:p>
        </w:tc>
      </w:tr>
      <w:tr w:rsidR="0011783D" w:rsidRPr="000559CB" w14:paraId="50EF43D9" w14:textId="77777777" w:rsidTr="0011783D">
        <w:trPr>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235F8057"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InkShield AUX_OUT breakout</w:t>
            </w:r>
          </w:p>
        </w:tc>
        <w:tc>
          <w:tcPr>
            <w:tcW w:w="1312" w:type="dxa"/>
            <w:noWrap/>
            <w:hideMark/>
          </w:tcPr>
          <w:p w14:paraId="21CB591B"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1</w:t>
            </w:r>
          </w:p>
        </w:tc>
        <w:tc>
          <w:tcPr>
            <w:tcW w:w="1639" w:type="dxa"/>
            <w:noWrap/>
            <w:hideMark/>
          </w:tcPr>
          <w:p w14:paraId="11262FF0"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 xml:space="preserve"> $                   9.00 </w:t>
            </w:r>
          </w:p>
        </w:tc>
        <w:tc>
          <w:tcPr>
            <w:tcW w:w="894" w:type="dxa"/>
            <w:noWrap/>
            <w:hideMark/>
          </w:tcPr>
          <w:p w14:paraId="0109B679" w14:textId="77777777" w:rsidR="0011783D" w:rsidRPr="00EC433F"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pPr>
            <w:r w:rsidRPr="00EC433F">
              <w:t xml:space="preserve">$9.00 </w:t>
            </w:r>
          </w:p>
        </w:tc>
        <w:tc>
          <w:tcPr>
            <w:tcW w:w="3041" w:type="dxa"/>
          </w:tcPr>
          <w:p w14:paraId="6CAA00D8"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Pr>
                <w:rFonts w:ascii="Calibri" w:eastAsia="Times New Roman" w:hAnsi="Calibri" w:cs="Times New Roman"/>
                <w:color w:val="000000"/>
                <w:lang w:bidi="ar-SA"/>
              </w:rPr>
              <w:t>Nicholas C. Lewis</w:t>
            </w:r>
          </w:p>
        </w:tc>
      </w:tr>
      <w:tr w:rsidR="0011783D" w:rsidRPr="000559CB" w14:paraId="0660D240" w14:textId="77777777" w:rsidTr="0011783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060AB813"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Molex connector</w:t>
            </w:r>
            <w:r>
              <w:rPr>
                <w:rFonts w:ascii="Calibri" w:eastAsia="Times New Roman" w:hAnsi="Calibri" w:cs="Times New Roman"/>
                <w:color w:val="000000"/>
                <w:lang w:bidi="ar-SA"/>
              </w:rPr>
              <w:t>, product #</w:t>
            </w:r>
            <w:r w:rsidRPr="00AE6C9E">
              <w:rPr>
                <w:rFonts w:ascii="Calibri" w:eastAsia="Times New Roman" w:hAnsi="Calibri" w:cs="Times New Roman"/>
                <w:color w:val="000000"/>
                <w:lang w:bidi="ar-SA"/>
              </w:rPr>
              <w:t>2878</w:t>
            </w:r>
          </w:p>
        </w:tc>
        <w:tc>
          <w:tcPr>
            <w:tcW w:w="1312" w:type="dxa"/>
            <w:noWrap/>
            <w:hideMark/>
          </w:tcPr>
          <w:p w14:paraId="64445504"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2</w:t>
            </w:r>
          </w:p>
        </w:tc>
        <w:tc>
          <w:tcPr>
            <w:tcW w:w="1639" w:type="dxa"/>
            <w:noWrap/>
            <w:hideMark/>
          </w:tcPr>
          <w:p w14:paraId="2C7E696C"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 xml:space="preserve"> $                   </w:t>
            </w:r>
            <w:r>
              <w:rPr>
                <w:rFonts w:eastAsia="Times New Roman"/>
                <w:lang w:bidi="ar-SA"/>
              </w:rPr>
              <w:t>1.09</w:t>
            </w:r>
          </w:p>
        </w:tc>
        <w:tc>
          <w:tcPr>
            <w:tcW w:w="894" w:type="dxa"/>
            <w:noWrap/>
            <w:hideMark/>
          </w:tcPr>
          <w:p w14:paraId="089F2E74" w14:textId="77777777" w:rsidR="0011783D" w:rsidRPr="00EC433F"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pPr>
            <w:r w:rsidRPr="00EC433F">
              <w:t xml:space="preserve">$2.18 </w:t>
            </w:r>
          </w:p>
        </w:tc>
        <w:tc>
          <w:tcPr>
            <w:tcW w:w="3041" w:type="dxa"/>
          </w:tcPr>
          <w:p w14:paraId="5DC5BFED"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Monoprice</w:t>
            </w:r>
            <w:proofErr w:type="spellEnd"/>
            <w:r>
              <w:rPr>
                <w:rFonts w:ascii="Calibri" w:eastAsia="Times New Roman" w:hAnsi="Calibri" w:cs="Times New Roman"/>
                <w:color w:val="000000"/>
                <w:lang w:bidi="ar-SA"/>
              </w:rPr>
              <w:t>, Amazon, Cable Wholesale</w:t>
            </w:r>
          </w:p>
        </w:tc>
      </w:tr>
      <w:tr w:rsidR="0011783D" w:rsidRPr="000559CB" w14:paraId="62B8AD40" w14:textId="77777777" w:rsidTr="0011783D">
        <w:trPr>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4B6E8AFC"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Molex connector(x2 3.5mm female)</w:t>
            </w:r>
            <w:r>
              <w:rPr>
                <w:rFonts w:ascii="Calibri" w:eastAsia="Times New Roman" w:hAnsi="Calibri" w:cs="Times New Roman"/>
                <w:color w:val="000000"/>
                <w:lang w:bidi="ar-SA"/>
              </w:rPr>
              <w:t>, product #1314</w:t>
            </w:r>
          </w:p>
        </w:tc>
        <w:tc>
          <w:tcPr>
            <w:tcW w:w="1312" w:type="dxa"/>
            <w:noWrap/>
            <w:hideMark/>
          </w:tcPr>
          <w:p w14:paraId="6AD6C60D"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1</w:t>
            </w:r>
          </w:p>
        </w:tc>
        <w:tc>
          <w:tcPr>
            <w:tcW w:w="1639" w:type="dxa"/>
            <w:noWrap/>
            <w:hideMark/>
          </w:tcPr>
          <w:p w14:paraId="4C78DF20"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 xml:space="preserve"> $                   0.</w:t>
            </w:r>
            <w:r>
              <w:rPr>
                <w:rFonts w:eastAsia="Times New Roman"/>
                <w:lang w:bidi="ar-SA"/>
              </w:rPr>
              <w:t>79</w:t>
            </w:r>
          </w:p>
        </w:tc>
        <w:tc>
          <w:tcPr>
            <w:tcW w:w="894" w:type="dxa"/>
            <w:noWrap/>
            <w:hideMark/>
          </w:tcPr>
          <w:p w14:paraId="5414B8F3" w14:textId="77777777" w:rsidR="0011783D" w:rsidRPr="00EC433F"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pPr>
            <w:r w:rsidRPr="00EC433F">
              <w:t xml:space="preserve">$0.79 </w:t>
            </w:r>
          </w:p>
        </w:tc>
        <w:tc>
          <w:tcPr>
            <w:tcW w:w="3041" w:type="dxa"/>
          </w:tcPr>
          <w:p w14:paraId="3A081274"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Monoprice</w:t>
            </w:r>
            <w:proofErr w:type="spellEnd"/>
            <w:r>
              <w:rPr>
                <w:rFonts w:ascii="Calibri" w:eastAsia="Times New Roman" w:hAnsi="Calibri" w:cs="Times New Roman"/>
                <w:color w:val="000000"/>
                <w:lang w:bidi="ar-SA"/>
              </w:rPr>
              <w:t xml:space="preserve">, Endless Cables, </w:t>
            </w:r>
            <w:proofErr w:type="spellStart"/>
            <w:r>
              <w:rPr>
                <w:rFonts w:ascii="Calibri" w:eastAsia="Times New Roman" w:hAnsi="Calibri" w:cs="Times New Roman"/>
                <w:color w:val="000000"/>
                <w:lang w:bidi="ar-SA"/>
              </w:rPr>
              <w:t>Digikey</w:t>
            </w:r>
            <w:proofErr w:type="spellEnd"/>
          </w:p>
        </w:tc>
      </w:tr>
      <w:tr w:rsidR="0011783D" w:rsidRPr="000559CB" w14:paraId="27619ACA" w14:textId="77777777" w:rsidTr="0011783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61DB6A88"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Small heat sinks</w:t>
            </w:r>
            <w:r>
              <w:rPr>
                <w:rFonts w:ascii="Calibri" w:eastAsia="Times New Roman" w:hAnsi="Calibri" w:cs="Times New Roman"/>
                <w:color w:val="000000"/>
                <w:lang w:bidi="ar-SA"/>
              </w:rPr>
              <w:t xml:space="preserve">, </w:t>
            </w:r>
            <w:r w:rsidRPr="008416D9">
              <w:rPr>
                <w:rFonts w:ascii="Calibri" w:eastAsia="Times New Roman" w:hAnsi="Calibri" w:cs="Times New Roman"/>
                <w:color w:val="000000"/>
                <w:lang w:bidi="ar-SA"/>
              </w:rPr>
              <w:t>PRT-11510</w:t>
            </w:r>
          </w:p>
        </w:tc>
        <w:tc>
          <w:tcPr>
            <w:tcW w:w="1312" w:type="dxa"/>
            <w:noWrap/>
            <w:hideMark/>
          </w:tcPr>
          <w:p w14:paraId="3992CE08"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Pr>
                <w:rFonts w:eastAsia="Times New Roman"/>
                <w:lang w:bidi="ar-SA"/>
              </w:rPr>
              <w:t>15</w:t>
            </w:r>
          </w:p>
        </w:tc>
        <w:tc>
          <w:tcPr>
            <w:tcW w:w="1639" w:type="dxa"/>
            <w:noWrap/>
            <w:hideMark/>
          </w:tcPr>
          <w:p w14:paraId="4FF6CE97"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 xml:space="preserve"> $                   </w:t>
            </w:r>
            <w:r>
              <w:rPr>
                <w:rFonts w:eastAsia="Times New Roman"/>
                <w:lang w:bidi="ar-SA"/>
              </w:rPr>
              <w:t>1.95</w:t>
            </w:r>
            <w:r w:rsidRPr="000559CB">
              <w:rPr>
                <w:rFonts w:eastAsia="Times New Roman"/>
                <w:lang w:bidi="ar-SA"/>
              </w:rPr>
              <w:t xml:space="preserve"> </w:t>
            </w:r>
          </w:p>
        </w:tc>
        <w:tc>
          <w:tcPr>
            <w:tcW w:w="894" w:type="dxa"/>
            <w:noWrap/>
            <w:hideMark/>
          </w:tcPr>
          <w:p w14:paraId="4A604DD9" w14:textId="77777777" w:rsidR="0011783D" w:rsidRPr="00EC433F"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pPr>
            <w:r w:rsidRPr="00EC433F">
              <w:t xml:space="preserve">$29.25 </w:t>
            </w:r>
          </w:p>
        </w:tc>
        <w:tc>
          <w:tcPr>
            <w:tcW w:w="3041" w:type="dxa"/>
          </w:tcPr>
          <w:p w14:paraId="6B97533F"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SparkFun</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Karlsson</w:t>
            </w:r>
            <w:proofErr w:type="spellEnd"/>
            <w:r>
              <w:rPr>
                <w:rFonts w:ascii="Calibri" w:eastAsia="Times New Roman" w:hAnsi="Calibri" w:cs="Times New Roman"/>
                <w:color w:val="000000"/>
                <w:lang w:bidi="ar-SA"/>
              </w:rPr>
              <w:t xml:space="preserve"> Robotics,</w:t>
            </w:r>
          </w:p>
        </w:tc>
      </w:tr>
      <w:tr w:rsidR="0011783D" w:rsidRPr="000559CB" w14:paraId="3F31DAF5" w14:textId="77777777" w:rsidTr="0011783D">
        <w:trPr>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667BF772"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Arduino MEGA</w:t>
            </w:r>
          </w:p>
        </w:tc>
        <w:tc>
          <w:tcPr>
            <w:tcW w:w="1312" w:type="dxa"/>
            <w:noWrap/>
            <w:hideMark/>
          </w:tcPr>
          <w:p w14:paraId="3CD0B5DE"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1</w:t>
            </w:r>
          </w:p>
        </w:tc>
        <w:tc>
          <w:tcPr>
            <w:tcW w:w="1639" w:type="dxa"/>
            <w:noWrap/>
            <w:hideMark/>
          </w:tcPr>
          <w:p w14:paraId="2DDDDD3E"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 xml:space="preserve"> $                 26.00 </w:t>
            </w:r>
          </w:p>
        </w:tc>
        <w:tc>
          <w:tcPr>
            <w:tcW w:w="894" w:type="dxa"/>
            <w:noWrap/>
            <w:hideMark/>
          </w:tcPr>
          <w:p w14:paraId="337D53F6" w14:textId="77777777" w:rsidR="0011783D" w:rsidRPr="00EC433F"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pPr>
            <w:r w:rsidRPr="00EC433F">
              <w:t xml:space="preserve">$26.00 </w:t>
            </w:r>
          </w:p>
        </w:tc>
        <w:tc>
          <w:tcPr>
            <w:tcW w:w="3041" w:type="dxa"/>
          </w:tcPr>
          <w:p w14:paraId="6A0AE64C"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Pr>
                <w:rFonts w:ascii="Calibri" w:eastAsia="Times New Roman" w:hAnsi="Calibri" w:cs="Times New Roman"/>
                <w:color w:val="000000"/>
                <w:lang w:bidi="ar-SA"/>
              </w:rPr>
              <w:t>RadioShack, Newegg, Amazon</w:t>
            </w:r>
          </w:p>
        </w:tc>
      </w:tr>
      <w:tr w:rsidR="0011783D" w:rsidRPr="000559CB" w14:paraId="17CA2058" w14:textId="77777777" w:rsidTr="0011783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76A9D1AD"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Thermal tape</w:t>
            </w:r>
            <w:r>
              <w:rPr>
                <w:rFonts w:ascii="Calibri" w:eastAsia="Times New Roman" w:hAnsi="Calibri" w:cs="Times New Roman"/>
                <w:color w:val="000000"/>
                <w:lang w:bidi="ar-SA"/>
              </w:rPr>
              <w:t xml:space="preserve">, </w:t>
            </w:r>
            <w:r w:rsidRPr="008416D9">
              <w:rPr>
                <w:rFonts w:ascii="Calibri" w:eastAsia="Times New Roman" w:hAnsi="Calibri" w:cs="Times New Roman"/>
                <w:color w:val="000000"/>
                <w:lang w:bidi="ar-SA"/>
              </w:rPr>
              <w:t>PRT-09771</w:t>
            </w:r>
          </w:p>
        </w:tc>
        <w:tc>
          <w:tcPr>
            <w:tcW w:w="1312" w:type="dxa"/>
            <w:noWrap/>
            <w:hideMark/>
          </w:tcPr>
          <w:p w14:paraId="6BDDD088"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1</w:t>
            </w:r>
          </w:p>
        </w:tc>
        <w:tc>
          <w:tcPr>
            <w:tcW w:w="1639" w:type="dxa"/>
            <w:noWrap/>
            <w:hideMark/>
          </w:tcPr>
          <w:p w14:paraId="3795E6D2"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 xml:space="preserve"> $                   </w:t>
            </w:r>
            <w:r>
              <w:rPr>
                <w:rFonts w:eastAsia="Times New Roman"/>
                <w:lang w:bidi="ar-SA"/>
              </w:rPr>
              <w:t>3.95</w:t>
            </w:r>
            <w:r w:rsidRPr="000559CB">
              <w:rPr>
                <w:rFonts w:eastAsia="Times New Roman"/>
                <w:lang w:bidi="ar-SA"/>
              </w:rPr>
              <w:t xml:space="preserve"> </w:t>
            </w:r>
          </w:p>
        </w:tc>
        <w:tc>
          <w:tcPr>
            <w:tcW w:w="894" w:type="dxa"/>
            <w:noWrap/>
            <w:hideMark/>
          </w:tcPr>
          <w:p w14:paraId="0CC4D20C" w14:textId="77777777" w:rsidR="0011783D" w:rsidRPr="00EC433F"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pPr>
            <w:r w:rsidRPr="00EC433F">
              <w:t xml:space="preserve">$3.95 </w:t>
            </w:r>
          </w:p>
        </w:tc>
        <w:tc>
          <w:tcPr>
            <w:tcW w:w="3041" w:type="dxa"/>
          </w:tcPr>
          <w:p w14:paraId="75BABBF8"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SparkFun</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Ebay</w:t>
            </w:r>
            <w:proofErr w:type="spellEnd"/>
            <w:r>
              <w:rPr>
                <w:rFonts w:ascii="Calibri" w:eastAsia="Times New Roman" w:hAnsi="Calibri" w:cs="Times New Roman"/>
                <w:color w:val="000000"/>
                <w:lang w:bidi="ar-SA"/>
              </w:rPr>
              <w:t>, Amazon</w:t>
            </w:r>
          </w:p>
        </w:tc>
      </w:tr>
      <w:tr w:rsidR="0011783D" w:rsidRPr="000559CB" w14:paraId="619E1217" w14:textId="77777777" w:rsidTr="0011783D">
        <w:trPr>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40477E33"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Female PCB headers, 2 conn</w:t>
            </w:r>
            <w:r>
              <w:rPr>
                <w:rFonts w:ascii="Calibri" w:eastAsia="Times New Roman" w:hAnsi="Calibri" w:cs="Times New Roman"/>
                <w:color w:val="000000"/>
                <w:lang w:bidi="ar-SA"/>
              </w:rPr>
              <w:t xml:space="preserve">, </w:t>
            </w:r>
            <w:r w:rsidRPr="008416D9">
              <w:rPr>
                <w:rFonts w:ascii="Calibri" w:eastAsia="Times New Roman" w:hAnsi="Calibri" w:cs="Times New Roman"/>
                <w:color w:val="000000"/>
                <w:lang w:bidi="ar-SA"/>
              </w:rPr>
              <w:t>S7035-ND</w:t>
            </w:r>
          </w:p>
        </w:tc>
        <w:tc>
          <w:tcPr>
            <w:tcW w:w="1312" w:type="dxa"/>
            <w:noWrap/>
            <w:hideMark/>
          </w:tcPr>
          <w:p w14:paraId="11C14724"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15</w:t>
            </w:r>
          </w:p>
        </w:tc>
        <w:tc>
          <w:tcPr>
            <w:tcW w:w="1639" w:type="dxa"/>
            <w:noWrap/>
            <w:hideMark/>
          </w:tcPr>
          <w:p w14:paraId="3ED2F709"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Pr>
                <w:rFonts w:eastAsia="Times New Roman"/>
                <w:lang w:bidi="ar-SA"/>
              </w:rPr>
              <w:t xml:space="preserve"> $                  0.35</w:t>
            </w:r>
            <w:r w:rsidRPr="000559CB">
              <w:rPr>
                <w:rFonts w:eastAsia="Times New Roman"/>
                <w:lang w:bidi="ar-SA"/>
              </w:rPr>
              <w:t xml:space="preserve"> </w:t>
            </w:r>
          </w:p>
        </w:tc>
        <w:tc>
          <w:tcPr>
            <w:tcW w:w="894" w:type="dxa"/>
            <w:noWrap/>
            <w:hideMark/>
          </w:tcPr>
          <w:p w14:paraId="3E5BEEA2" w14:textId="77777777" w:rsidR="0011783D" w:rsidRPr="00EC433F"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pPr>
            <w:r w:rsidRPr="00EC433F">
              <w:t xml:space="preserve">$5.25 </w:t>
            </w:r>
          </w:p>
        </w:tc>
        <w:tc>
          <w:tcPr>
            <w:tcW w:w="3041" w:type="dxa"/>
          </w:tcPr>
          <w:p w14:paraId="67DE98F0"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Digikey</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SparkFun</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Jameco</w:t>
            </w:r>
            <w:proofErr w:type="spellEnd"/>
          </w:p>
        </w:tc>
      </w:tr>
      <w:tr w:rsidR="0011783D" w:rsidRPr="000559CB" w14:paraId="0D096C9F" w14:textId="77777777" w:rsidTr="0011783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0828F392"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Female PCB headers, 3 conn</w:t>
            </w:r>
            <w:r>
              <w:rPr>
                <w:rFonts w:ascii="Calibri" w:eastAsia="Times New Roman" w:hAnsi="Calibri" w:cs="Times New Roman"/>
                <w:color w:val="000000"/>
                <w:lang w:bidi="ar-SA"/>
              </w:rPr>
              <w:t xml:space="preserve">, </w:t>
            </w:r>
            <w:r w:rsidRPr="008416D9">
              <w:rPr>
                <w:rFonts w:ascii="Calibri" w:eastAsia="Times New Roman" w:hAnsi="Calibri" w:cs="Times New Roman"/>
                <w:color w:val="000000"/>
                <w:lang w:bidi="ar-SA"/>
              </w:rPr>
              <w:t>S7036-ND</w:t>
            </w:r>
          </w:p>
        </w:tc>
        <w:tc>
          <w:tcPr>
            <w:tcW w:w="1312" w:type="dxa"/>
            <w:noWrap/>
            <w:hideMark/>
          </w:tcPr>
          <w:p w14:paraId="2614DB24"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sidRPr="000559CB">
              <w:rPr>
                <w:rFonts w:eastAsia="Times New Roman"/>
                <w:lang w:bidi="ar-SA"/>
              </w:rPr>
              <w:t>3</w:t>
            </w:r>
          </w:p>
        </w:tc>
        <w:tc>
          <w:tcPr>
            <w:tcW w:w="1639" w:type="dxa"/>
            <w:noWrap/>
            <w:hideMark/>
          </w:tcPr>
          <w:p w14:paraId="0927C946" w14:textId="77777777" w:rsidR="0011783D" w:rsidRPr="000559CB"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rPr>
                <w:rFonts w:eastAsia="Times New Roman"/>
                <w:lang w:bidi="ar-SA"/>
              </w:rPr>
            </w:pPr>
            <w:r>
              <w:rPr>
                <w:rFonts w:eastAsia="Times New Roman"/>
                <w:lang w:bidi="ar-SA"/>
              </w:rPr>
              <w:t xml:space="preserve"> $                  0.49</w:t>
            </w:r>
          </w:p>
        </w:tc>
        <w:tc>
          <w:tcPr>
            <w:tcW w:w="894" w:type="dxa"/>
            <w:noWrap/>
            <w:hideMark/>
          </w:tcPr>
          <w:p w14:paraId="56614A0F" w14:textId="77777777" w:rsidR="0011783D" w:rsidRPr="00EC433F" w:rsidRDefault="0011783D" w:rsidP="0011783D">
            <w:pPr>
              <w:pStyle w:val="NoSpacing"/>
              <w:jc w:val="right"/>
              <w:cnfStyle w:val="000000100000" w:firstRow="0" w:lastRow="0" w:firstColumn="0" w:lastColumn="0" w:oddVBand="0" w:evenVBand="0" w:oddHBand="1" w:evenHBand="0" w:firstRowFirstColumn="0" w:firstRowLastColumn="0" w:lastRowFirstColumn="0" w:lastRowLastColumn="0"/>
            </w:pPr>
            <w:r w:rsidRPr="00EC433F">
              <w:t xml:space="preserve">$1.47 </w:t>
            </w:r>
          </w:p>
        </w:tc>
        <w:tc>
          <w:tcPr>
            <w:tcW w:w="3041" w:type="dxa"/>
          </w:tcPr>
          <w:p w14:paraId="6D631429"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Digikey</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SparkFun</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Jameco</w:t>
            </w:r>
            <w:proofErr w:type="spellEnd"/>
          </w:p>
        </w:tc>
      </w:tr>
      <w:tr w:rsidR="0011783D" w:rsidRPr="000559CB" w14:paraId="46BB68C2" w14:textId="77777777" w:rsidTr="0011783D">
        <w:trPr>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3D98CFD3" w14:textId="77777777" w:rsidR="0011783D" w:rsidRPr="000559CB" w:rsidRDefault="0011783D" w:rsidP="0011783D">
            <w:pPr>
              <w:rPr>
                <w:rFonts w:ascii="Calibri" w:eastAsia="Times New Roman" w:hAnsi="Calibri" w:cs="Times New Roman"/>
                <w:color w:val="000000"/>
                <w:lang w:bidi="ar-SA"/>
              </w:rPr>
            </w:pPr>
            <w:r w:rsidRPr="000559CB">
              <w:rPr>
                <w:rFonts w:ascii="Calibri" w:eastAsia="Times New Roman" w:hAnsi="Calibri" w:cs="Times New Roman"/>
                <w:color w:val="000000"/>
                <w:lang w:bidi="ar-SA"/>
              </w:rPr>
              <w:t>Female PCB headers, 4 conn</w:t>
            </w:r>
            <w:r>
              <w:rPr>
                <w:rFonts w:ascii="Calibri" w:eastAsia="Times New Roman" w:hAnsi="Calibri" w:cs="Times New Roman"/>
                <w:color w:val="000000"/>
                <w:lang w:bidi="ar-SA"/>
              </w:rPr>
              <w:t xml:space="preserve">, </w:t>
            </w:r>
            <w:r w:rsidRPr="008416D9">
              <w:rPr>
                <w:rFonts w:ascii="Calibri" w:eastAsia="Times New Roman" w:hAnsi="Calibri" w:cs="Times New Roman"/>
                <w:color w:val="000000"/>
                <w:lang w:bidi="ar-SA"/>
              </w:rPr>
              <w:t>S7037-ND</w:t>
            </w:r>
          </w:p>
        </w:tc>
        <w:tc>
          <w:tcPr>
            <w:tcW w:w="1312" w:type="dxa"/>
            <w:noWrap/>
            <w:hideMark/>
          </w:tcPr>
          <w:p w14:paraId="2A69B71B"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3</w:t>
            </w:r>
          </w:p>
        </w:tc>
        <w:tc>
          <w:tcPr>
            <w:tcW w:w="1639" w:type="dxa"/>
            <w:noWrap/>
            <w:hideMark/>
          </w:tcPr>
          <w:p w14:paraId="34A25E67" w14:textId="77777777" w:rsidR="0011783D" w:rsidRPr="000559CB"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rPr>
                <w:rFonts w:eastAsia="Times New Roman"/>
                <w:lang w:bidi="ar-SA"/>
              </w:rPr>
            </w:pPr>
            <w:r w:rsidRPr="000559CB">
              <w:rPr>
                <w:rFonts w:eastAsia="Times New Roman"/>
                <w:lang w:bidi="ar-SA"/>
              </w:rPr>
              <w:t xml:space="preserve"> $</w:t>
            </w:r>
            <w:r>
              <w:rPr>
                <w:rFonts w:eastAsia="Times New Roman"/>
                <w:lang w:bidi="ar-SA"/>
              </w:rPr>
              <w:t xml:space="preserve">                  0.62</w:t>
            </w:r>
          </w:p>
        </w:tc>
        <w:tc>
          <w:tcPr>
            <w:tcW w:w="894" w:type="dxa"/>
            <w:noWrap/>
            <w:hideMark/>
          </w:tcPr>
          <w:p w14:paraId="540C55DB" w14:textId="77777777" w:rsidR="0011783D" w:rsidRPr="00EC433F" w:rsidRDefault="0011783D" w:rsidP="0011783D">
            <w:pPr>
              <w:pStyle w:val="NoSpacing"/>
              <w:jc w:val="right"/>
              <w:cnfStyle w:val="000000000000" w:firstRow="0" w:lastRow="0" w:firstColumn="0" w:lastColumn="0" w:oddVBand="0" w:evenVBand="0" w:oddHBand="0" w:evenHBand="0" w:firstRowFirstColumn="0" w:firstRowLastColumn="0" w:lastRowFirstColumn="0" w:lastRowLastColumn="0"/>
            </w:pPr>
            <w:r w:rsidRPr="00EC433F">
              <w:t xml:space="preserve">$1.86 </w:t>
            </w:r>
          </w:p>
        </w:tc>
        <w:tc>
          <w:tcPr>
            <w:tcW w:w="3041" w:type="dxa"/>
          </w:tcPr>
          <w:p w14:paraId="7846947D"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roofErr w:type="spellStart"/>
            <w:r>
              <w:rPr>
                <w:rFonts w:ascii="Calibri" w:eastAsia="Times New Roman" w:hAnsi="Calibri" w:cs="Times New Roman"/>
                <w:color w:val="000000"/>
                <w:lang w:bidi="ar-SA"/>
              </w:rPr>
              <w:t>Digikey</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SparkFun</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Jameco</w:t>
            </w:r>
            <w:proofErr w:type="spellEnd"/>
          </w:p>
        </w:tc>
      </w:tr>
      <w:tr w:rsidR="0011783D" w:rsidRPr="000559CB" w14:paraId="4176A55B" w14:textId="77777777" w:rsidTr="0011783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1EAEC34E" w14:textId="77777777" w:rsidR="0011783D" w:rsidRPr="000559CB" w:rsidRDefault="0011783D" w:rsidP="0011783D">
            <w:pPr>
              <w:rPr>
                <w:rFonts w:ascii="Calibri" w:eastAsia="Times New Roman" w:hAnsi="Calibri" w:cs="Times New Roman"/>
                <w:color w:val="000000"/>
                <w:lang w:bidi="ar-SA"/>
              </w:rPr>
            </w:pPr>
            <w:r>
              <w:rPr>
                <w:rFonts w:ascii="Calibri" w:eastAsia="Times New Roman" w:hAnsi="Calibri" w:cs="Times New Roman"/>
                <w:color w:val="000000"/>
                <w:lang w:bidi="ar-SA"/>
              </w:rPr>
              <w:t>PCB Mounting Feet</w:t>
            </w:r>
          </w:p>
        </w:tc>
        <w:tc>
          <w:tcPr>
            <w:tcW w:w="1312" w:type="dxa"/>
            <w:noWrap/>
            <w:hideMark/>
          </w:tcPr>
          <w:p w14:paraId="31873F3C" w14:textId="77777777" w:rsidR="0011783D" w:rsidRPr="000559CB" w:rsidRDefault="0011783D" w:rsidP="0011783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Pr>
                <w:rFonts w:ascii="Calibri" w:eastAsia="Times New Roman" w:hAnsi="Calibri" w:cs="Times New Roman"/>
                <w:color w:val="000000"/>
                <w:lang w:bidi="ar-SA"/>
              </w:rPr>
              <w:t>2</w:t>
            </w:r>
          </w:p>
        </w:tc>
        <w:tc>
          <w:tcPr>
            <w:tcW w:w="1639" w:type="dxa"/>
            <w:noWrap/>
            <w:hideMark/>
          </w:tcPr>
          <w:p w14:paraId="2C91A79B" w14:textId="77777777" w:rsidR="0011783D" w:rsidRPr="000559CB" w:rsidRDefault="0011783D" w:rsidP="0011783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Pr>
                <w:rFonts w:ascii="Calibri" w:eastAsia="Times New Roman" w:hAnsi="Calibri" w:cs="Times New Roman"/>
                <w:color w:val="000000"/>
                <w:lang w:bidi="ar-SA"/>
              </w:rPr>
              <w:t>$4.35</w:t>
            </w:r>
          </w:p>
        </w:tc>
        <w:tc>
          <w:tcPr>
            <w:tcW w:w="894" w:type="dxa"/>
            <w:noWrap/>
            <w:hideMark/>
          </w:tcPr>
          <w:p w14:paraId="6AD7B1BC" w14:textId="77777777" w:rsidR="0011783D" w:rsidRPr="00CD462C" w:rsidRDefault="0011783D" w:rsidP="0011783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000000"/>
                <w:lang w:bidi="ar-SA"/>
              </w:rPr>
            </w:pPr>
            <w:r w:rsidRPr="00CD462C">
              <w:rPr>
                <w:rFonts w:ascii="Calibri" w:eastAsia="Times New Roman" w:hAnsi="Calibri" w:cs="Times New Roman"/>
                <w:bCs/>
                <w:color w:val="000000"/>
                <w:lang w:bidi="ar-SA"/>
              </w:rPr>
              <w:t>$8.70</w:t>
            </w:r>
          </w:p>
        </w:tc>
        <w:tc>
          <w:tcPr>
            <w:tcW w:w="3041" w:type="dxa"/>
          </w:tcPr>
          <w:p w14:paraId="6FCA5DA0"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r>
              <w:rPr>
                <w:rFonts w:ascii="Calibri" w:eastAsia="Times New Roman" w:hAnsi="Calibri" w:cs="Times New Roman"/>
                <w:color w:val="000000"/>
                <w:lang w:bidi="ar-SA"/>
              </w:rPr>
              <w:t xml:space="preserve">Newegg, </w:t>
            </w:r>
            <w:proofErr w:type="spellStart"/>
            <w:r>
              <w:rPr>
                <w:rFonts w:ascii="Calibri" w:eastAsia="Times New Roman" w:hAnsi="Calibri" w:cs="Times New Roman"/>
                <w:color w:val="000000"/>
                <w:lang w:bidi="ar-SA"/>
              </w:rPr>
              <w:t>ebay</w:t>
            </w:r>
            <w:proofErr w:type="spellEnd"/>
            <w:r>
              <w:rPr>
                <w:rFonts w:ascii="Calibri" w:eastAsia="Times New Roman" w:hAnsi="Calibri" w:cs="Times New Roman"/>
                <w:color w:val="000000"/>
                <w:lang w:bidi="ar-SA"/>
              </w:rPr>
              <w:t xml:space="preserve">, </w:t>
            </w:r>
            <w:proofErr w:type="spellStart"/>
            <w:r>
              <w:rPr>
                <w:rFonts w:ascii="Calibri" w:eastAsia="Times New Roman" w:hAnsi="Calibri" w:cs="Times New Roman"/>
                <w:color w:val="000000"/>
                <w:lang w:bidi="ar-SA"/>
              </w:rPr>
              <w:t>Jamma</w:t>
            </w:r>
            <w:proofErr w:type="spellEnd"/>
            <w:r>
              <w:rPr>
                <w:rFonts w:ascii="Calibri" w:eastAsia="Times New Roman" w:hAnsi="Calibri" w:cs="Times New Roman"/>
                <w:color w:val="000000"/>
                <w:lang w:bidi="ar-SA"/>
              </w:rPr>
              <w:t xml:space="preserve"> Boards</w:t>
            </w:r>
          </w:p>
        </w:tc>
      </w:tr>
      <w:tr w:rsidR="0011783D" w:rsidRPr="000559CB" w14:paraId="669D6B04" w14:textId="77777777" w:rsidTr="0011783D">
        <w:trPr>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7FB272FD" w14:textId="77777777" w:rsidR="0011783D" w:rsidRPr="000559CB" w:rsidRDefault="0011783D" w:rsidP="0011783D">
            <w:pPr>
              <w:rPr>
                <w:rFonts w:ascii="Calibri" w:eastAsia="Times New Roman" w:hAnsi="Calibri" w:cs="Times New Roman"/>
                <w:color w:val="000000"/>
                <w:lang w:bidi="ar-SA"/>
              </w:rPr>
            </w:pPr>
            <w:r>
              <w:rPr>
                <w:rFonts w:ascii="Calibri" w:eastAsia="Times New Roman" w:hAnsi="Calibri" w:cs="Times New Roman"/>
                <w:color w:val="000000"/>
                <w:lang w:bidi="ar-SA"/>
              </w:rPr>
              <w:t>Stepper motor w/ threaded shaft</w:t>
            </w:r>
          </w:p>
        </w:tc>
        <w:tc>
          <w:tcPr>
            <w:tcW w:w="1312" w:type="dxa"/>
            <w:noWrap/>
            <w:hideMark/>
          </w:tcPr>
          <w:p w14:paraId="7BF2596E" w14:textId="77777777" w:rsidR="0011783D" w:rsidRPr="000559CB" w:rsidRDefault="0011783D" w:rsidP="0011783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Pr>
                <w:rFonts w:ascii="Calibri" w:eastAsia="Times New Roman" w:hAnsi="Calibri" w:cs="Times New Roman"/>
                <w:color w:val="000000"/>
                <w:lang w:bidi="ar-SA"/>
              </w:rPr>
              <w:t>2</w:t>
            </w:r>
          </w:p>
        </w:tc>
        <w:tc>
          <w:tcPr>
            <w:tcW w:w="1639" w:type="dxa"/>
            <w:noWrap/>
            <w:hideMark/>
          </w:tcPr>
          <w:p w14:paraId="1B5DC52D" w14:textId="77777777" w:rsidR="0011783D" w:rsidRPr="000559CB" w:rsidRDefault="0011783D" w:rsidP="0011783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r>
              <w:rPr>
                <w:rFonts w:ascii="Calibri" w:eastAsia="Times New Roman" w:hAnsi="Calibri" w:cs="Times New Roman"/>
                <w:color w:val="000000"/>
                <w:lang w:bidi="ar-SA"/>
              </w:rPr>
              <w:t>$85.93</w:t>
            </w:r>
          </w:p>
        </w:tc>
        <w:tc>
          <w:tcPr>
            <w:tcW w:w="894" w:type="dxa"/>
            <w:noWrap/>
            <w:hideMark/>
          </w:tcPr>
          <w:p w14:paraId="77621EB2" w14:textId="77777777" w:rsidR="0011783D" w:rsidRPr="00CD462C" w:rsidRDefault="0011783D" w:rsidP="0011783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Cs w:val="22"/>
              </w:rPr>
            </w:pPr>
            <w:r w:rsidRPr="00CD462C">
              <w:rPr>
                <w:rFonts w:ascii="Calibri" w:hAnsi="Calibri"/>
                <w:color w:val="000000"/>
                <w:szCs w:val="22"/>
              </w:rPr>
              <w:t xml:space="preserve">$171.86 </w:t>
            </w:r>
          </w:p>
        </w:tc>
        <w:tc>
          <w:tcPr>
            <w:tcW w:w="3041" w:type="dxa"/>
          </w:tcPr>
          <w:p w14:paraId="0A407A38" w14:textId="77777777" w:rsidR="0011783D" w:rsidRPr="000C1915"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lang w:bidi="ar-SA"/>
              </w:rPr>
            </w:pPr>
            <w:r>
              <w:rPr>
                <w:rFonts w:ascii="Calibri" w:eastAsia="Times New Roman" w:hAnsi="Calibri" w:cs="Times New Roman"/>
                <w:bCs/>
                <w:color w:val="000000"/>
                <w:lang w:bidi="ar-SA"/>
              </w:rPr>
              <w:t>Walker EMD</w:t>
            </w:r>
          </w:p>
        </w:tc>
      </w:tr>
      <w:tr w:rsidR="0011783D" w:rsidRPr="000559CB" w14:paraId="1A930061" w14:textId="77777777" w:rsidTr="0011783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401F6CE4" w14:textId="77777777" w:rsidR="0011783D" w:rsidRPr="000559CB" w:rsidRDefault="0011783D" w:rsidP="0011783D">
            <w:pPr>
              <w:rPr>
                <w:rFonts w:ascii="Calibri" w:eastAsia="Times New Roman" w:hAnsi="Calibri" w:cs="Times New Roman"/>
                <w:color w:val="000000"/>
                <w:lang w:bidi="ar-SA"/>
              </w:rPr>
            </w:pPr>
          </w:p>
        </w:tc>
        <w:tc>
          <w:tcPr>
            <w:tcW w:w="1312" w:type="dxa"/>
            <w:noWrap/>
            <w:hideMark/>
          </w:tcPr>
          <w:p w14:paraId="10A14B03"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c>
          <w:tcPr>
            <w:tcW w:w="1639" w:type="dxa"/>
            <w:noWrap/>
            <w:hideMark/>
          </w:tcPr>
          <w:p w14:paraId="16C75FF3"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ar-SA"/>
              </w:rPr>
            </w:pPr>
          </w:p>
        </w:tc>
        <w:tc>
          <w:tcPr>
            <w:tcW w:w="894" w:type="dxa"/>
            <w:noWrap/>
            <w:hideMark/>
          </w:tcPr>
          <w:p w14:paraId="79B8A70B"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lang w:bidi="ar-SA"/>
              </w:rPr>
            </w:pPr>
            <w:r w:rsidRPr="000559CB">
              <w:rPr>
                <w:rFonts w:ascii="Calibri" w:eastAsia="Times New Roman" w:hAnsi="Calibri" w:cs="Times New Roman"/>
                <w:b/>
                <w:bCs/>
                <w:color w:val="000000"/>
                <w:lang w:bidi="ar-SA"/>
              </w:rPr>
              <w:t>Total</w:t>
            </w:r>
          </w:p>
        </w:tc>
        <w:tc>
          <w:tcPr>
            <w:tcW w:w="3041" w:type="dxa"/>
          </w:tcPr>
          <w:p w14:paraId="3BED52EC" w14:textId="77777777" w:rsidR="0011783D" w:rsidRPr="000559CB" w:rsidRDefault="0011783D" w:rsidP="0011783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lang w:bidi="ar-SA"/>
              </w:rPr>
            </w:pPr>
          </w:p>
        </w:tc>
      </w:tr>
      <w:tr w:rsidR="0011783D" w:rsidRPr="000559CB" w14:paraId="79889D20" w14:textId="77777777" w:rsidTr="0011783D">
        <w:trPr>
          <w:trHeight w:val="291"/>
        </w:trPr>
        <w:tc>
          <w:tcPr>
            <w:cnfStyle w:val="001000000000" w:firstRow="0" w:lastRow="0" w:firstColumn="1" w:lastColumn="0" w:oddVBand="0" w:evenVBand="0" w:oddHBand="0" w:evenHBand="0" w:firstRowFirstColumn="0" w:firstRowLastColumn="0" w:lastRowFirstColumn="0" w:lastRowLastColumn="0"/>
            <w:tcW w:w="3137" w:type="dxa"/>
            <w:noWrap/>
            <w:hideMark/>
          </w:tcPr>
          <w:p w14:paraId="14823825" w14:textId="77777777" w:rsidR="0011783D" w:rsidRPr="000559CB" w:rsidRDefault="0011783D" w:rsidP="0011783D">
            <w:pPr>
              <w:rPr>
                <w:rFonts w:ascii="Calibri" w:eastAsia="Times New Roman" w:hAnsi="Calibri" w:cs="Times New Roman"/>
                <w:color w:val="000000"/>
                <w:lang w:bidi="ar-SA"/>
              </w:rPr>
            </w:pPr>
          </w:p>
        </w:tc>
        <w:tc>
          <w:tcPr>
            <w:tcW w:w="1312" w:type="dxa"/>
            <w:noWrap/>
            <w:hideMark/>
          </w:tcPr>
          <w:p w14:paraId="62B0B20A"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
        </w:tc>
        <w:tc>
          <w:tcPr>
            <w:tcW w:w="1639" w:type="dxa"/>
            <w:noWrap/>
            <w:hideMark/>
          </w:tcPr>
          <w:p w14:paraId="2FAB183A"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ar-SA"/>
              </w:rPr>
            </w:pPr>
          </w:p>
        </w:tc>
        <w:tc>
          <w:tcPr>
            <w:tcW w:w="894" w:type="dxa"/>
            <w:noWrap/>
            <w:hideMark/>
          </w:tcPr>
          <w:p w14:paraId="51CD46CE" w14:textId="77777777" w:rsidR="0011783D" w:rsidRPr="000559CB" w:rsidRDefault="0011783D" w:rsidP="0011783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bidi="ar-SA"/>
              </w:rPr>
            </w:pPr>
            <w:r w:rsidRPr="004C3425">
              <w:rPr>
                <w:rFonts w:ascii="Calibri" w:eastAsia="Times New Roman" w:hAnsi="Calibri" w:cs="Times New Roman"/>
                <w:b/>
                <w:color w:val="000000"/>
                <w:lang w:bidi="ar-SA"/>
              </w:rPr>
              <w:t>$</w:t>
            </w:r>
            <w:r>
              <w:rPr>
                <w:rFonts w:ascii="Calibri" w:eastAsia="Times New Roman" w:hAnsi="Calibri" w:cs="Times New Roman"/>
                <w:b/>
                <w:color w:val="000000"/>
                <w:lang w:bidi="ar-SA"/>
              </w:rPr>
              <w:t>494.10</w:t>
            </w:r>
          </w:p>
        </w:tc>
        <w:tc>
          <w:tcPr>
            <w:tcW w:w="3041" w:type="dxa"/>
          </w:tcPr>
          <w:p w14:paraId="4B222F97" w14:textId="77777777" w:rsidR="0011783D" w:rsidRPr="000559CB" w:rsidRDefault="0011783D" w:rsidP="0011783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bidi="ar-SA"/>
              </w:rPr>
            </w:pPr>
          </w:p>
        </w:tc>
      </w:tr>
    </w:tbl>
    <w:p w14:paraId="0900DCB3" w14:textId="77777777" w:rsidR="00604EF1" w:rsidRDefault="008047F4" w:rsidP="000559CB">
      <w:r>
        <w:rPr>
          <w:noProof/>
          <w:lang w:bidi="ar-SA"/>
        </w:rPr>
        <w:pict w14:anchorId="47EF306B">
          <v:shape id="Text Box 296" o:spid="_x0000_s1271" type="#_x0000_t202" style="position:absolute;margin-left:154.5pt;margin-top:-24.1pt;width:215.95pt;height:38.45pt;z-index:251791360;visibility:visible;mso-width-percent:400;mso-height-percent:200;mso-position-horizontal-relative:margin;mso-position-vertic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" filled="f" stroked="f">
            <v:textbox style="mso-fit-shape-to-text:t">
              <w:txbxContent>
                <w:p w14:paraId="0C4CB790" w14:textId="77777777" w:rsidR="008047F4" w:rsidRDefault="008047F4" w:rsidP="008416D9">
                  <w:pPr>
                    <w:pStyle w:val="Caption"/>
                    <w:jc w:val="center"/>
                  </w:pPr>
                  <w:bookmarkStart w:id="1313" w:name="_Toc385422228"/>
                  <w:bookmarkStart w:id="1314" w:name="_Toc385423829"/>
                  <w:r>
                    <w:t xml:space="preserve">Table </w:t>
                  </w:r>
                  <w:fldSimple w:instr=" SEQ Table \* ARABIC ">
                    <w:r>
                      <w:rPr>
                        <w:noProof/>
                      </w:rPr>
                      <w:t>18</w:t>
                    </w:r>
                  </w:fldSimple>
                  <w:r>
                    <w:t>: Implementation Costs</w:t>
                  </w:r>
                  <w:bookmarkEnd w:id="1313"/>
                  <w:r>
                    <w:t xml:space="preserve"> (WW)</w:t>
                  </w:r>
                  <w:bookmarkEnd w:id="1314"/>
                </w:p>
              </w:txbxContent>
            </v:textbox>
            <w10:wrap type="square" anchorx="margin" anchory="margin"/>
          </v:shape>
        </w:pict>
      </w:r>
      <w:r w:rsidR="00923776">
        <w:tab/>
        <w:t>All items ship normally by the next business day, and are delivered with a standard 3-5 business day window.  None of the components were on back order and all should be relatively available</w:t>
      </w:r>
      <w:r w:rsidR="008D2BA0">
        <w:t xml:space="preserve"> (as determined on April 9</w:t>
      </w:r>
      <w:r w:rsidR="008D2BA0" w:rsidRPr="008D2BA0">
        <w:rPr>
          <w:vertAlign w:val="superscript"/>
        </w:rPr>
        <w:t>th</w:t>
      </w:r>
      <w:r w:rsidR="008D2BA0">
        <w:t>, 2014)</w:t>
      </w:r>
      <w:r w:rsidR="00923776">
        <w:t>.</w:t>
      </w:r>
    </w:p>
    <w:p w14:paraId="011F6D1D" w14:textId="77777777" w:rsidR="00CD3D68" w:rsidRDefault="00CD3D68" w:rsidP="00CD3D68">
      <w:pPr>
        <w:pStyle w:val="Heading3"/>
      </w:pPr>
      <w:bookmarkStart w:id="1315" w:name="_Toc385422330"/>
      <w:bookmarkStart w:id="1316" w:name="_Toc385424916"/>
      <w:r>
        <w:t>Implementation Schedule</w:t>
      </w:r>
      <w:bookmarkEnd w:id="1315"/>
      <w:bookmarkEnd w:id="1316"/>
    </w:p>
    <w:p w14:paraId="2DA999D9" w14:textId="77777777" w:rsidR="00CD3D68" w:rsidRDefault="008F4A6E" w:rsidP="00CD3D68">
      <w:r>
        <w:tab/>
        <w:t>The following tasks may be performed in this order (where some items may be performed simultaneously).</w:t>
      </w:r>
    </w:p>
    <w:p w14:paraId="5E7FE908" w14:textId="77777777" w:rsidR="00E2795A" w:rsidRDefault="00E2795A" w:rsidP="00E2795A">
      <w:pPr>
        <w:pStyle w:val="Heading5"/>
      </w:pPr>
      <w:r>
        <w:t>Equipment needed:</w:t>
      </w:r>
    </w:p>
    <w:p w14:paraId="6C1BBD05" w14:textId="77777777" w:rsidR="00E2795A" w:rsidRDefault="00E2795A" w:rsidP="00E2795A">
      <w:pPr>
        <w:pStyle w:val="ListParagraph"/>
        <w:numPr>
          <w:ilvl w:val="0"/>
          <w:numId w:val="12"/>
        </w:numPr>
      </w:pPr>
      <w:r>
        <w:t>Soldering iron</w:t>
      </w:r>
    </w:p>
    <w:p w14:paraId="7F2F5A8E" w14:textId="77777777" w:rsidR="00E2795A" w:rsidRDefault="00E2795A" w:rsidP="00E2795A">
      <w:pPr>
        <w:pStyle w:val="ListParagraph"/>
        <w:numPr>
          <w:ilvl w:val="0"/>
          <w:numId w:val="12"/>
        </w:numPr>
      </w:pPr>
      <w:r>
        <w:t>Solder</w:t>
      </w:r>
    </w:p>
    <w:p w14:paraId="56B1EF99" w14:textId="77777777" w:rsidR="00E2795A" w:rsidRDefault="00E2795A" w:rsidP="00E2795A">
      <w:pPr>
        <w:pStyle w:val="ListParagraph"/>
        <w:numPr>
          <w:ilvl w:val="0"/>
          <w:numId w:val="12"/>
        </w:numPr>
      </w:pPr>
      <w:r>
        <w:t>Scissors (to cut the thermal adhesive to size)</w:t>
      </w:r>
    </w:p>
    <w:p w14:paraId="03419DB9" w14:textId="77777777" w:rsidR="00E2795A" w:rsidRDefault="00E2795A" w:rsidP="00E2795A">
      <w:pPr>
        <w:pStyle w:val="ListParagraph"/>
        <w:numPr>
          <w:ilvl w:val="0"/>
          <w:numId w:val="12"/>
        </w:numPr>
      </w:pPr>
      <w:r>
        <w:t>Wire cutters / strippers</w:t>
      </w:r>
    </w:p>
    <w:p w14:paraId="074C6D38" w14:textId="77777777" w:rsidR="00E2795A" w:rsidRDefault="00E2795A" w:rsidP="00E2795A">
      <w:pPr>
        <w:pStyle w:val="ListParagraph"/>
        <w:numPr>
          <w:ilvl w:val="0"/>
          <w:numId w:val="12"/>
        </w:numPr>
      </w:pPr>
      <w:r>
        <w:t>26 AWG "breadboard" wire, for wiring</w:t>
      </w:r>
    </w:p>
    <w:p w14:paraId="1A06BADD" w14:textId="77777777" w:rsidR="00E2795A" w:rsidRDefault="00E2795A" w:rsidP="00E2795A">
      <w:pPr>
        <w:pStyle w:val="ListParagraph"/>
        <w:numPr>
          <w:ilvl w:val="0"/>
          <w:numId w:val="12"/>
        </w:numPr>
      </w:pPr>
      <w:r>
        <w:t>Cordless power drill (drill bits and Phillips head for fastening PCB feet to frame)</w:t>
      </w:r>
    </w:p>
    <w:p w14:paraId="0F3B7FA1" w14:textId="77777777" w:rsidR="00E2795A" w:rsidRDefault="00E2795A" w:rsidP="00E2795A">
      <w:pPr>
        <w:pStyle w:val="Heading5"/>
      </w:pPr>
      <w:r>
        <w:t>Implementation Tasks</w:t>
      </w:r>
    </w:p>
    <w:p w14:paraId="789BF56D" w14:textId="77777777" w:rsidR="008F4A6E" w:rsidRDefault="008F4A6E" w:rsidP="008F4A6E">
      <w:pPr>
        <w:pStyle w:val="ListParagraph"/>
        <w:numPr>
          <w:ilvl w:val="0"/>
          <w:numId w:val="5"/>
        </w:numPr>
      </w:pPr>
      <w:r>
        <w:t>Soldering</w:t>
      </w:r>
    </w:p>
    <w:p w14:paraId="1223460E" w14:textId="77777777" w:rsidR="008F4A6E" w:rsidRDefault="008F4A6E" w:rsidP="008F4A6E">
      <w:pPr>
        <w:pStyle w:val="ListParagraph"/>
        <w:numPr>
          <w:ilvl w:val="1"/>
          <w:numId w:val="5"/>
        </w:numPr>
      </w:pPr>
      <w:r>
        <w:t>The InkShield (4.0 hrs)</w:t>
      </w:r>
    </w:p>
    <w:p w14:paraId="6E435515" w14:textId="77777777" w:rsidR="008F4A6E" w:rsidRDefault="008F4A6E" w:rsidP="008F4A6E">
      <w:pPr>
        <w:pStyle w:val="ListParagraph"/>
        <w:numPr>
          <w:ilvl w:val="1"/>
          <w:numId w:val="5"/>
        </w:numPr>
      </w:pPr>
      <w:r>
        <w:t>The Stepper Motor Drivers (3.0 hrs)</w:t>
      </w:r>
    </w:p>
    <w:p w14:paraId="28240A34" w14:textId="77777777" w:rsidR="008F4A6E" w:rsidRDefault="008F4A6E" w:rsidP="008F4A6E">
      <w:pPr>
        <w:pStyle w:val="ListParagraph"/>
        <w:numPr>
          <w:ilvl w:val="1"/>
          <w:numId w:val="5"/>
        </w:numPr>
      </w:pPr>
      <w:r>
        <w:t>Power supply connectors (1.5 hrs)</w:t>
      </w:r>
    </w:p>
    <w:p w14:paraId="09A8453C" w14:textId="77777777" w:rsidR="008F4A6E" w:rsidRDefault="008F4A6E" w:rsidP="008F4A6E">
      <w:pPr>
        <w:pStyle w:val="ListParagraph"/>
        <w:numPr>
          <w:ilvl w:val="0"/>
          <w:numId w:val="5"/>
        </w:numPr>
      </w:pPr>
      <w:r>
        <w:lastRenderedPageBreak/>
        <w:t>Miscellaneous</w:t>
      </w:r>
    </w:p>
    <w:p w14:paraId="1774C832" w14:textId="77777777" w:rsidR="008F4A6E" w:rsidRDefault="008F4A6E" w:rsidP="008F4A6E">
      <w:pPr>
        <w:pStyle w:val="ListParagraph"/>
        <w:numPr>
          <w:ilvl w:val="1"/>
          <w:numId w:val="5"/>
        </w:numPr>
      </w:pPr>
      <w:r>
        <w:t xml:space="preserve">Attach heat sinks to drivers (1.0 </w:t>
      </w:r>
      <w:proofErr w:type="spellStart"/>
      <w:r>
        <w:t>hr</w:t>
      </w:r>
      <w:proofErr w:type="spellEnd"/>
      <w:r>
        <w:t>)</w:t>
      </w:r>
    </w:p>
    <w:p w14:paraId="7630DEE2" w14:textId="77777777" w:rsidR="008F4A6E" w:rsidRDefault="008F4A6E" w:rsidP="008F4A6E">
      <w:pPr>
        <w:pStyle w:val="ListParagraph"/>
        <w:numPr>
          <w:ilvl w:val="1"/>
          <w:numId w:val="5"/>
        </w:numPr>
      </w:pPr>
      <w:r>
        <w:t>Verify all motors turn as expected (2.0 hrs)</w:t>
      </w:r>
    </w:p>
    <w:p w14:paraId="4BE37132" w14:textId="77777777" w:rsidR="008F4A6E" w:rsidRDefault="008F4A6E" w:rsidP="008F4A6E">
      <w:pPr>
        <w:pStyle w:val="ListParagraph"/>
        <w:numPr>
          <w:ilvl w:val="1"/>
          <w:numId w:val="5"/>
        </w:numPr>
      </w:pPr>
      <w:r>
        <w:t>Attach electronic boards and power supply to the frame (1.5 hrs)</w:t>
      </w:r>
    </w:p>
    <w:p w14:paraId="6F7A76FC" w14:textId="77777777" w:rsidR="008F4A6E" w:rsidRDefault="008F4A6E" w:rsidP="008F4A6E">
      <w:pPr>
        <w:pStyle w:val="ListParagraph"/>
        <w:numPr>
          <w:ilvl w:val="0"/>
          <w:numId w:val="5"/>
        </w:numPr>
      </w:pPr>
      <w:r>
        <w:t>Wiring</w:t>
      </w:r>
    </w:p>
    <w:p w14:paraId="483389FF" w14:textId="77777777" w:rsidR="00D74B08" w:rsidRDefault="008F4A6E" w:rsidP="001909D3">
      <w:pPr>
        <w:pStyle w:val="ListParagraph"/>
        <w:numPr>
          <w:ilvl w:val="1"/>
          <w:numId w:val="5"/>
        </w:numPr>
      </w:pPr>
      <w:r>
        <w:t xml:space="preserve">Wire all components as specified by the electronic wiring diagram </w:t>
      </w:r>
      <w:r w:rsidR="00C80B94">
        <w:t xml:space="preserve">as shown in </w:t>
      </w:r>
      <w:r w:rsidR="00805111">
        <w:fldChar w:fldCharType="begin"/>
      </w:r>
      <w:r w:rsidR="008D2BA0">
        <w:instrText xml:space="preserve"> REF _Ref384829333 \h </w:instrText>
      </w:r>
      <w:r w:rsidR="00805111">
        <w:fldChar w:fldCharType="separate"/>
      </w:r>
      <w:r w:rsidR="00933426">
        <w:t xml:space="preserve">Drawing </w:t>
      </w:r>
      <w:r w:rsidR="00933426">
        <w:rPr>
          <w:noProof/>
        </w:rPr>
        <w:t>36</w:t>
      </w:r>
      <w:r w:rsidR="00805111">
        <w:fldChar w:fldCharType="end"/>
      </w:r>
      <w:r w:rsidR="008D2BA0">
        <w:t xml:space="preserve"> </w:t>
      </w:r>
      <w:r>
        <w:t>(2.5 hrs)</w:t>
      </w:r>
      <w:r w:rsidR="008D2BA0">
        <w:t>.</w:t>
      </w:r>
    </w:p>
    <w:p w14:paraId="7C41DD91" w14:textId="77777777" w:rsidR="00D74B08" w:rsidRPr="00CD3D68" w:rsidRDefault="00D74B08" w:rsidP="001909D3"/>
    <w:p w14:paraId="05DDED07" w14:textId="77777777" w:rsidR="000C2614" w:rsidRDefault="00CD3D68" w:rsidP="00CD3D68">
      <w:pPr>
        <w:pStyle w:val="Heading3"/>
      </w:pPr>
      <w:bookmarkStart w:id="1317" w:name="_Toc385422331"/>
      <w:bookmarkStart w:id="1318" w:name="_Toc385424917"/>
      <w:r>
        <w:t>Fault Analysis</w:t>
      </w:r>
      <w:bookmarkEnd w:id="1317"/>
      <w:bookmarkEnd w:id="1318"/>
    </w:p>
    <w:p w14:paraId="2DDAE801" w14:textId="77777777" w:rsidR="00CD3D68" w:rsidRDefault="008F4A6E" w:rsidP="00CD3D68">
      <w:r>
        <w:tab/>
        <w:t>There are numerous problems that could potentially occur with electronics of the printer, but can be avoided with careful mounting, and good soldering practices.  Problems that could occur due to a lack of following such practices include:</w:t>
      </w:r>
    </w:p>
    <w:p w14:paraId="42034CA0" w14:textId="77777777" w:rsidR="008F4A6E" w:rsidRDefault="008F4A6E" w:rsidP="00CD3D68"/>
    <w:p w14:paraId="139F5CEF" w14:textId="77777777" w:rsidR="008F4A6E" w:rsidRDefault="008F4A6E" w:rsidP="008F4A6E">
      <w:pPr>
        <w:pStyle w:val="ListParagraph"/>
        <w:numPr>
          <w:ilvl w:val="0"/>
          <w:numId w:val="6"/>
        </w:numPr>
      </w:pPr>
      <w:r>
        <w:t>Disconnection of logic wires between Arduino and the stepper drivers</w:t>
      </w:r>
    </w:p>
    <w:p w14:paraId="63BD0940" w14:textId="77777777" w:rsidR="008F4A6E" w:rsidRDefault="008F4A6E" w:rsidP="008F4A6E">
      <w:pPr>
        <w:pStyle w:val="ListParagraph"/>
        <w:numPr>
          <w:ilvl w:val="1"/>
          <w:numId w:val="6"/>
        </w:numPr>
      </w:pPr>
      <w:r>
        <w:t>This is less serious.  If a print is in progress, simply put, the motors will either stop turning, or not turn in the correct direction.  Damage could occur to the printer if the user does not notice that an axis is moving too far, or unexpectedly, without pressing emergency stop on the computer host software's GUI.</w:t>
      </w:r>
    </w:p>
    <w:p w14:paraId="6618C094" w14:textId="77777777" w:rsidR="008F4A6E" w:rsidRDefault="008F4A6E" w:rsidP="008F4A6E">
      <w:pPr>
        <w:pStyle w:val="ListParagraph"/>
        <w:numPr>
          <w:ilvl w:val="0"/>
          <w:numId w:val="6"/>
        </w:numPr>
      </w:pPr>
      <w:r>
        <w:t>Disconnection of motor wires from stepper drivers</w:t>
      </w:r>
    </w:p>
    <w:p w14:paraId="5EA0CFEC" w14:textId="77777777" w:rsidR="008F4A6E" w:rsidRDefault="008F4A6E" w:rsidP="008F4A6E">
      <w:pPr>
        <w:pStyle w:val="ListParagraph"/>
        <w:numPr>
          <w:ilvl w:val="1"/>
          <w:numId w:val="6"/>
        </w:numPr>
      </w:pPr>
      <w:r>
        <w:t xml:space="preserve">This is a serious fault.  Any kind of wire disconnection from the stepper motor drivers </w:t>
      </w:r>
      <w:r>
        <w:rPr>
          <w:i/>
        </w:rPr>
        <w:t>during</w:t>
      </w:r>
      <w:r>
        <w:t xml:space="preserve"> a powered state can and will cause permanent damage to the stepper motor drivers.  To avoid this, it is recommended that the motor's wire are soldered directly to the motor board, or proper precautions are taken such that the motor and the stepper motor do not become disconnected during a powered state.</w:t>
      </w:r>
    </w:p>
    <w:p w14:paraId="5A5568A0" w14:textId="77777777" w:rsidR="008F4A6E" w:rsidRDefault="008F4A6E" w:rsidP="008F4A6E">
      <w:pPr>
        <w:pStyle w:val="ListParagraph"/>
        <w:numPr>
          <w:ilvl w:val="0"/>
          <w:numId w:val="6"/>
        </w:numPr>
      </w:pPr>
      <w:r>
        <w:t>Loss of power due to wire disconnection</w:t>
      </w:r>
    </w:p>
    <w:p w14:paraId="199B9E70" w14:textId="77777777" w:rsidR="008F4A6E" w:rsidRDefault="008F4A6E" w:rsidP="008F4A6E">
      <w:pPr>
        <w:pStyle w:val="ListParagraph"/>
        <w:numPr>
          <w:ilvl w:val="1"/>
          <w:numId w:val="6"/>
        </w:numPr>
      </w:pPr>
      <w:r>
        <w:t xml:space="preserve">This is generally considered less serious, except for the Y axis motors.  Since two motors are used to drive the Y axis, if one motor suddenly stops performing </w:t>
      </w:r>
      <w:r w:rsidR="009B2FC2">
        <w:t>expectedly</w:t>
      </w:r>
      <w:r>
        <w:t xml:space="preserve"> due to some sort of power outage, only one motor will be turning, and the entire Y axis may stop moving correctly, or bind on itself.  If this occurs, either power down the printer immediately using the power supply button, or using the emergency stop button on the computer host software's GUI.</w:t>
      </w:r>
    </w:p>
    <w:p w14:paraId="021A0023" w14:textId="77777777" w:rsidR="009B2FC2" w:rsidRDefault="009B2FC2" w:rsidP="009B2FC2">
      <w:pPr>
        <w:pStyle w:val="ListParagraph"/>
        <w:numPr>
          <w:ilvl w:val="0"/>
          <w:numId w:val="6"/>
        </w:numPr>
      </w:pPr>
      <w:r>
        <w:t>Stepper motor drivers overheating</w:t>
      </w:r>
    </w:p>
    <w:p w14:paraId="3A840333" w14:textId="655E6F82" w:rsidR="009B2FC2" w:rsidRDefault="009B2FC2" w:rsidP="009B2FC2">
      <w:pPr>
        <w:pStyle w:val="ListParagraph"/>
        <w:numPr>
          <w:ilvl w:val="1"/>
          <w:numId w:val="6"/>
        </w:numPr>
      </w:pPr>
      <w:r>
        <w:t>This is less serious.  The chips onboard have auto shut off features in the event that they exceed around 150 degrees Celsius, however, during a shutoff, the motor will discontinue moving.  This could cause a number of problems during operation, depending on which motor driver experiencing an overheat fault.  This fault is very unlikely given the attached heat sinks, as all of them have proven to never exceed 120 degrees Celsius.</w:t>
      </w:r>
      <w:r w:rsidR="00CF5206">
        <w:t xml:space="preserve">  It also recommended that the back of the printer (the location of the electronics) is not up against a wall, and is in a </w:t>
      </w:r>
      <w:proofErr w:type="spellStart"/>
      <w:r w:rsidR="00CF5206">
        <w:t>well</w:t>
      </w:r>
      <w:ins w:id="1319" w:author="Peter J Zamiska" w:date="2014-04-17T11:59:00Z">
        <w:r w:rsidR="008921E9">
          <w:t xml:space="preserve"> </w:t>
        </w:r>
      </w:ins>
      <w:del w:id="1320" w:author="Peter J Zamiska" w:date="2014-04-17T11:59:00Z">
        <w:r w:rsidR="00CF5206" w:rsidDel="008921E9">
          <w:delText xml:space="preserve"> </w:delText>
        </w:r>
      </w:del>
      <w:r w:rsidR="00CF5206">
        <w:t>ventilated</w:t>
      </w:r>
      <w:proofErr w:type="spellEnd"/>
      <w:r w:rsidR="00CF5206">
        <w:t xml:space="preserve"> area.</w:t>
      </w:r>
    </w:p>
    <w:p w14:paraId="757B961D" w14:textId="77777777" w:rsidR="00933367" w:rsidRDefault="00933367" w:rsidP="00933367">
      <w:pPr>
        <w:pStyle w:val="Heading3"/>
      </w:pPr>
      <w:bookmarkStart w:id="1321" w:name="_Toc385422332"/>
      <w:bookmarkStart w:id="1322" w:name="_Toc385424918"/>
      <w:r>
        <w:t>Experiments and Performance</w:t>
      </w:r>
      <w:bookmarkEnd w:id="1321"/>
      <w:bookmarkEnd w:id="1322"/>
    </w:p>
    <w:p w14:paraId="213ADE88" w14:textId="77777777" w:rsidR="00933367" w:rsidRPr="00933367" w:rsidRDefault="00933367" w:rsidP="00933367">
      <w:r>
        <w:tab/>
        <w:t>The implementation and testing of the electronics for the printer was relatively straight forward: simply solder and wire correctly, and use small test programs on the Arduino to verify their correct functionality individually.  They are summarized below.</w:t>
      </w:r>
    </w:p>
    <w:p w14:paraId="6A77D4F4" w14:textId="77777777" w:rsidR="00933367" w:rsidRDefault="00933367" w:rsidP="00933367">
      <w:pPr>
        <w:pStyle w:val="ListParagraph"/>
        <w:numPr>
          <w:ilvl w:val="0"/>
          <w:numId w:val="10"/>
        </w:numPr>
      </w:pPr>
      <w:r>
        <w:t>InkShield test</w:t>
      </w:r>
    </w:p>
    <w:p w14:paraId="123194C5" w14:textId="0BA8CA1D" w:rsidR="00933367" w:rsidRDefault="00933367" w:rsidP="00933367">
      <w:pPr>
        <w:pStyle w:val="ListParagraph"/>
        <w:numPr>
          <w:ilvl w:val="1"/>
          <w:numId w:val="10"/>
        </w:numPr>
      </w:pPr>
      <w:r>
        <w:t xml:space="preserve">This test was to verify that the InkShield board functioned correctly and the inserted HP C6602 inkjet cartridge fires nozzles accordingly.  This worked on </w:t>
      </w:r>
      <w:del w:id="1323" w:author="Peter J Zamiska" w:date="2014-04-17T11:59:00Z">
        <w:r w:rsidDel="008921E9">
          <w:delText>it's</w:delText>
        </w:r>
      </w:del>
      <w:ins w:id="1324" w:author="Peter J Zamiska" w:date="2014-04-17T11:59:00Z">
        <w:r w:rsidR="008921E9">
          <w:t>its</w:t>
        </w:r>
      </w:ins>
      <w:r>
        <w:t xml:space="preserve"> very first try, and have not had any problems on this system at all.</w:t>
      </w:r>
    </w:p>
    <w:p w14:paraId="13251446" w14:textId="77777777" w:rsidR="00933367" w:rsidRDefault="00933367" w:rsidP="00933367">
      <w:pPr>
        <w:pStyle w:val="ListParagraph"/>
        <w:numPr>
          <w:ilvl w:val="0"/>
          <w:numId w:val="10"/>
        </w:numPr>
      </w:pPr>
      <w:r>
        <w:t>Stepper motor movement test</w:t>
      </w:r>
    </w:p>
    <w:p w14:paraId="10877895" w14:textId="77777777" w:rsidR="00BA2585" w:rsidRDefault="00933367" w:rsidP="00BA2585">
      <w:pPr>
        <w:pStyle w:val="ListParagraph"/>
        <w:numPr>
          <w:ilvl w:val="1"/>
          <w:numId w:val="10"/>
        </w:numPr>
      </w:pPr>
      <w:r>
        <w:t>This test was to use simple code to test that the motor moves as expected.  It was verified that the originally bought stepper motors functioned correctly.</w:t>
      </w:r>
      <w:r w:rsidR="008264B0">
        <w:t xml:space="preserve">  Unfortunately, due to time constraints, we borrowed motors that operated at different voltages and currents, and experienced trouble getting these motors to function correctly.  They have since been fixed or replaced with better functioning motors.</w:t>
      </w:r>
    </w:p>
    <w:p w14:paraId="3829939E" w14:textId="77777777" w:rsidR="00BA2585" w:rsidRDefault="00BA2585" w:rsidP="00BA2585">
      <w:pPr>
        <w:pStyle w:val="ListParagraph"/>
        <w:numPr>
          <w:ilvl w:val="0"/>
          <w:numId w:val="10"/>
        </w:numPr>
      </w:pPr>
      <w:r>
        <w:lastRenderedPageBreak/>
        <w:t>Maximum stepper motor speed test</w:t>
      </w:r>
    </w:p>
    <w:p w14:paraId="2E10E3AD" w14:textId="77777777" w:rsidR="00BA2585" w:rsidRDefault="00BA2585" w:rsidP="00BA2585">
      <w:pPr>
        <w:pStyle w:val="ListParagraph"/>
        <w:numPr>
          <w:ilvl w:val="1"/>
          <w:numId w:val="10"/>
        </w:numPr>
      </w:pPr>
      <w:r>
        <w:t xml:space="preserve">As the title says, it was generally found that any speeds over around 650 steps per second, irrespective of whether the stepper driver was set to </w:t>
      </w:r>
      <w:proofErr w:type="spellStart"/>
      <w:r>
        <w:t>microstepping</w:t>
      </w:r>
      <w:proofErr w:type="spellEnd"/>
      <w:r>
        <w:t xml:space="preserve"> or not, would become unstable and skip steps.  As a result, no speeds over 650 are used in any of the software.</w:t>
      </w:r>
    </w:p>
    <w:p w14:paraId="58FB1E11" w14:textId="77777777" w:rsidR="007A56B5" w:rsidRDefault="007A56B5" w:rsidP="007A56B5">
      <w:pPr>
        <w:pStyle w:val="ListParagraph"/>
        <w:numPr>
          <w:ilvl w:val="0"/>
          <w:numId w:val="10"/>
        </w:numPr>
      </w:pPr>
      <w:r>
        <w:t>Appropriate holding current setting for stepper motor drivers</w:t>
      </w:r>
    </w:p>
    <w:p w14:paraId="34BD5130" w14:textId="72E8B82C" w:rsidR="007A56B5" w:rsidRDefault="007A56B5" w:rsidP="007A56B5">
      <w:pPr>
        <w:pStyle w:val="ListParagraph"/>
        <w:numPr>
          <w:ilvl w:val="1"/>
          <w:numId w:val="10"/>
        </w:numPr>
      </w:pPr>
      <w:r>
        <w:t>Different motors have different characteristics, internal resistances, etc.  Additionally, stepper motors are rated to only safely accept a maximum amount of current, and stepper motor driver and motors both generate heat while they are energized, so it was essential to verify safe levels of current, considering maximum current ratings, and temperatures.  Using a</w:t>
      </w:r>
      <w:ins w:id="1325" w:author="Peter J Zamiska" w:date="2014-04-17T11:59:00Z">
        <w:r w:rsidR="008921E9">
          <w:t>n</w:t>
        </w:r>
      </w:ins>
      <w:r>
        <w:t xml:space="preserve"> IR camera, the stepper motor's temperatures were measured, in conjunction with their respective output holding current.  It was found, that for both the Big Easy and </w:t>
      </w:r>
      <w:proofErr w:type="spellStart"/>
      <w:r>
        <w:t>EasyDriver</w:t>
      </w:r>
      <w:proofErr w:type="spellEnd"/>
      <w:r>
        <w:t xml:space="preserve"> stepper motor drivers, that giving around 80% of their respective motor's maximum current rating was sufficient at providing excellent holding torque (as determined by simply trying to turn the shaft with bare hands) while keeping both the motors and stepper motor drivers at reasonable temperatures.  In both cases, none of the boards or motors far exceeded around 120 degrees Celsius.</w:t>
      </w:r>
    </w:p>
    <w:p w14:paraId="5DE05E33" w14:textId="77777777" w:rsidR="00933367" w:rsidRDefault="00933367" w:rsidP="00933367">
      <w:pPr>
        <w:pStyle w:val="ListParagraph"/>
        <w:numPr>
          <w:ilvl w:val="0"/>
          <w:numId w:val="10"/>
        </w:numPr>
      </w:pPr>
      <w:r>
        <w:t>Stepper motor driver heat test</w:t>
      </w:r>
    </w:p>
    <w:p w14:paraId="038ABA79" w14:textId="77777777" w:rsidR="00CD462C" w:rsidRDefault="00933367" w:rsidP="00CD462C">
      <w:pPr>
        <w:pStyle w:val="ListParagraph"/>
        <w:numPr>
          <w:ilvl w:val="1"/>
          <w:numId w:val="10"/>
        </w:numPr>
      </w:pPr>
      <w:r>
        <w:t xml:space="preserve">Due to the stepper motor boards generating excess heat when operated above minimum current levels, it was decided that the temperature of the boards should be monitored to make sure it is not getting too close to their maximum junction temperature (around 165 degrees Celsius).  Testing, of both the </w:t>
      </w:r>
      <w:proofErr w:type="spellStart"/>
      <w:r>
        <w:t>EasyDriver</w:t>
      </w:r>
      <w:proofErr w:type="spellEnd"/>
      <w:r>
        <w:t xml:space="preserve"> and the Big Easy driv</w:t>
      </w:r>
      <w:r w:rsidR="000E235C">
        <w:t>ers showed that, given around 80</w:t>
      </w:r>
      <w:r>
        <w:t>% of their maximum current output, they generally never got hotter than around 120 degrees Celsius.</w:t>
      </w:r>
    </w:p>
    <w:p w14:paraId="7C2075AA" w14:textId="77777777" w:rsidR="00021163" w:rsidRDefault="00021163" w:rsidP="00021163">
      <w:r>
        <w:rPr>
          <w:noProof/>
          <w:lang w:bidi="ar-SA"/>
        </w:rPr>
        <w:drawing>
          <wp:anchor distT="0" distB="0" distL="114300" distR="114300" simplePos="0" relativeHeight="251823104" behindDoc="0" locked="0" layoutInCell="1" allowOverlap="1" wp14:anchorId="3E215436" wp14:editId="1FA85F34">
            <wp:simplePos x="0" y="0"/>
            <wp:positionH relativeFrom="margin">
              <wp:align>center</wp:align>
            </wp:positionH>
            <wp:positionV relativeFrom="paragraph">
              <wp:posOffset>53975</wp:posOffset>
            </wp:positionV>
            <wp:extent cx="3620135" cy="4070985"/>
            <wp:effectExtent l="19050" t="0" r="0" b="0"/>
            <wp:wrapSquare wrapText="bothSides"/>
            <wp:docPr id="15" name="Picture 7" descr="C:\Users\Wheeler\Desktop\IMG_20140301_17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eeler\Desktop\IMG_20140301_170629.jpg"/>
                    <pic:cNvPicPr>
                      <a:picLocks noChangeAspect="1" noChangeArrowheads="1"/>
                    </pic:cNvPicPr>
                  </pic:nvPicPr>
                  <pic:blipFill>
                    <a:blip r:embed="rId231" cstate="print">
                      <a:lum bright="20000" contrast="20000"/>
                    </a:blip>
                    <a:srcRect/>
                    <a:stretch>
                      <a:fillRect/>
                    </a:stretch>
                  </pic:blipFill>
                  <pic:spPr bwMode="auto">
                    <a:xfrm>
                      <a:off x="0" y="0"/>
                      <a:ext cx="3620135" cy="4070985"/>
                    </a:xfrm>
                    <a:prstGeom prst="rect">
                      <a:avLst/>
                    </a:prstGeom>
                    <a:noFill/>
                    <a:ln w="9525">
                      <a:noFill/>
                      <a:miter lim="800000"/>
                      <a:headEnd/>
                      <a:tailEnd/>
                    </a:ln>
                  </pic:spPr>
                </pic:pic>
              </a:graphicData>
            </a:graphic>
          </wp:anchor>
        </w:drawing>
      </w:r>
    </w:p>
    <w:p w14:paraId="044F066E" w14:textId="77777777" w:rsidR="00021163" w:rsidRDefault="00021163" w:rsidP="00021163"/>
    <w:p w14:paraId="66B64D40" w14:textId="77777777" w:rsidR="00021163" w:rsidRDefault="00021163" w:rsidP="00021163"/>
    <w:p w14:paraId="7ABE7F4A" w14:textId="77777777" w:rsidR="00021163" w:rsidRDefault="00021163" w:rsidP="00021163"/>
    <w:p w14:paraId="7926416D" w14:textId="77777777" w:rsidR="00021163" w:rsidRDefault="00021163" w:rsidP="00021163"/>
    <w:p w14:paraId="4BA8E311" w14:textId="77777777" w:rsidR="00021163" w:rsidRDefault="00021163" w:rsidP="00021163"/>
    <w:p w14:paraId="291BCF61" w14:textId="77777777" w:rsidR="00021163" w:rsidRDefault="00021163" w:rsidP="00021163"/>
    <w:p w14:paraId="2AEF8BAA" w14:textId="77777777" w:rsidR="00021163" w:rsidRDefault="00021163" w:rsidP="00021163"/>
    <w:p w14:paraId="42CDC0EA" w14:textId="77777777" w:rsidR="00021163" w:rsidRDefault="00021163" w:rsidP="00021163"/>
    <w:p w14:paraId="6A6EA7C6" w14:textId="77777777" w:rsidR="00021163" w:rsidRDefault="00021163" w:rsidP="00021163"/>
    <w:p w14:paraId="32273DCF" w14:textId="77777777" w:rsidR="00021163" w:rsidRDefault="00021163" w:rsidP="00021163"/>
    <w:p w14:paraId="267AF0BD" w14:textId="77777777" w:rsidR="00021163" w:rsidRDefault="00021163" w:rsidP="00021163"/>
    <w:p w14:paraId="55724186" w14:textId="77777777" w:rsidR="00021163" w:rsidRDefault="00021163" w:rsidP="00021163"/>
    <w:p w14:paraId="1B489ABB" w14:textId="77777777" w:rsidR="00EF435C" w:rsidRDefault="008047F4" w:rsidP="00021163">
      <w:r>
        <w:rPr>
          <w:noProof/>
          <w:lang w:bidi="ar-SA"/>
        </w:rPr>
        <w:pict w14:anchorId="19592197">
          <v:shape id="Text Box 318" o:spid="_x0000_s1272" type="#_x0000_t202" style="position:absolute;margin-left:156.5pt;margin-top:9.15pt;width:226.95pt;height:38.45pt;z-index:251824128;visibility:visible;mso-height-percent:200;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" filled="f" stroked="f">
            <v:textbox style="mso-fit-shape-to-text:t">
              <w:txbxContent>
                <w:p w14:paraId="5FCAA4B6" w14:textId="77777777" w:rsidR="008047F4" w:rsidRDefault="008047F4" w:rsidP="00021163">
                  <w:pPr>
                    <w:pStyle w:val="Caption"/>
                    <w:jc w:val="center"/>
                  </w:pPr>
                  <w:bookmarkStart w:id="1326" w:name="_Toc385422195"/>
                  <w:bookmarkStart w:id="1327" w:name="_Toc385422873"/>
                  <w:bookmarkStart w:id="1328" w:name="_Toc385422966"/>
                  <w:bookmarkStart w:id="1329" w:name="_Toc385446993"/>
                  <w:r>
                    <w:t xml:space="preserve">Figure </w:t>
                  </w:r>
                  <w:fldSimple w:instr=" SEQ Figure \* ARABIC ">
                    <w:r>
                      <w:rPr>
                        <w:noProof/>
                      </w:rPr>
                      <w:t>78</w:t>
                    </w:r>
                  </w:fldSimple>
                  <w:r>
                    <w:t>: Big Easy Driver viewed with IR Camera</w:t>
                  </w:r>
                  <w:bookmarkEnd w:id="1326"/>
                  <w:bookmarkEnd w:id="1327"/>
                  <w:bookmarkEnd w:id="1328"/>
                  <w:r>
                    <w:t xml:space="preserve"> (WW)</w:t>
                  </w:r>
                  <w:bookmarkEnd w:id="1329"/>
                </w:p>
              </w:txbxContent>
            </v:textbox>
            <w10:wrap anchorx="margin"/>
          </v:shape>
        </w:pict>
      </w:r>
    </w:p>
    <w:p w14:paraId="4B64C4BC" w14:textId="77777777" w:rsidR="00EF435C" w:rsidRDefault="00EF435C" w:rsidP="00021163"/>
    <w:p w14:paraId="73DC411A" w14:textId="77777777" w:rsidR="00021163" w:rsidRDefault="00021163" w:rsidP="00021163"/>
    <w:p w14:paraId="63BA765C" w14:textId="77777777" w:rsidR="0011783D" w:rsidRPr="00CD3D68" w:rsidRDefault="0011783D" w:rsidP="00021163"/>
    <w:p w14:paraId="035B8144" w14:textId="77777777" w:rsidR="00CD3D68" w:rsidRDefault="00CD3D68" w:rsidP="00CD3D68">
      <w:pPr>
        <w:pStyle w:val="Heading3"/>
      </w:pPr>
      <w:bookmarkStart w:id="1330" w:name="_Toc385422333"/>
      <w:bookmarkStart w:id="1331" w:name="_Toc385424919"/>
      <w:r>
        <w:lastRenderedPageBreak/>
        <w:t>Conclusion and R</w:t>
      </w:r>
      <w:r w:rsidR="00543137">
        <w:t>e</w:t>
      </w:r>
      <w:r>
        <w:t>commendations</w:t>
      </w:r>
      <w:bookmarkEnd w:id="1330"/>
      <w:bookmarkEnd w:id="1331"/>
    </w:p>
    <w:p w14:paraId="687AB902" w14:textId="77777777" w:rsidR="00A978CD" w:rsidRDefault="00A978CD" w:rsidP="00A0473B">
      <w:r>
        <w:rPr>
          <w:noProof/>
          <w:lang w:bidi="ar-SA"/>
        </w:rPr>
        <w:drawing>
          <wp:anchor distT="0" distB="0" distL="114300" distR="114300" simplePos="0" relativeHeight="251816960" behindDoc="0" locked="0" layoutInCell="1" allowOverlap="1" wp14:anchorId="0B6A4D37" wp14:editId="0820E2AB">
            <wp:simplePos x="0" y="0"/>
            <wp:positionH relativeFrom="margin">
              <wp:align>center</wp:align>
            </wp:positionH>
            <wp:positionV relativeFrom="paragraph">
              <wp:posOffset>126365</wp:posOffset>
            </wp:positionV>
            <wp:extent cx="4895850" cy="3671570"/>
            <wp:effectExtent l="19050" t="0" r="0" b="0"/>
            <wp:wrapSquare wrapText="bothSides"/>
            <wp:docPr id="13" name="Picture 4" descr="C:\Users\Wheeler\Desktop\IMG_20140404_180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eeler\Desktop\IMG_20140404_180153.jpg"/>
                    <pic:cNvPicPr>
                      <a:picLocks noChangeAspect="1" noChangeArrowheads="1"/>
                    </pic:cNvPicPr>
                  </pic:nvPicPr>
                  <pic:blipFill>
                    <a:blip r:embed="rId232" cstate="print"/>
                    <a:srcRect/>
                    <a:stretch>
                      <a:fillRect/>
                    </a:stretch>
                  </pic:blipFill>
                  <pic:spPr bwMode="auto">
                    <a:xfrm>
                      <a:off x="0" y="0"/>
                      <a:ext cx="4895850" cy="3671570"/>
                    </a:xfrm>
                    <a:prstGeom prst="rect">
                      <a:avLst/>
                    </a:prstGeom>
                    <a:noFill/>
                    <a:ln w="9525">
                      <a:noFill/>
                      <a:miter lim="800000"/>
                      <a:headEnd/>
                      <a:tailEnd/>
                    </a:ln>
                  </pic:spPr>
                </pic:pic>
              </a:graphicData>
            </a:graphic>
          </wp:anchor>
        </w:drawing>
      </w:r>
      <w:r w:rsidR="00AE11D7">
        <w:tab/>
      </w:r>
    </w:p>
    <w:p w14:paraId="4718817B" w14:textId="77777777" w:rsidR="00A978CD" w:rsidRDefault="00A978CD" w:rsidP="00A0473B"/>
    <w:p w14:paraId="122C19E9" w14:textId="77777777" w:rsidR="00A978CD" w:rsidRDefault="00A978CD" w:rsidP="00A0473B"/>
    <w:p w14:paraId="40EACB66" w14:textId="77777777" w:rsidR="00A978CD" w:rsidRDefault="00A978CD" w:rsidP="00A0473B"/>
    <w:p w14:paraId="0A89D409" w14:textId="77777777" w:rsidR="00A978CD" w:rsidRDefault="00A978CD" w:rsidP="00A0473B"/>
    <w:p w14:paraId="649817C9" w14:textId="77777777" w:rsidR="00A978CD" w:rsidRDefault="00A978CD" w:rsidP="00A0473B"/>
    <w:p w14:paraId="39D574E7" w14:textId="77777777" w:rsidR="00A978CD" w:rsidRDefault="00A978CD" w:rsidP="00A0473B"/>
    <w:p w14:paraId="4CF2978F" w14:textId="77777777" w:rsidR="00A978CD" w:rsidRDefault="00A978CD" w:rsidP="00A0473B"/>
    <w:p w14:paraId="11AD3A65" w14:textId="77777777" w:rsidR="00A978CD" w:rsidRDefault="00A978CD" w:rsidP="00A0473B"/>
    <w:p w14:paraId="3DA5E851" w14:textId="77777777" w:rsidR="00A978CD" w:rsidRDefault="00A978CD" w:rsidP="00A0473B"/>
    <w:p w14:paraId="20CE4B09" w14:textId="77777777" w:rsidR="00A978CD" w:rsidRDefault="00A978CD" w:rsidP="00A0473B"/>
    <w:p w14:paraId="2521696B" w14:textId="77777777" w:rsidR="00A978CD" w:rsidRDefault="008047F4" w:rsidP="00A0473B">
      <w:r>
        <w:rPr>
          <w:noProof/>
          <w:lang w:bidi="ar-SA"/>
        </w:rPr>
        <w:pict w14:anchorId="70A4699F">
          <v:shape id="Text Box 315" o:spid="_x0000_s1273" type="#_x0000_t202" style="position:absolute;margin-left:151.35pt;margin-top:22.75pt;width:226.95pt;height:38.45pt;z-index:2518179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" filled="f" stroked="f">
            <v:textbox style="mso-fit-shape-to-text:t">
              <w:txbxContent>
                <w:p w14:paraId="1C64FA78" w14:textId="77777777" w:rsidR="008047F4" w:rsidRDefault="008047F4" w:rsidP="00A978CD">
                  <w:pPr>
                    <w:pStyle w:val="Caption"/>
                    <w:jc w:val="center"/>
                  </w:pPr>
                  <w:bookmarkStart w:id="1332" w:name="_Ref384760476"/>
                  <w:bookmarkStart w:id="1333" w:name="_Toc385422196"/>
                  <w:bookmarkStart w:id="1334" w:name="_Toc385422874"/>
                  <w:bookmarkStart w:id="1335" w:name="_Toc385422967"/>
                  <w:bookmarkStart w:id="1336" w:name="_Toc385446994"/>
                  <w:r>
                    <w:t xml:space="preserve">Figure </w:t>
                  </w:r>
                  <w:fldSimple w:instr=" SEQ Figure \* ARABIC ">
                    <w:r>
                      <w:rPr>
                        <w:noProof/>
                      </w:rPr>
                      <w:t>79</w:t>
                    </w:r>
                  </w:fldSimple>
                  <w:r>
                    <w:t>: Printer Electronics Wiring</w:t>
                  </w:r>
                  <w:bookmarkEnd w:id="1332"/>
                  <w:bookmarkEnd w:id="1333"/>
                  <w:bookmarkEnd w:id="1334"/>
                  <w:bookmarkEnd w:id="1335"/>
                  <w:r>
                    <w:t xml:space="preserve"> (WW)</w:t>
                  </w:r>
                  <w:bookmarkEnd w:id="1336"/>
                </w:p>
              </w:txbxContent>
            </v:textbox>
          </v:shape>
        </w:pict>
      </w:r>
    </w:p>
    <w:p w14:paraId="0DD5FCD9" w14:textId="77777777" w:rsidR="00A978CD" w:rsidRDefault="00A978CD" w:rsidP="00A0473B"/>
    <w:p w14:paraId="6551D58A" w14:textId="77777777" w:rsidR="00A978CD" w:rsidRDefault="00A978CD" w:rsidP="00A0473B"/>
    <w:p w14:paraId="0F79FEA1" w14:textId="77777777" w:rsidR="00A0473B" w:rsidRDefault="00A978CD" w:rsidP="00A0473B">
      <w:r>
        <w:tab/>
      </w:r>
      <w:r w:rsidR="00AE11D7">
        <w:t>Overall, the electronics subsystem, if manufa</w:t>
      </w:r>
      <w:r w:rsidR="00685007">
        <w:t>ctured with the specified parts, will perform as expected.  One major current design flaw with the prototype is the lack of wire management, and strong fasteners for the PCBs to connect to the printer's frame</w:t>
      </w:r>
      <w:r>
        <w:t xml:space="preserve">, as evidently shown in </w:t>
      </w:r>
      <w:r w:rsidR="00805111">
        <w:fldChar w:fldCharType="begin"/>
      </w:r>
      <w:r>
        <w:instrText xml:space="preserve"> REF _Ref384760476 \h </w:instrText>
      </w:r>
      <w:r w:rsidR="00805111">
        <w:fldChar w:fldCharType="separate"/>
      </w:r>
      <w:r w:rsidR="00933426">
        <w:t xml:space="preserve">Figure </w:t>
      </w:r>
      <w:r w:rsidR="00933426">
        <w:rPr>
          <w:noProof/>
        </w:rPr>
        <w:t>79</w:t>
      </w:r>
      <w:r w:rsidR="00933426">
        <w:t>: Printer Electronics Wiring</w:t>
      </w:r>
      <w:r w:rsidR="00805111">
        <w:fldChar w:fldCharType="end"/>
      </w:r>
      <w:r w:rsidR="00685007">
        <w:t xml:space="preserve">.  Although the current boards are fastened to the frame, both the boards and wires are relatively </w:t>
      </w:r>
      <w:r w:rsidR="00EA5564">
        <w:t>delicate</w:t>
      </w:r>
      <w:r w:rsidR="00685007">
        <w:t xml:space="preserve"> and can be easily removed from their correct locations.  Designs including better wire management are required for a production model of this printer.</w:t>
      </w:r>
    </w:p>
    <w:p w14:paraId="562A24C1" w14:textId="77777777" w:rsidR="00FF6EDA" w:rsidRDefault="00FF6EDA" w:rsidP="00A0473B">
      <w:pPr>
        <w:sectPr w:rsidR="00FF6EDA" w:rsidSect="00EF435C">
          <w:pgSz w:w="12240" w:h="15840"/>
          <w:pgMar w:top="720" w:right="720" w:bottom="720" w:left="720" w:header="450" w:footer="720" w:gutter="0"/>
          <w:cols w:space="720"/>
          <w:docGrid w:linePitch="360"/>
        </w:sectPr>
      </w:pPr>
    </w:p>
    <w:p w14:paraId="29D0D7C8" w14:textId="77777777" w:rsidR="00A0473B" w:rsidRDefault="00FF6EDA" w:rsidP="00FF6EDA">
      <w:pPr>
        <w:pStyle w:val="Heading2"/>
      </w:pPr>
      <w:bookmarkStart w:id="1337" w:name="_Toc385422334"/>
      <w:bookmarkStart w:id="1338" w:name="_Toc385424920"/>
      <w:r>
        <w:lastRenderedPageBreak/>
        <w:t>Microcontroller Software</w:t>
      </w:r>
      <w:bookmarkEnd w:id="1337"/>
      <w:r w:rsidR="00933426">
        <w:t xml:space="preserve"> (WW)</w:t>
      </w:r>
      <w:bookmarkEnd w:id="1338"/>
    </w:p>
    <w:p w14:paraId="4BF2DB10" w14:textId="77777777" w:rsidR="00FF6EDA" w:rsidRDefault="00FF6EDA" w:rsidP="00FF6EDA">
      <w:pPr>
        <w:pStyle w:val="Heading3"/>
      </w:pPr>
      <w:bookmarkStart w:id="1339" w:name="_Toc385422335"/>
      <w:bookmarkStart w:id="1340" w:name="_Toc385424921"/>
      <w:r>
        <w:t>Overall Functional Description</w:t>
      </w:r>
      <w:bookmarkEnd w:id="1339"/>
      <w:bookmarkEnd w:id="1340"/>
    </w:p>
    <w:p w14:paraId="3ECAD2A0" w14:textId="77777777" w:rsidR="00FF6EDA" w:rsidRDefault="00804274" w:rsidP="00FF6EDA">
      <w:r>
        <w:tab/>
        <w:t>The microcontroller</w:t>
      </w:r>
      <w:r w:rsidR="004E6F2D">
        <w:t xml:space="preserve"> software</w:t>
      </w:r>
      <w:r>
        <w:t xml:space="preserve"> serves as the low level software control of the printer.  It receives commands from the computer host software, and instructions the various systems to perform according to those instructions.</w:t>
      </w:r>
    </w:p>
    <w:p w14:paraId="05FF077D" w14:textId="77777777" w:rsidR="00804274" w:rsidRDefault="00804274" w:rsidP="00804274">
      <w:pPr>
        <w:pStyle w:val="Heading3"/>
      </w:pPr>
      <w:bookmarkStart w:id="1341" w:name="_Toc385422336"/>
      <w:bookmarkStart w:id="1342" w:name="_Toc385424922"/>
      <w:r>
        <w:t>Design Options</w:t>
      </w:r>
      <w:bookmarkEnd w:id="1341"/>
      <w:bookmarkEnd w:id="1342"/>
    </w:p>
    <w:p w14:paraId="23CF0534" w14:textId="77777777" w:rsidR="00804274" w:rsidRDefault="00804274" w:rsidP="00804274">
      <w:r>
        <w:tab/>
        <w:t xml:space="preserve">Similar to the computer host software, due to the fundamental differences between controlling a FDM based printer and a powder based printer, the microcontroller software had to be entirely written as original code.  Whereas FDM can simply print out a part using the tool path commands G code and extrude plastic as it maneuvers through those tool paths, powder based printing prints out dots in lines, in a sequential fashion.  This means that before the translation along the X axis can take place to print the line, the line's data itself must be first stored in the microcontroller's memory.  </w:t>
      </w:r>
    </w:p>
    <w:p w14:paraId="5807579B" w14:textId="77777777" w:rsidR="00755E58" w:rsidRDefault="00755E58" w:rsidP="00755E58">
      <w:pPr>
        <w:rPr>
          <w:rFonts w:cs="Consolas"/>
          <w:szCs w:val="14"/>
          <w:lang w:bidi="ar-SA"/>
        </w:rPr>
      </w:pPr>
      <w:r>
        <w:tab/>
        <w:t xml:space="preserve">However, there were two aspects of the microcontroller software that have open source solutions.  Due to the inclusion of the InkShield in the project, it already has software designed for the Arduino, to allow for directly telling the InkShield to fire the nozzle array exactly as desired.  Shown in the code in the technical manual is the statement </w:t>
      </w:r>
      <w:r w:rsidRPr="00625A01">
        <w:rPr>
          <w:rFonts w:ascii="Consolas" w:hAnsi="Consolas" w:cs="Consolas"/>
          <w:szCs w:val="14"/>
          <w:lang w:bidi="ar-SA"/>
        </w:rPr>
        <w:t>#include &lt;</w:t>
      </w:r>
      <w:proofErr w:type="spellStart"/>
      <w:r w:rsidRPr="00625A01">
        <w:rPr>
          <w:rFonts w:ascii="Consolas" w:hAnsi="Consolas" w:cs="Consolas"/>
          <w:szCs w:val="14"/>
          <w:lang w:bidi="ar-SA"/>
        </w:rPr>
        <w:t>InkShieldMega.h</w:t>
      </w:r>
      <w:proofErr w:type="spellEnd"/>
      <w:r w:rsidRPr="00625A01">
        <w:rPr>
          <w:rFonts w:ascii="Consolas" w:hAnsi="Consolas" w:cs="Consolas"/>
          <w:szCs w:val="14"/>
          <w:lang w:bidi="ar-SA"/>
        </w:rPr>
        <w:t>&gt;</w:t>
      </w:r>
      <w:r w:rsidRPr="00625A01">
        <w:rPr>
          <w:rFonts w:cs="Consolas"/>
          <w:szCs w:val="14"/>
          <w:lang w:bidi="ar-SA"/>
        </w:rPr>
        <w:t>,</w:t>
      </w:r>
      <w:r w:rsidRPr="00755E58">
        <w:rPr>
          <w:rFonts w:cs="Consolas"/>
          <w:szCs w:val="14"/>
          <w:lang w:bidi="ar-SA"/>
        </w:rPr>
        <w:t xml:space="preserve"> direct</w:t>
      </w:r>
      <w:r>
        <w:rPr>
          <w:rFonts w:cs="Consolas"/>
          <w:szCs w:val="14"/>
          <w:lang w:bidi="ar-SA"/>
        </w:rPr>
        <w:t xml:space="preserve">ing the Arduino software compiler to include the </w:t>
      </w:r>
      <w:proofErr w:type="spellStart"/>
      <w:r>
        <w:rPr>
          <w:rFonts w:cs="Consolas"/>
          <w:szCs w:val="14"/>
          <w:lang w:bidi="ar-SA"/>
        </w:rPr>
        <w:t>InkShield's</w:t>
      </w:r>
      <w:proofErr w:type="spellEnd"/>
      <w:r>
        <w:rPr>
          <w:rFonts w:cs="Consolas"/>
          <w:szCs w:val="14"/>
          <w:lang w:bidi="ar-SA"/>
        </w:rPr>
        <w:t xml:space="preserve"> prewritten code.</w:t>
      </w:r>
    </w:p>
    <w:p w14:paraId="2CB8CC99" w14:textId="77777777" w:rsidR="00755E58" w:rsidRDefault="00755E58" w:rsidP="00755E58">
      <w:pPr>
        <w:rPr>
          <w:rFonts w:cs="Consolas"/>
          <w:szCs w:val="14"/>
          <w:lang w:bidi="ar-SA"/>
        </w:rPr>
      </w:pPr>
      <w:r>
        <w:rPr>
          <w:rFonts w:cs="Consolas"/>
          <w:szCs w:val="14"/>
          <w:lang w:bidi="ar-SA"/>
        </w:rPr>
        <w:tab/>
        <w:t xml:space="preserve">Additionally, it was possible to use the </w:t>
      </w:r>
      <w:proofErr w:type="spellStart"/>
      <w:proofErr w:type="gramStart"/>
      <w:r>
        <w:rPr>
          <w:rFonts w:cs="Consolas"/>
          <w:szCs w:val="14"/>
          <w:lang w:bidi="ar-SA"/>
        </w:rPr>
        <w:t>AccelStepper</w:t>
      </w:r>
      <w:proofErr w:type="spellEnd"/>
      <w:proofErr w:type="gramEnd"/>
      <w:sdt>
        <w:sdtPr>
          <w:rPr>
            <w:rFonts w:cs="Consolas"/>
            <w:szCs w:val="14"/>
            <w:lang w:bidi="ar-SA"/>
          </w:rPr>
          <w:id w:val="377403579"/>
          <w:citation/>
        </w:sdtPr>
        <w:sdtContent>
          <w:r w:rsidR="00805111">
            <w:rPr>
              <w:rFonts w:cs="Consolas"/>
              <w:szCs w:val="14"/>
              <w:lang w:bidi="ar-SA"/>
            </w:rPr>
            <w:fldChar w:fldCharType="begin"/>
          </w:r>
          <w:r w:rsidR="002842D2">
            <w:rPr>
              <w:rFonts w:cs="Consolas"/>
              <w:szCs w:val="14"/>
              <w:lang w:bidi="ar-SA"/>
            </w:rPr>
            <w:instrText xml:space="preserve"> CITATION Acc \l 1033 </w:instrText>
          </w:r>
          <w:r w:rsidR="00805111">
            <w:rPr>
              <w:rFonts w:cs="Consolas"/>
              <w:szCs w:val="14"/>
              <w:lang w:bidi="ar-SA"/>
            </w:rPr>
            <w:fldChar w:fldCharType="separate"/>
          </w:r>
          <w:r w:rsidR="00933426" w:rsidRPr="00933426">
            <w:rPr>
              <w:rFonts w:cs="Consolas"/>
              <w:noProof/>
              <w:szCs w:val="14"/>
              <w:lang w:bidi="ar-SA"/>
            </w:rPr>
            <w:t>[8]</w:t>
          </w:r>
          <w:r w:rsidR="00805111">
            <w:rPr>
              <w:rFonts w:cs="Consolas"/>
              <w:szCs w:val="14"/>
              <w:lang w:bidi="ar-SA"/>
            </w:rPr>
            <w:fldChar w:fldCharType="end"/>
          </w:r>
        </w:sdtContent>
      </w:sdt>
      <w:r>
        <w:rPr>
          <w:rFonts w:cs="Consolas"/>
          <w:szCs w:val="14"/>
          <w:lang w:bidi="ar-SA"/>
        </w:rPr>
        <w:t xml:space="preserve"> library to control all of the axes on the printer.  Stepper motors work by moving only one step every pulse that is given to the stepper motor driver.  Stepper motors can't really be assigned velocities, the programmer would have to keep track of how many pulses are issued per unit of time to achieve a desired velocity.  This is where the </w:t>
      </w:r>
      <w:proofErr w:type="spellStart"/>
      <w:r>
        <w:rPr>
          <w:rFonts w:cs="Consolas"/>
          <w:szCs w:val="14"/>
          <w:lang w:bidi="ar-SA"/>
        </w:rPr>
        <w:t>AccelStepper</w:t>
      </w:r>
      <w:proofErr w:type="spellEnd"/>
      <w:r>
        <w:rPr>
          <w:rFonts w:cs="Consolas"/>
          <w:szCs w:val="14"/>
          <w:lang w:bidi="ar-SA"/>
        </w:rPr>
        <w:t xml:space="preserve"> library proves to be critical for the easy implementation of stepper motor control.</w:t>
      </w:r>
      <w:r w:rsidR="008F05C5">
        <w:rPr>
          <w:rFonts w:cs="Consolas"/>
          <w:szCs w:val="14"/>
          <w:lang w:bidi="ar-SA"/>
        </w:rPr>
        <w:t xml:space="preserve">  </w:t>
      </w:r>
      <w:proofErr w:type="spellStart"/>
      <w:r w:rsidR="008F05C5">
        <w:rPr>
          <w:rFonts w:cs="Consolas"/>
          <w:szCs w:val="14"/>
          <w:lang w:bidi="ar-SA"/>
        </w:rPr>
        <w:t>AccelStepper</w:t>
      </w:r>
      <w:proofErr w:type="spellEnd"/>
      <w:r w:rsidR="008F05C5">
        <w:rPr>
          <w:rFonts w:cs="Consolas"/>
          <w:szCs w:val="14"/>
          <w:lang w:bidi="ar-SA"/>
        </w:rPr>
        <w:t xml:space="preserve"> automatically controls stepper motor drivers to move with a specific velocity, and set acceleration, to drive to a certain step position.  </w:t>
      </w:r>
      <w:proofErr w:type="spellStart"/>
      <w:r w:rsidR="008F05C5">
        <w:rPr>
          <w:rFonts w:cs="Consolas"/>
          <w:szCs w:val="14"/>
          <w:lang w:bidi="ar-SA"/>
        </w:rPr>
        <w:t>AceelStepper</w:t>
      </w:r>
      <w:proofErr w:type="spellEnd"/>
      <w:r w:rsidR="008F05C5">
        <w:rPr>
          <w:rFonts w:cs="Consolas"/>
          <w:szCs w:val="14"/>
          <w:lang w:bidi="ar-SA"/>
        </w:rPr>
        <w:t xml:space="preserve"> is essentially told to move towards a certain number of steps, and automatically accelerates, with the set maximum velocity, to the desired position.  Luckily with </w:t>
      </w:r>
      <w:proofErr w:type="spellStart"/>
      <w:r w:rsidR="008F05C5">
        <w:rPr>
          <w:rFonts w:cs="Consolas"/>
          <w:szCs w:val="14"/>
          <w:lang w:bidi="ar-SA"/>
        </w:rPr>
        <w:t>AccelStepper</w:t>
      </w:r>
      <w:proofErr w:type="spellEnd"/>
      <w:r w:rsidR="008F05C5">
        <w:rPr>
          <w:rFonts w:cs="Consolas"/>
          <w:szCs w:val="14"/>
          <w:lang w:bidi="ar-SA"/>
        </w:rPr>
        <w:t>, as many as desired can be ran at once, so multiple axis movements at once is possible.</w:t>
      </w:r>
    </w:p>
    <w:p w14:paraId="488DC3A7" w14:textId="77777777" w:rsidR="00EC5A2A" w:rsidRDefault="00EC5A2A" w:rsidP="00755E58">
      <w:pPr>
        <w:rPr>
          <w:rFonts w:cs="Consolas"/>
          <w:szCs w:val="14"/>
          <w:lang w:bidi="ar-SA"/>
        </w:rPr>
      </w:pPr>
    </w:p>
    <w:p w14:paraId="0197AEBF" w14:textId="77777777" w:rsidR="008F05C5" w:rsidRDefault="008F05C5" w:rsidP="008F05C5">
      <w:pPr>
        <w:pStyle w:val="Heading3"/>
      </w:pPr>
      <w:bookmarkStart w:id="1343" w:name="_Toc385422337"/>
      <w:bookmarkStart w:id="1344" w:name="_Toc385424923"/>
      <w:r>
        <w:t>Design Approach</w:t>
      </w:r>
      <w:bookmarkEnd w:id="1343"/>
      <w:bookmarkEnd w:id="1344"/>
    </w:p>
    <w:p w14:paraId="33177708" w14:textId="77777777" w:rsidR="008F05C5" w:rsidRDefault="008F05C5" w:rsidP="008F05C5">
      <w:r>
        <w:tab/>
        <w:t xml:space="preserve">The design approach for the microcontroller is fairly straight forward.  Firstly, Arduino code is required to have two methods implemented, </w:t>
      </w:r>
      <w:proofErr w:type="gramStart"/>
      <w:r>
        <w:t>setup(</w:t>
      </w:r>
      <w:proofErr w:type="gramEnd"/>
      <w:r>
        <w:t xml:space="preserve">) and loop().  </w:t>
      </w:r>
      <w:proofErr w:type="gramStart"/>
      <w:r>
        <w:t>Setup(</w:t>
      </w:r>
      <w:proofErr w:type="gramEnd"/>
      <w:r>
        <w:t>) is called when the Arduino boots, and loop() is executed continuously after setup() has completed.</w:t>
      </w:r>
    </w:p>
    <w:p w14:paraId="263E36BD" w14:textId="77777777" w:rsidR="008F05C5" w:rsidRDefault="008F05C5" w:rsidP="008F05C5">
      <w:pPr>
        <w:pStyle w:val="Heading4"/>
      </w:pPr>
      <w:proofErr w:type="gramStart"/>
      <w:r>
        <w:t>Setup(</w:t>
      </w:r>
      <w:proofErr w:type="gramEnd"/>
      <w:r>
        <w:t>) Method</w:t>
      </w:r>
    </w:p>
    <w:p w14:paraId="3BC6C4EB" w14:textId="77777777" w:rsidR="008F05C5" w:rsidRDefault="008F05C5" w:rsidP="008F05C5">
      <w:r>
        <w:tab/>
        <w:t xml:space="preserve">During this method, many objects are instantiated, including, but not limited to, all the </w:t>
      </w:r>
      <w:proofErr w:type="spellStart"/>
      <w:r>
        <w:t>AccelStepper</w:t>
      </w:r>
      <w:proofErr w:type="spellEnd"/>
      <w:r>
        <w:t xml:space="preserve"> objects that will control all the axes of the printer</w:t>
      </w:r>
      <w:proofErr w:type="gramStart"/>
      <w:r>
        <w:t>,  the</w:t>
      </w:r>
      <w:proofErr w:type="gramEnd"/>
      <w:r>
        <w:t xml:space="preserve"> InkShield object, used to control the nozzles on the inkjet cartridge, and the serial communication that the microcontroller will listen to for commands from the computer host software.</w:t>
      </w:r>
    </w:p>
    <w:p w14:paraId="537D3BCE" w14:textId="77777777" w:rsidR="00EC5A2A" w:rsidRDefault="00EC5A2A" w:rsidP="008F05C5"/>
    <w:p w14:paraId="066C3A7C" w14:textId="77777777" w:rsidR="00EC5A2A" w:rsidRDefault="00EC5A2A" w:rsidP="008F05C5"/>
    <w:p w14:paraId="010C6910" w14:textId="77777777" w:rsidR="00EC5A2A" w:rsidRDefault="00EC5A2A" w:rsidP="008F05C5"/>
    <w:p w14:paraId="54273F43" w14:textId="77777777" w:rsidR="00EC5A2A" w:rsidRDefault="00EC5A2A" w:rsidP="008F05C5"/>
    <w:p w14:paraId="00B2CCE1" w14:textId="77777777" w:rsidR="008F05C5" w:rsidRDefault="008F05C5" w:rsidP="008F05C5">
      <w:pPr>
        <w:pStyle w:val="Heading4"/>
      </w:pPr>
      <w:proofErr w:type="gramStart"/>
      <w:r>
        <w:lastRenderedPageBreak/>
        <w:t>Loop(</w:t>
      </w:r>
      <w:proofErr w:type="gramEnd"/>
      <w:r>
        <w:t>) Method</w:t>
      </w:r>
    </w:p>
    <w:p w14:paraId="666A8304" w14:textId="77777777" w:rsidR="00EC5A2A" w:rsidRDefault="008F05C5" w:rsidP="008F05C5">
      <w:r>
        <w:tab/>
      </w:r>
      <w:r w:rsidR="00EC5A2A">
        <w:rPr>
          <w:noProof/>
          <w:lang w:bidi="ar-SA"/>
        </w:rPr>
        <w:drawing>
          <wp:anchor distT="0" distB="0" distL="114300" distR="114300" simplePos="0" relativeHeight="251831296" behindDoc="0" locked="0" layoutInCell="1" allowOverlap="1" wp14:anchorId="6E74FF1B" wp14:editId="196BA2E0">
            <wp:simplePos x="0" y="0"/>
            <wp:positionH relativeFrom="margin">
              <wp:align>center</wp:align>
            </wp:positionH>
            <wp:positionV relativeFrom="paragraph">
              <wp:posOffset>130865</wp:posOffset>
            </wp:positionV>
            <wp:extent cx="5489962" cy="1137037"/>
            <wp:effectExtent l="0" t="0" r="0" b="0"/>
            <wp:wrapSquare wrapText="bothSides"/>
            <wp:docPr id="17"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anchor>
        </w:drawing>
      </w:r>
    </w:p>
    <w:p w14:paraId="1F3121E6" w14:textId="77777777" w:rsidR="00EC5A2A" w:rsidRDefault="00EC5A2A" w:rsidP="008F05C5"/>
    <w:p w14:paraId="3AEE33A5" w14:textId="77777777" w:rsidR="00EC5A2A" w:rsidRDefault="00EC5A2A" w:rsidP="008F05C5"/>
    <w:p w14:paraId="5F401888" w14:textId="77777777" w:rsidR="00EC5A2A" w:rsidRDefault="00EC5A2A" w:rsidP="008F05C5"/>
    <w:p w14:paraId="38FA0035" w14:textId="77777777" w:rsidR="00EC5A2A" w:rsidRDefault="008047F4" w:rsidP="008F05C5">
      <w:r>
        <w:rPr>
          <w:noProof/>
          <w:lang w:bidi="ar-SA"/>
        </w:rPr>
        <w:pict w14:anchorId="51542CC9">
          <v:shape id="Text Box 334" o:spid="_x0000_s1274" type="#_x0000_t202" style="position:absolute;margin-left:0;margin-top:2.45pt;width:226.95pt;height:38.45pt;z-index:251832320;visibility:visible;mso-height-percent:200;mso-position-horizontal:center;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" filled="f" stroked="f">
            <v:textbox style="mso-fit-shape-to-text:t">
              <w:txbxContent>
                <w:p w14:paraId="63314861" w14:textId="77777777" w:rsidR="008047F4" w:rsidRDefault="008047F4" w:rsidP="00EC5A2A">
                  <w:pPr>
                    <w:pStyle w:val="Caption"/>
                    <w:jc w:val="center"/>
                  </w:pPr>
                  <w:bookmarkStart w:id="1345" w:name="_Toc385422197"/>
                  <w:bookmarkStart w:id="1346" w:name="_Toc385422875"/>
                  <w:bookmarkStart w:id="1347" w:name="_Toc385422968"/>
                  <w:bookmarkStart w:id="1348" w:name="_Toc385446995"/>
                  <w:r>
                    <w:t xml:space="preserve">Figure </w:t>
                  </w:r>
                  <w:fldSimple w:instr=" SEQ Figure \* ARABIC ">
                    <w:r>
                      <w:rPr>
                        <w:noProof/>
                      </w:rPr>
                      <w:t>80</w:t>
                    </w:r>
                  </w:fldSimple>
                  <w:r>
                    <w:t>: Microcontroller Software flow</w:t>
                  </w:r>
                  <w:bookmarkEnd w:id="1345"/>
                  <w:bookmarkEnd w:id="1346"/>
                  <w:bookmarkEnd w:id="1347"/>
                  <w:r>
                    <w:t xml:space="preserve"> (WW)</w:t>
                  </w:r>
                  <w:bookmarkEnd w:id="1348"/>
                </w:p>
              </w:txbxContent>
            </v:textbox>
            <w10:wrap anchorx="margin"/>
          </v:shape>
        </w:pict>
      </w:r>
    </w:p>
    <w:p w14:paraId="69E6D32F" w14:textId="77777777" w:rsidR="00EC5A2A" w:rsidRDefault="00EC5A2A" w:rsidP="008F05C5"/>
    <w:p w14:paraId="57409B6C" w14:textId="64EE6A0A" w:rsidR="008F05C5" w:rsidRDefault="00EC5A2A" w:rsidP="008F05C5">
      <w:r>
        <w:tab/>
      </w:r>
      <w:r w:rsidR="008F05C5">
        <w:t xml:space="preserve">The </w:t>
      </w:r>
      <w:proofErr w:type="gramStart"/>
      <w:r w:rsidR="008F05C5">
        <w:t>loop(</w:t>
      </w:r>
      <w:proofErr w:type="gramEnd"/>
      <w:r w:rsidR="008F05C5">
        <w:t xml:space="preserve">) method begins with a method to continuously look for a new character that is available on the </w:t>
      </w:r>
      <w:proofErr w:type="spellStart"/>
      <w:r w:rsidR="008F05C5">
        <w:t>Serial.read</w:t>
      </w:r>
      <w:proofErr w:type="spellEnd"/>
      <w:r w:rsidR="008F05C5">
        <w:t>() buffer.  Once a</w:t>
      </w:r>
      <w:ins w:id="1349" w:author="Peter J Zamiska" w:date="2014-04-17T12:01:00Z">
        <w:r w:rsidR="008921E9">
          <w:t>n</w:t>
        </w:r>
      </w:ins>
      <w:r w:rsidR="008F05C5">
        <w:t xml:space="preserve"> end of packet character has been detected, it will notify the code that a command has arrived, and is ready to be processed.</w:t>
      </w:r>
    </w:p>
    <w:p w14:paraId="649766E8" w14:textId="77777777" w:rsidR="00D5628C" w:rsidRDefault="00D5628C" w:rsidP="008F05C5">
      <w:r>
        <w:tab/>
        <w:t>Once a packet is ready, before any actual payload processing takes place, it is important to verify the checksum of the packet, to determine (within reasonable margin of error) that the packet was not corrupted during transmission.</w:t>
      </w:r>
    </w:p>
    <w:p w14:paraId="1F53C8F8" w14:textId="77777777" w:rsidR="00EC5A2A" w:rsidRDefault="00D5628C" w:rsidP="008F05C5">
      <w:r>
        <w:tab/>
        <w:t>When the packet is beginning to be processed, the first task is to look for the first word in the packet (delimited by spaces).  This tells the microcontroller what packet it is, from an axis movement, to a</w:t>
      </w:r>
      <w:r w:rsidR="00D25BB5">
        <w:t>n</w:t>
      </w:r>
      <w:r>
        <w:t xml:space="preserve"> axis speed setting, or print line data.  Once this is determined, the payload can be processed.</w:t>
      </w:r>
    </w:p>
    <w:p w14:paraId="6C51A124" w14:textId="77777777" w:rsidR="00B7003F" w:rsidRDefault="00B7003F" w:rsidP="00B7003F">
      <w:pPr>
        <w:pStyle w:val="Heading5"/>
      </w:pPr>
      <w:r>
        <w:t>Axis Translation</w:t>
      </w:r>
    </w:p>
    <w:p w14:paraId="129FD41F" w14:textId="77777777" w:rsidR="00B7003F" w:rsidRDefault="008047F4" w:rsidP="008F05C5">
      <w:r>
        <w:rPr>
          <w:noProof/>
          <w:lang w:bidi="ar-SA"/>
        </w:rPr>
        <w:pict w14:anchorId="25470AD1">
          <v:group id="Group 300" o:spid="_x0000_s1275" style="position:absolute;margin-left:120.45pt;margin-top:25.7pt;width:295.75pt;height:154.05pt;z-index:251795456" coordorigin="3162,1936" coordsize="5915,3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">
            <v:shape id="Text Box 298" o:spid="_x0000_s1276" type="#_x0000_t202" style="position:absolute;left:3162;top:1936;width:5915;height:21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qVMkA&#10;AADjAAAADwAAAGRycy9kb3ducmV2LnhtbERPS08CMRC+m/gfmjHhYqTlIbIrhRASCNwUjV4n22F3&#10;43a6tmVZ/r01MfE433sWq942oiMfascaRkMFgrhwpuZSw/vb9mEOIkRkg41j0nClAKvl7c0Cc+Mu&#10;/ErdMZYihXDIUUMVY5tLGYqKLIaha4kTd3LeYkynL6XxeEnhtpFjpWbSYs2pocKWNhUVX8ez1TCf&#10;7rvPcJi8fBSzU5PF+6du9+21Htz162cQkfr4L/5z702an01Vph5H2QR+f0oA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LNqVMkAAADjAAAADwAAAAAAAAAAAAAAAACYAgAA&#10;ZHJzL2Rvd25yZXYueG1sUEsFBgAAAAAEAAQA9QAAAI4DAAAAAA==&#10;">
              <v:textbox>
                <w:txbxContent>
                  <w:p w14:paraId="02A4F7E3" w14:textId="77777777" w:rsidR="008047F4" w:rsidRPr="00D5628C" w:rsidRDefault="008047F4" w:rsidP="00D5628C">
                    <w:pPr>
                      <w:autoSpaceDE w:val="0"/>
                      <w:autoSpaceDN w:val="0"/>
                      <w:adjustRightInd w:val="0"/>
                      <w:spacing w:before="0" w:after="0" w:line="240" w:lineRule="auto"/>
                      <w:rPr>
                        <w:rFonts w:ascii="Consolas" w:hAnsi="Consolas" w:cs="Consolas"/>
                        <w:noProof/>
                        <w:color w:val="008000"/>
                        <w:sz w:val="16"/>
                        <w:lang w:bidi="ar-SA"/>
                      </w:rPr>
                    </w:pPr>
                    <w:r w:rsidRPr="00D5628C">
                      <w:rPr>
                        <w:rFonts w:ascii="Consolas" w:hAnsi="Consolas" w:cs="Consolas"/>
                        <w:noProof/>
                        <w:color w:val="0000FF"/>
                        <w:sz w:val="16"/>
                        <w:lang w:bidi="ar-SA"/>
                      </w:rPr>
                      <w:t>if</w:t>
                    </w:r>
                    <w:r w:rsidRPr="00D5628C">
                      <w:rPr>
                        <w:rFonts w:ascii="Consolas" w:hAnsi="Consolas" w:cs="Consolas"/>
                        <w:noProof/>
                        <w:sz w:val="16"/>
                        <w:lang w:bidi="ar-SA"/>
                      </w:rPr>
                      <w:t xml:space="preserve"> (firstWord == F(</w:t>
                    </w:r>
                    <w:r w:rsidRPr="00D5628C">
                      <w:rPr>
                        <w:rFonts w:ascii="Consolas" w:hAnsi="Consolas" w:cs="Consolas"/>
                        <w:noProof/>
                        <w:color w:val="A31515"/>
                        <w:sz w:val="16"/>
                        <w:lang w:bidi="ar-SA"/>
                      </w:rPr>
                      <w:t>"t2"</w:t>
                    </w:r>
                    <w:r w:rsidRPr="00D5628C">
                      <w:rPr>
                        <w:rFonts w:ascii="Consolas" w:hAnsi="Consolas" w:cs="Consolas"/>
                        <w:noProof/>
                        <w:sz w:val="16"/>
                        <w:lang w:bidi="ar-SA"/>
                      </w:rPr>
                      <w:t>))</w:t>
                    </w:r>
                    <w:r w:rsidRPr="00D5628C">
                      <w:rPr>
                        <w:rFonts w:ascii="Consolas" w:hAnsi="Consolas" w:cs="Consolas"/>
                        <w:noProof/>
                        <w:sz w:val="16"/>
                        <w:lang w:bidi="ar-SA"/>
                      </w:rPr>
                      <w:tab/>
                    </w:r>
                    <w:r w:rsidRPr="00D5628C">
                      <w:rPr>
                        <w:rFonts w:ascii="Consolas" w:hAnsi="Consolas" w:cs="Consolas"/>
                        <w:noProof/>
                        <w:color w:val="008000"/>
                        <w:sz w:val="16"/>
                        <w:lang w:bidi="ar-SA"/>
                      </w:rPr>
                      <w:t>//translate powder bed platform</w:t>
                    </w:r>
                  </w:p>
                  <w:p w14:paraId="0DC6733E"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sidRPr="00D5628C">
                      <w:rPr>
                        <w:rFonts w:ascii="Consolas" w:hAnsi="Consolas" w:cs="Consolas"/>
                        <w:noProof/>
                        <w:sz w:val="16"/>
                        <w:lang w:bidi="ar-SA"/>
                      </w:rPr>
                      <w:t>{</w:t>
                    </w:r>
                  </w:p>
                  <w:p w14:paraId="113FD8B6"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D5628C">
                      <w:rPr>
                        <w:rFonts w:ascii="Consolas" w:hAnsi="Consolas" w:cs="Consolas"/>
                        <w:noProof/>
                        <w:sz w:val="16"/>
                        <w:lang w:bidi="ar-SA"/>
                      </w:rPr>
                      <w:t>pos = payload.substring(3).toInt();</w:t>
                    </w:r>
                  </w:p>
                  <w:p w14:paraId="596977A9"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D5628C">
                      <w:rPr>
                        <w:rFonts w:ascii="Consolas" w:hAnsi="Consolas" w:cs="Consolas"/>
                        <w:noProof/>
                        <w:sz w:val="16"/>
                        <w:lang w:bidi="ar-SA"/>
                      </w:rPr>
                      <w:t>platformStepper.moveTo(pos);</w:t>
                    </w:r>
                  </w:p>
                  <w:p w14:paraId="3E207B6A"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D5628C">
                      <w:rPr>
                        <w:rFonts w:ascii="Consolas" w:hAnsi="Consolas" w:cs="Consolas"/>
                        <w:noProof/>
                        <w:sz w:val="16"/>
                        <w:lang w:bidi="ar-SA"/>
                      </w:rPr>
                      <w:t>platformTranslatingTo = pos;</w:t>
                    </w:r>
                  </w:p>
                  <w:p w14:paraId="7F2B765C"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D5628C">
                      <w:rPr>
                        <w:rFonts w:ascii="Consolas" w:hAnsi="Consolas" w:cs="Consolas"/>
                        <w:noProof/>
                        <w:sz w:val="16"/>
                        <w:lang w:bidi="ar-SA"/>
                      </w:rPr>
                      <w:t xml:space="preserve">platformMoving = </w:t>
                    </w:r>
                    <w:r w:rsidRPr="00D5628C">
                      <w:rPr>
                        <w:rFonts w:ascii="Consolas" w:hAnsi="Consolas" w:cs="Consolas"/>
                        <w:noProof/>
                        <w:color w:val="0000FF"/>
                        <w:sz w:val="16"/>
                        <w:lang w:bidi="ar-SA"/>
                      </w:rPr>
                      <w:t>true</w:t>
                    </w:r>
                    <w:r w:rsidRPr="00D5628C">
                      <w:rPr>
                        <w:rFonts w:ascii="Consolas" w:hAnsi="Consolas" w:cs="Consolas"/>
                        <w:noProof/>
                        <w:sz w:val="16"/>
                        <w:lang w:bidi="ar-SA"/>
                      </w:rPr>
                      <w:t>;</w:t>
                    </w:r>
                  </w:p>
                  <w:p w14:paraId="416893FE"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D5628C">
                      <w:rPr>
                        <w:rFonts w:ascii="Consolas" w:hAnsi="Consolas" w:cs="Consolas"/>
                        <w:noProof/>
                        <w:sz w:val="16"/>
                        <w:lang w:bidi="ar-SA"/>
                      </w:rPr>
                      <w:tab/>
                    </w:r>
                  </w:p>
                  <w:p w14:paraId="640258C1"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t>sendOkay();</w:t>
                    </w:r>
                  </w:p>
                  <w:p w14:paraId="4913CA04" w14:textId="77777777" w:rsidR="008047F4" w:rsidRPr="00D5628C" w:rsidRDefault="008047F4" w:rsidP="00D5628C">
                    <w:pPr>
                      <w:rPr>
                        <w:sz w:val="16"/>
                      </w:rPr>
                    </w:pPr>
                    <w:r w:rsidRPr="00D5628C">
                      <w:rPr>
                        <w:rFonts w:ascii="Consolas" w:hAnsi="Consolas" w:cs="Consolas"/>
                        <w:noProof/>
                        <w:sz w:val="16"/>
                        <w:lang w:bidi="ar-SA"/>
                      </w:rPr>
                      <w:t>}</w:t>
                    </w:r>
                  </w:p>
                </w:txbxContent>
              </v:textbox>
            </v:shape>
            <v:shape id="Text Box 299" o:spid="_x0000_s1277" type="#_x0000_t202" style="position:absolute;left:3622;top:4040;width:4995;height: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TZsYA&#10;AADjAAAADwAAAGRycy9kb3ducmV2LnhtbERPS2vCQBC+C/0PyxS86a5ipIlupFQKnlq0reBtyE4e&#10;mJ0N2a1J/323UPA433u2u9G24ka9bxxrWMwVCOLCmYYrDZ8fr7MnED4gG2wdk4Yf8rDLHyZbzIwb&#10;+Ei3U6hEDGGfoYY6hC6T0hc1WfRz1xFHrnS9xRDPvpKmxyGG21YulVpLiw3Hhho7eqmpuJ6+rYav&#10;t/JyXqn3am+TbnCjkmxTqfX0cXzegAg0hrv4330wcX66UqlKFmkCfz9FA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yTZsYAAADjAAAADwAAAAAAAAAAAAAAAACYAgAAZHJz&#10;L2Rvd25yZXYueG1sUEsFBgAAAAAEAAQA9QAAAIsDAAAAAA==&#10;" filled="f" stroked="f">
              <v:textbox>
                <w:txbxContent>
                  <w:p w14:paraId="20E66DDA" w14:textId="77777777" w:rsidR="008047F4" w:rsidRDefault="008047F4" w:rsidP="00D5628C">
                    <w:pPr>
                      <w:pStyle w:val="Caption"/>
                      <w:jc w:val="center"/>
                    </w:pPr>
                    <w:bookmarkStart w:id="1350" w:name="_Toc385422198"/>
                    <w:bookmarkStart w:id="1351" w:name="_Toc385422876"/>
                    <w:bookmarkStart w:id="1352" w:name="_Toc385422969"/>
                    <w:bookmarkStart w:id="1353" w:name="_Toc385446996"/>
                    <w:r>
                      <w:t xml:space="preserve">Figure </w:t>
                    </w:r>
                    <w:fldSimple w:instr=" SEQ Figure \* ARABIC ">
                      <w:r>
                        <w:rPr>
                          <w:noProof/>
                        </w:rPr>
                        <w:t>81</w:t>
                      </w:r>
                    </w:fldSimple>
                    <w:r>
                      <w:t>:</w:t>
                    </w:r>
                    <w:r>
                      <w:rPr>
                        <w:noProof/>
                      </w:rPr>
                      <w:t xml:space="preserve"> Code snippet of Powder Platform Translation</w:t>
                    </w:r>
                    <w:bookmarkEnd w:id="1350"/>
                    <w:bookmarkEnd w:id="1351"/>
                    <w:bookmarkEnd w:id="1352"/>
                    <w:r>
                      <w:rPr>
                        <w:noProof/>
                      </w:rPr>
                      <w:t xml:space="preserve"> (WW)</w:t>
                    </w:r>
                    <w:bookmarkEnd w:id="1353"/>
                  </w:p>
                </w:txbxContent>
              </v:textbox>
            </v:shape>
          </v:group>
        </w:pict>
      </w:r>
    </w:p>
    <w:p w14:paraId="18996E6C" w14:textId="77777777" w:rsidR="00D5628C" w:rsidRDefault="00D5628C" w:rsidP="008F05C5"/>
    <w:p w14:paraId="512DF1CF" w14:textId="77777777" w:rsidR="00D5628C" w:rsidRDefault="00D5628C" w:rsidP="008F05C5"/>
    <w:p w14:paraId="6AA28476" w14:textId="77777777" w:rsidR="00D5628C" w:rsidRDefault="00D5628C" w:rsidP="008F05C5"/>
    <w:p w14:paraId="77C0A324" w14:textId="77777777" w:rsidR="00D5628C" w:rsidRDefault="00D5628C" w:rsidP="008F05C5"/>
    <w:p w14:paraId="343F9B15" w14:textId="77777777" w:rsidR="00D5628C" w:rsidRDefault="00D5628C" w:rsidP="008F05C5"/>
    <w:p w14:paraId="072D49FA" w14:textId="77777777" w:rsidR="00EC5A2A" w:rsidRDefault="00EC5A2A" w:rsidP="008F05C5"/>
    <w:p w14:paraId="6F7BAB06" w14:textId="77777777" w:rsidR="00D5628C" w:rsidRDefault="00D5628C" w:rsidP="008F05C5">
      <w:r>
        <w:tab/>
        <w:t xml:space="preserve">Shown here, the payload of a powder bed platform translation is parsed.  First, the position that the platform is expected to move to is extracted from the payload, and stored.  Next the </w:t>
      </w:r>
      <w:proofErr w:type="spellStart"/>
      <w:r>
        <w:t>AccelStepper</w:t>
      </w:r>
      <w:proofErr w:type="spellEnd"/>
      <w:r>
        <w:t xml:space="preserve"> object that controls the platform stepper driver is instructed to move to the desired position.  Next, a variable is set to true, such that the microcontroller knows to listen for it to finish translating.  Lastly, the "ok" packet is sent.</w:t>
      </w:r>
    </w:p>
    <w:p w14:paraId="765CEFA6" w14:textId="77777777" w:rsidR="00D5628C" w:rsidRDefault="00D5628C" w:rsidP="008F05C5">
      <w:r>
        <w:tab/>
        <w:t>The "ok" packet signifies that the command has finished processing, and the microcontroller is ready to receive and process the next packet from the computer host software.  However, this platform stepper is still moving.</w:t>
      </w:r>
    </w:p>
    <w:p w14:paraId="6662B7DA" w14:textId="77777777" w:rsidR="00EF435C" w:rsidRDefault="00EF435C" w:rsidP="008F05C5"/>
    <w:p w14:paraId="74340C78" w14:textId="77777777" w:rsidR="00EF435C" w:rsidRDefault="00EF435C" w:rsidP="008F05C5"/>
    <w:p w14:paraId="0BCF557A" w14:textId="77777777" w:rsidR="00EF435C" w:rsidRDefault="00EF435C" w:rsidP="008F05C5"/>
    <w:p w14:paraId="2C0EE2CB" w14:textId="77777777" w:rsidR="00D5628C" w:rsidRDefault="00D5628C" w:rsidP="008F05C5"/>
    <w:p w14:paraId="521F456F" w14:textId="77777777" w:rsidR="00D5628C" w:rsidRDefault="008047F4" w:rsidP="008F05C5">
      <w:r>
        <w:rPr>
          <w:noProof/>
          <w:lang w:bidi="ar-SA"/>
        </w:rPr>
        <w:lastRenderedPageBreak/>
        <w:pict w14:anchorId="3176A7B4">
          <v:group id="Group 305" o:spid="_x0000_s1278" style="position:absolute;margin-left:93.45pt;margin-top:-11.6pt;width:344.35pt;height:132.25pt;z-index:251803648" coordorigin="2677,8016" coordsize="6887,2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">
            <v:shape id="Text Box 301" o:spid="_x0000_s1279" type="#_x0000_t202" style="position:absolute;left:2677;top:8016;width:6887;height:20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0I8sA&#10;AADjAAAADwAAAGRycy9kb3ducmV2LnhtbESPQU/DMAyF70j8h8hIXBBLBmOsZdmEkEDbDbYJrlbj&#10;tRWNU5LQlX+PD0gcbT+/977levSdGiimNrCF6cSAIq6Ca7m2cNg/Xy9ApYzssAtMFn4owXp1frbE&#10;0oUTv9Gwy7USE04lWmhy7kutU9WQxzQJPbHcjiF6zDLGWruIJzH3nb4xZq49tiwJDfb01FD1ufv2&#10;FhazzfCRtrev79X82BX56n54+YrWXl6Mjw+gMo35X/z3vXFSv5iZwtxNC6EQJlmAXv0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EYfQjywAAAOMAAAAPAAAAAAAAAAAAAAAAAJgC&#10;AABkcnMvZG93bnJldi54bWxQSwUGAAAAAAQABAD1AAAAkAMAAAAA&#10;">
              <v:textbox>
                <w:txbxContent>
                  <w:p w14:paraId="7E87014E"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sidRPr="00D5628C">
                      <w:rPr>
                        <w:rFonts w:ascii="Consolas" w:hAnsi="Consolas" w:cs="Consolas"/>
                        <w:noProof/>
                        <w:color w:val="0000FF"/>
                        <w:sz w:val="16"/>
                        <w:lang w:bidi="ar-SA"/>
                      </w:rPr>
                      <w:t>if</w:t>
                    </w:r>
                    <w:r w:rsidRPr="00D5628C">
                      <w:rPr>
                        <w:rFonts w:ascii="Consolas" w:hAnsi="Consolas" w:cs="Consolas"/>
                        <w:noProof/>
                        <w:sz w:val="16"/>
                        <w:lang w:bidi="ar-SA"/>
                      </w:rPr>
                      <w:t xml:space="preserve"> (platformMoving)</w:t>
                    </w:r>
                  </w:p>
                  <w:p w14:paraId="1C4A13D6"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sidRPr="00D5628C">
                      <w:rPr>
                        <w:rFonts w:ascii="Consolas" w:hAnsi="Consolas" w:cs="Consolas"/>
                        <w:noProof/>
                        <w:sz w:val="16"/>
                        <w:lang w:bidi="ar-SA"/>
                      </w:rPr>
                      <w:t>{</w:t>
                    </w:r>
                  </w:p>
                  <w:p w14:paraId="60E7AE04"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D5628C">
                      <w:rPr>
                        <w:rFonts w:ascii="Consolas" w:hAnsi="Consolas" w:cs="Consolas"/>
                        <w:noProof/>
                        <w:color w:val="0000FF"/>
                        <w:sz w:val="16"/>
                        <w:lang w:bidi="ar-SA"/>
                      </w:rPr>
                      <w:t>if</w:t>
                    </w:r>
                    <w:r w:rsidRPr="00D5628C">
                      <w:rPr>
                        <w:rFonts w:ascii="Consolas" w:hAnsi="Consolas" w:cs="Consolas"/>
                        <w:noProof/>
                        <w:sz w:val="16"/>
                        <w:lang w:bidi="ar-SA"/>
                      </w:rPr>
                      <w:t xml:space="preserve"> (platformStepper.currentPosition() == platformTranslatingTo)</w:t>
                    </w:r>
                  </w:p>
                  <w:p w14:paraId="330BAEEA"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D5628C">
                      <w:rPr>
                        <w:rFonts w:ascii="Consolas" w:hAnsi="Consolas" w:cs="Consolas"/>
                        <w:noProof/>
                        <w:sz w:val="16"/>
                        <w:lang w:bidi="ar-SA"/>
                      </w:rPr>
                      <w:t>{</w:t>
                    </w:r>
                  </w:p>
                  <w:p w14:paraId="62420A37"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Pr>
                        <w:rFonts w:ascii="Consolas" w:hAnsi="Consolas" w:cs="Consolas"/>
                        <w:noProof/>
                        <w:sz w:val="16"/>
                        <w:lang w:bidi="ar-SA"/>
                      </w:rPr>
                      <w:tab/>
                    </w:r>
                    <w:r w:rsidRPr="00D5628C">
                      <w:rPr>
                        <w:rFonts w:ascii="Consolas" w:hAnsi="Consolas" w:cs="Consolas"/>
                        <w:noProof/>
                        <w:sz w:val="16"/>
                        <w:lang w:bidi="ar-SA"/>
                      </w:rPr>
                      <w:t xml:space="preserve">platformMoving = </w:t>
                    </w:r>
                    <w:r w:rsidRPr="00D5628C">
                      <w:rPr>
                        <w:rFonts w:ascii="Consolas" w:hAnsi="Consolas" w:cs="Consolas"/>
                        <w:noProof/>
                        <w:color w:val="0000FF"/>
                        <w:sz w:val="16"/>
                        <w:lang w:bidi="ar-SA"/>
                      </w:rPr>
                      <w:t>false</w:t>
                    </w:r>
                    <w:r w:rsidRPr="00D5628C">
                      <w:rPr>
                        <w:rFonts w:ascii="Consolas" w:hAnsi="Consolas" w:cs="Consolas"/>
                        <w:noProof/>
                        <w:sz w:val="16"/>
                        <w:lang w:bidi="ar-SA"/>
                      </w:rPr>
                      <w:t>;</w:t>
                    </w:r>
                  </w:p>
                  <w:p w14:paraId="1A8EDD90"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Pr>
                        <w:rFonts w:ascii="Consolas" w:hAnsi="Consolas" w:cs="Consolas"/>
                        <w:noProof/>
                        <w:sz w:val="16"/>
                        <w:lang w:bidi="ar-SA"/>
                      </w:rPr>
                      <w:tab/>
                    </w:r>
                    <w:r w:rsidRPr="00D5628C">
                      <w:rPr>
                        <w:rFonts w:ascii="Consolas" w:hAnsi="Consolas" w:cs="Consolas"/>
                        <w:noProof/>
                        <w:sz w:val="16"/>
                        <w:lang w:bidi="ar-SA"/>
                      </w:rPr>
                      <w:t>sendComplete();</w:t>
                    </w:r>
                  </w:p>
                  <w:p w14:paraId="75D6A145" w14:textId="77777777" w:rsidR="008047F4" w:rsidRPr="00D5628C" w:rsidRDefault="008047F4" w:rsidP="00D5628C">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D5628C">
                      <w:rPr>
                        <w:rFonts w:ascii="Consolas" w:hAnsi="Consolas" w:cs="Consolas"/>
                        <w:noProof/>
                        <w:sz w:val="16"/>
                        <w:lang w:bidi="ar-SA"/>
                      </w:rPr>
                      <w:t>}</w:t>
                    </w:r>
                  </w:p>
                  <w:p w14:paraId="45F5CA9A" w14:textId="77777777" w:rsidR="008047F4" w:rsidRPr="00D5628C" w:rsidRDefault="008047F4" w:rsidP="00D5628C">
                    <w:pPr>
                      <w:rPr>
                        <w:sz w:val="16"/>
                      </w:rPr>
                    </w:pPr>
                    <w:r w:rsidRPr="00D5628C">
                      <w:rPr>
                        <w:rFonts w:ascii="Consolas" w:hAnsi="Consolas" w:cs="Consolas"/>
                        <w:noProof/>
                        <w:sz w:val="16"/>
                        <w:lang w:bidi="ar-SA"/>
                      </w:rPr>
                      <w:t>}</w:t>
                    </w:r>
                  </w:p>
                </w:txbxContent>
              </v:textbox>
            </v:shape>
            <v:shape id="Text Box 303" o:spid="_x0000_s1280" type="#_x0000_t202" style="position:absolute;left:3196;top:10036;width:5848;height: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Xi3MYA&#10;AADjAAAADwAAAGRycy9kb3ducmV2LnhtbERPT2vCMBS/D/Ydwht4GTOJOFk7o4goyG5zu+z2aN7a&#10;sualNLGtfnozEDy+3/+3XI+uET11ofZsQE8VCOLC25pLA99f+5c3ECEiW2w8k4EzBVivHh+WmFs/&#10;8Cf1x1iKFMIhRwNVjG0uZSgqchimviVO3K/vHMZ0dqW0HQ4p3DVyptRCOqw5NVTY0rai4u94cgYW&#10;4659/shoNlyKpuefi9aRtDGTp3HzDiLSGO/im/tg0/xsrjL1qjMN/z8lA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Xi3MYAAADjAAAADwAAAAAAAAAAAAAAAACYAgAAZHJz&#10;L2Rvd25yZXYueG1sUEsFBgAAAAAEAAQA9QAAAIsDAAAAAA==&#10;" filled="f" stroked="f">
              <v:textbox style="mso-fit-shape-to-text:t" inset="0,0,0,0">
                <w:txbxContent>
                  <w:p w14:paraId="68948BE5" w14:textId="77777777" w:rsidR="008047F4" w:rsidRPr="00293BA6" w:rsidRDefault="008047F4" w:rsidP="00D5628C">
                    <w:pPr>
                      <w:pStyle w:val="Caption"/>
                      <w:jc w:val="center"/>
                      <w:rPr>
                        <w:noProof/>
                        <w:sz w:val="20"/>
                        <w:szCs w:val="20"/>
                      </w:rPr>
                    </w:pPr>
                    <w:bookmarkStart w:id="1354" w:name="_Toc385422199"/>
                    <w:bookmarkStart w:id="1355" w:name="_Toc385422877"/>
                    <w:bookmarkStart w:id="1356" w:name="_Toc385422970"/>
                    <w:bookmarkStart w:id="1357" w:name="_Toc385446997"/>
                    <w:r>
                      <w:t xml:space="preserve">Figure </w:t>
                    </w:r>
                    <w:fldSimple w:instr=" SEQ Figure \* ARABIC ">
                      <w:r>
                        <w:rPr>
                          <w:noProof/>
                        </w:rPr>
                        <w:t>82</w:t>
                      </w:r>
                    </w:fldSimple>
                    <w:r>
                      <w:t>: Code snippet of Platform completion notification code</w:t>
                    </w:r>
                    <w:bookmarkEnd w:id="1354"/>
                    <w:bookmarkEnd w:id="1355"/>
                    <w:bookmarkEnd w:id="1356"/>
                    <w:r>
                      <w:t xml:space="preserve"> (WW)</w:t>
                    </w:r>
                    <w:bookmarkEnd w:id="1357"/>
                  </w:p>
                </w:txbxContent>
              </v:textbox>
            </v:shape>
          </v:group>
        </w:pict>
      </w:r>
    </w:p>
    <w:p w14:paraId="14B79C4D" w14:textId="77777777" w:rsidR="00D5628C" w:rsidRDefault="00D5628C" w:rsidP="008F05C5"/>
    <w:p w14:paraId="62F3FBCE" w14:textId="77777777" w:rsidR="00D5628C" w:rsidRDefault="00D5628C" w:rsidP="008F05C5"/>
    <w:p w14:paraId="450FF2C4" w14:textId="77777777" w:rsidR="00EC5A2A" w:rsidRDefault="00EC5A2A" w:rsidP="008F05C5"/>
    <w:p w14:paraId="0FE11662" w14:textId="77777777" w:rsidR="00D5628C" w:rsidRDefault="00D5628C" w:rsidP="008F05C5"/>
    <w:p w14:paraId="49246486" w14:textId="77777777" w:rsidR="00D5628C" w:rsidRDefault="00D5628C" w:rsidP="008F05C5">
      <w:r>
        <w:tab/>
      </w:r>
      <w:r w:rsidR="00B7003F">
        <w:t xml:space="preserve">To notify the computer host software that the translation has </w:t>
      </w:r>
      <w:r w:rsidR="00B7003F">
        <w:rPr>
          <w:i/>
        </w:rPr>
        <w:t>completed</w:t>
      </w:r>
      <w:r w:rsidR="00B7003F">
        <w:t xml:space="preserve">, as opposed to just started, </w:t>
      </w:r>
      <w:proofErr w:type="gramStart"/>
      <w:r w:rsidR="00B7003F">
        <w:t>an if</w:t>
      </w:r>
      <w:proofErr w:type="gramEnd"/>
      <w:r w:rsidR="00B7003F">
        <w:t xml:space="preserve"> statement is used to keep track of when the platform stepper actually achieves its target position.  When this happens, </w:t>
      </w:r>
      <w:proofErr w:type="gramStart"/>
      <w:r w:rsidR="00B7003F">
        <w:t>the if</w:t>
      </w:r>
      <w:proofErr w:type="gramEnd"/>
      <w:r w:rsidR="00B7003F">
        <w:t xml:space="preserve"> statement no longer needs to evaluate, and the "complete" packet is sent.  It is important to note that the computer host software is actually unaware of what this complete packet is referring to, but in terms of the </w:t>
      </w:r>
      <w:proofErr w:type="spellStart"/>
      <w:r w:rsidR="00B7003F">
        <w:t>QueueManager's</w:t>
      </w:r>
      <w:proofErr w:type="spellEnd"/>
      <w:r w:rsidR="00B7003F">
        <w:t xml:space="preserve"> design for the computer host software, it is irrelevant.  Only actions that require waits simply require </w:t>
      </w:r>
      <w:r w:rsidR="00B7003F">
        <w:rPr>
          <w:i/>
        </w:rPr>
        <w:t>all</w:t>
      </w:r>
      <w:r w:rsidR="00B7003F">
        <w:t xml:space="preserve"> actions bef</w:t>
      </w:r>
      <w:r w:rsidR="00D25BB5">
        <w:t xml:space="preserve">ore it to complete, so which </w:t>
      </w:r>
      <w:r w:rsidR="00B7003F">
        <w:t>actions the complete packet actually refers to is information that is not needed.</w:t>
      </w:r>
    </w:p>
    <w:p w14:paraId="143147FE" w14:textId="77777777" w:rsidR="00B7003F" w:rsidRDefault="00B7003F" w:rsidP="008F05C5"/>
    <w:p w14:paraId="41A3908C" w14:textId="77777777" w:rsidR="00B7003F" w:rsidRDefault="00B7003F" w:rsidP="00B7003F">
      <w:pPr>
        <w:pStyle w:val="Heading5"/>
      </w:pPr>
      <w:r>
        <w:t>Print Line Data Storage</w:t>
      </w:r>
    </w:p>
    <w:p w14:paraId="3AED2A52" w14:textId="77777777" w:rsidR="00B7003F" w:rsidRDefault="00B7003F" w:rsidP="00B7003F">
      <w:r>
        <w:tab/>
        <w:t>The most complicated operation that the microcontroller must process is storing the encoded print line correctly into memory, such that, when the X translation for printing is issued, it can correctly print the waiting line.</w:t>
      </w:r>
    </w:p>
    <w:p w14:paraId="377D4F00" w14:textId="77777777" w:rsidR="00B7003F" w:rsidRDefault="008047F4" w:rsidP="00B7003F">
      <w:r>
        <w:rPr>
          <w:noProof/>
          <w:lang w:bidi="ar-SA"/>
        </w:rPr>
        <w:pict w14:anchorId="300C6B93">
          <v:group id="Group 308" o:spid="_x0000_s1281" style="position:absolute;margin-left:24.95pt;margin-top:4.7pt;width:490.1pt;height:298.15pt;z-index:251808768" coordorigin="1219,728" coordsize="9802,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">
            <v:shape id="Text Box 306" o:spid="_x0000_s1282" type="#_x0000_t202" style="position:absolute;left:1219;top:728;width:9802;height:5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zd1MgA&#10;AADjAAAADwAAAGRycy9kb3ducmV2LnhtbERPzU4CMRC+m/AOzZB4kxYiCiuFEAmJNwFNjLexHbYb&#10;ttN1W5fFp7cmJh7n+5/Fqve16KiNVWAN45ECQWyCrbjU8PqyvZmBiAnZYh2YNFwowmo5uFpgYcOZ&#10;99QdUilyCMcCNbiUmkLKaBx5jKPQEGfuGFqPKZ9tKW2L5xzuazlR6k56rDg3OGzo0ZE5Hb68hrjZ&#10;fTbmuPs4OXv5ft50U/O2fdf6etivH0Ak6tO/+M/9ZPP8+a2aq+l4dg+/P2UA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N3UyAAAAOMAAAAPAAAAAAAAAAAAAAAAAJgCAABk&#10;cnMvZG93bnJldi54bWxQSwUGAAAAAAQABAD1AAAAjQMAAAAA&#10;">
              <v:textbox style="mso-fit-shape-to-text:t">
                <w:txbxContent>
                  <w:p w14:paraId="791A834C"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sidRPr="00B7003F">
                      <w:rPr>
                        <w:rFonts w:ascii="Consolas" w:hAnsi="Consolas" w:cs="Consolas"/>
                        <w:noProof/>
                        <w:color w:val="0000FF"/>
                        <w:sz w:val="16"/>
                        <w:lang w:bidi="ar-SA"/>
                      </w:rPr>
                      <w:t>if</w:t>
                    </w:r>
                    <w:r w:rsidRPr="00B7003F">
                      <w:rPr>
                        <w:rFonts w:ascii="Consolas" w:hAnsi="Consolas" w:cs="Consolas"/>
                        <w:noProof/>
                        <w:sz w:val="16"/>
                        <w:lang w:bidi="ar-SA"/>
                      </w:rPr>
                      <w:t xml:space="preserve"> (firstWord == F(</w:t>
                    </w:r>
                    <w:r w:rsidRPr="00B7003F">
                      <w:rPr>
                        <w:rFonts w:ascii="Consolas" w:hAnsi="Consolas" w:cs="Consolas"/>
                        <w:noProof/>
                        <w:color w:val="A31515"/>
                        <w:sz w:val="16"/>
                        <w:lang w:bidi="ar-SA"/>
                      </w:rPr>
                      <w:t>"pli"</w:t>
                    </w:r>
                    <w:r w:rsidRPr="00B7003F">
                      <w:rPr>
                        <w:rFonts w:ascii="Consolas" w:hAnsi="Consolas" w:cs="Consolas"/>
                        <w:noProof/>
                        <w:sz w:val="16"/>
                        <w:lang w:bidi="ar-SA"/>
                      </w:rPr>
                      <w:t>))</w:t>
                    </w:r>
                  </w:p>
                  <w:p w14:paraId="092BE8E8" w14:textId="77777777" w:rsidR="008047F4" w:rsidRPr="00793684"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w:t>
                    </w:r>
                  </w:p>
                  <w:p w14:paraId="7492CE24"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B7003F">
                      <w:rPr>
                        <w:rFonts w:ascii="Consolas" w:hAnsi="Consolas" w:cs="Consolas"/>
                        <w:noProof/>
                        <w:color w:val="0000FF"/>
                        <w:sz w:val="16"/>
                        <w:lang w:bidi="ar-SA"/>
                      </w:rPr>
                      <w:t>int</w:t>
                    </w:r>
                    <w:r w:rsidRPr="00B7003F">
                      <w:rPr>
                        <w:rFonts w:ascii="Consolas" w:hAnsi="Consolas" w:cs="Consolas"/>
                        <w:noProof/>
                        <w:sz w:val="16"/>
                        <w:lang w:bidi="ar-SA"/>
                      </w:rPr>
                      <w:t xml:space="preserve"> k = payload.substring(4, 7).toInt();</w:t>
                    </w:r>
                  </w:p>
                  <w:p w14:paraId="3EFB2E51" w14:textId="77777777" w:rsidR="008047F4" w:rsidRPr="00B7003F" w:rsidRDefault="008047F4" w:rsidP="00B7003F">
                    <w:pPr>
                      <w:autoSpaceDE w:val="0"/>
                      <w:autoSpaceDN w:val="0"/>
                      <w:adjustRightInd w:val="0"/>
                      <w:spacing w:before="0" w:after="0" w:line="240" w:lineRule="auto"/>
                      <w:rPr>
                        <w:rFonts w:ascii="Consolas" w:hAnsi="Consolas" w:cs="Consolas"/>
                        <w:noProof/>
                        <w:color w:val="008000"/>
                        <w:sz w:val="16"/>
                        <w:lang w:bidi="ar-SA"/>
                      </w:rPr>
                    </w:pPr>
                    <w:r>
                      <w:rPr>
                        <w:rFonts w:ascii="Consolas" w:hAnsi="Consolas" w:cs="Consolas"/>
                        <w:noProof/>
                        <w:sz w:val="16"/>
                        <w:lang w:bidi="ar-SA"/>
                      </w:rPr>
                      <w:tab/>
                    </w:r>
                    <w:r w:rsidRPr="00B7003F">
                      <w:rPr>
                        <w:rFonts w:ascii="Consolas" w:hAnsi="Consolas" w:cs="Consolas"/>
                        <w:noProof/>
                        <w:sz w:val="16"/>
                        <w:lang w:bidi="ar-SA"/>
                      </w:rPr>
                      <w:t>k = k * 13;</w:t>
                    </w:r>
                    <w:r w:rsidRPr="00B7003F">
                      <w:rPr>
                        <w:rFonts w:ascii="Consolas" w:hAnsi="Consolas" w:cs="Consolas"/>
                        <w:noProof/>
                        <w:sz w:val="16"/>
                        <w:lang w:bidi="ar-SA"/>
                      </w:rPr>
                      <w:tab/>
                    </w:r>
                    <w:r w:rsidRPr="00B7003F">
                      <w:rPr>
                        <w:rFonts w:ascii="Consolas" w:hAnsi="Consolas" w:cs="Consolas"/>
                        <w:noProof/>
                        <w:color w:val="008000"/>
                        <w:sz w:val="16"/>
                        <w:lang w:bidi="ar-SA"/>
                      </w:rPr>
                      <w:t>//since we've broken up the print lines, this is the offset, 1</w:t>
                    </w:r>
                    <w:r>
                      <w:rPr>
                        <w:rFonts w:ascii="Consolas" w:hAnsi="Consolas" w:cs="Consolas"/>
                        <w:noProof/>
                        <w:color w:val="008000"/>
                        <w:sz w:val="16"/>
                        <w:lang w:bidi="ar-SA"/>
                      </w:rPr>
                      <w:t>3</w:t>
                    </w:r>
                    <w:r w:rsidRPr="00B7003F">
                      <w:rPr>
                        <w:rFonts w:ascii="Consolas" w:hAnsi="Consolas" w:cs="Consolas"/>
                        <w:noProof/>
                        <w:color w:val="008000"/>
                        <w:sz w:val="16"/>
                        <w:lang w:bidi="ar-SA"/>
                      </w:rPr>
                      <w:t>.</w:t>
                    </w:r>
                  </w:p>
                  <w:p w14:paraId="452CC15A" w14:textId="77777777" w:rsidR="008047F4" w:rsidRPr="00B7003F" w:rsidRDefault="008047F4" w:rsidP="00B7003F">
                    <w:pPr>
                      <w:autoSpaceDE w:val="0"/>
                      <w:autoSpaceDN w:val="0"/>
                      <w:adjustRightInd w:val="0"/>
                      <w:spacing w:before="0" w:after="0" w:line="240" w:lineRule="auto"/>
                      <w:rPr>
                        <w:rFonts w:ascii="Consolas" w:hAnsi="Consolas" w:cs="Consolas"/>
                        <w:noProof/>
                        <w:color w:val="008000"/>
                        <w:sz w:val="16"/>
                        <w:lang w:bidi="ar-SA"/>
                      </w:rPr>
                    </w:pPr>
                  </w:p>
                  <w:p w14:paraId="6102710F"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B7003F">
                      <w:rPr>
                        <w:rFonts w:ascii="Consolas" w:hAnsi="Consolas" w:cs="Consolas"/>
                        <w:noProof/>
                        <w:color w:val="0000FF"/>
                        <w:sz w:val="16"/>
                        <w:lang w:bidi="ar-SA"/>
                      </w:rPr>
                      <w:t>int</w:t>
                    </w:r>
                    <w:r w:rsidRPr="00B7003F">
                      <w:rPr>
                        <w:rFonts w:ascii="Consolas" w:hAnsi="Consolas" w:cs="Consolas"/>
                        <w:noProof/>
                        <w:sz w:val="16"/>
                        <w:lang w:bidi="ar-SA"/>
                      </w:rPr>
                      <w:t xml:space="preserve"> packetlength = payload.length();</w:t>
                    </w:r>
                  </w:p>
                  <w:p w14:paraId="35B844B6"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B7003F">
                      <w:rPr>
                        <w:rFonts w:ascii="Consolas" w:hAnsi="Consolas" w:cs="Consolas"/>
                        <w:noProof/>
                        <w:color w:val="0000FF"/>
                        <w:sz w:val="16"/>
                        <w:lang w:bidi="ar-SA"/>
                      </w:rPr>
                      <w:t>int</w:t>
                    </w:r>
                    <w:r w:rsidRPr="00B7003F">
                      <w:rPr>
                        <w:rFonts w:ascii="Consolas" w:hAnsi="Consolas" w:cs="Consolas"/>
                        <w:noProof/>
                        <w:sz w:val="16"/>
                        <w:lang w:bidi="ar-SA"/>
                      </w:rPr>
                      <w:t xml:space="preserve"> beginningOfData = 7;</w:t>
                    </w:r>
                  </w:p>
                  <w:p w14:paraId="7930C20C"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p>
                  <w:p w14:paraId="5E912E95"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B7003F">
                      <w:rPr>
                        <w:rFonts w:ascii="Consolas" w:hAnsi="Consolas" w:cs="Consolas"/>
                        <w:noProof/>
                        <w:color w:val="0000FF"/>
                        <w:sz w:val="16"/>
                        <w:lang w:bidi="ar-SA"/>
                      </w:rPr>
                      <w:t>int</w:t>
                    </w:r>
                    <w:r w:rsidRPr="00B7003F">
                      <w:rPr>
                        <w:rFonts w:ascii="Consolas" w:hAnsi="Consolas" w:cs="Consolas"/>
                        <w:noProof/>
                        <w:sz w:val="16"/>
                        <w:lang w:bidi="ar-SA"/>
                      </w:rPr>
                      <w:t xml:space="preserve"> curPrintArrIndex = k;</w:t>
                    </w:r>
                  </w:p>
                  <w:p w14:paraId="02B4FD73"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B7003F">
                      <w:rPr>
                        <w:rFonts w:ascii="Consolas" w:hAnsi="Consolas" w:cs="Consolas"/>
                        <w:noProof/>
                        <w:color w:val="0000FF"/>
                        <w:sz w:val="16"/>
                        <w:lang w:bidi="ar-SA"/>
                      </w:rPr>
                      <w:t>for</w:t>
                    </w:r>
                    <w:r w:rsidRPr="00B7003F">
                      <w:rPr>
                        <w:rFonts w:ascii="Consolas" w:hAnsi="Consolas" w:cs="Consolas"/>
                        <w:noProof/>
                        <w:sz w:val="16"/>
                        <w:lang w:bidi="ar-SA"/>
                      </w:rPr>
                      <w:t xml:space="preserve"> (</w:t>
                    </w:r>
                    <w:r w:rsidRPr="00B7003F">
                      <w:rPr>
                        <w:rFonts w:ascii="Consolas" w:hAnsi="Consolas" w:cs="Consolas"/>
                        <w:noProof/>
                        <w:color w:val="0000FF"/>
                        <w:sz w:val="16"/>
                        <w:lang w:bidi="ar-SA"/>
                      </w:rPr>
                      <w:t>int</w:t>
                    </w:r>
                    <w:r w:rsidRPr="00B7003F">
                      <w:rPr>
                        <w:rFonts w:ascii="Consolas" w:hAnsi="Consolas" w:cs="Consolas"/>
                        <w:noProof/>
                        <w:sz w:val="16"/>
                        <w:lang w:bidi="ar-SA"/>
                      </w:rPr>
                      <w:t xml:space="preserve"> i = beginningOfData; i &lt; packetlength; i += 3)</w:t>
                    </w:r>
                  </w:p>
                  <w:p w14:paraId="746BC6CB"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B7003F">
                      <w:rPr>
                        <w:rFonts w:ascii="Consolas" w:hAnsi="Consolas" w:cs="Consolas"/>
                        <w:noProof/>
                        <w:sz w:val="16"/>
                        <w:lang w:bidi="ar-SA"/>
                      </w:rPr>
                      <w:t>{</w:t>
                    </w:r>
                  </w:p>
                  <w:p w14:paraId="65B6456B"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Pr>
                        <w:rFonts w:ascii="Consolas" w:hAnsi="Consolas" w:cs="Consolas"/>
                        <w:noProof/>
                        <w:sz w:val="16"/>
                        <w:lang w:bidi="ar-SA"/>
                      </w:rPr>
                      <w:tab/>
                    </w:r>
                    <w:r w:rsidRPr="00B7003F">
                      <w:rPr>
                        <w:rFonts w:ascii="Consolas" w:hAnsi="Consolas" w:cs="Consolas"/>
                        <w:noProof/>
                        <w:sz w:val="16"/>
                        <w:lang w:bidi="ar-SA"/>
                      </w:rPr>
                      <w:t>printArray[curPrintArrIndex] = (payload.charAt(i) &amp; 15);</w:t>
                    </w:r>
                  </w:p>
                  <w:p w14:paraId="1C920B64" w14:textId="77777777" w:rsidR="008047F4" w:rsidRDefault="008047F4" w:rsidP="00B7003F">
                    <w:pPr>
                      <w:autoSpaceDE w:val="0"/>
                      <w:autoSpaceDN w:val="0"/>
                      <w:adjustRightInd w:val="0"/>
                      <w:spacing w:before="0" w:after="0" w:line="240" w:lineRule="auto"/>
                      <w:rPr>
                        <w:rFonts w:ascii="Consolas" w:hAnsi="Consolas" w:cs="Consolas"/>
                        <w:noProof/>
                        <w:color w:val="008000"/>
                        <w:sz w:val="16"/>
                        <w:lang w:bidi="ar-SA"/>
                      </w:rPr>
                    </w:pPr>
                  </w:p>
                  <w:p w14:paraId="29CBB5EC"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Pr>
                        <w:rFonts w:ascii="Consolas" w:hAnsi="Consolas" w:cs="Consolas"/>
                        <w:noProof/>
                        <w:sz w:val="16"/>
                        <w:lang w:bidi="ar-SA"/>
                      </w:rPr>
                      <w:tab/>
                    </w:r>
                    <w:r w:rsidRPr="00B7003F">
                      <w:rPr>
                        <w:rFonts w:ascii="Consolas" w:hAnsi="Consolas" w:cs="Consolas"/>
                        <w:noProof/>
                        <w:sz w:val="16"/>
                        <w:lang w:bidi="ar-SA"/>
                      </w:rPr>
                      <w:t>printArray[curPrintArrIndex] = printArray[curPrintArrIndex] &lt;&lt; 4;</w:t>
                    </w:r>
                  </w:p>
                  <w:p w14:paraId="070EFA3A" w14:textId="77777777" w:rsidR="008047F4"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Pr>
                        <w:rFonts w:ascii="Consolas" w:hAnsi="Consolas" w:cs="Consolas"/>
                        <w:noProof/>
                        <w:sz w:val="16"/>
                        <w:lang w:bidi="ar-SA"/>
                      </w:rPr>
                      <w:tab/>
                    </w:r>
                    <w:r w:rsidRPr="00B7003F">
                      <w:rPr>
                        <w:rFonts w:ascii="Consolas" w:hAnsi="Consolas" w:cs="Consolas"/>
                        <w:noProof/>
                        <w:sz w:val="16"/>
                        <w:lang w:bidi="ar-SA"/>
                      </w:rPr>
                      <w:t>printArray[curPrintArrIndex] = printArray[curPrintArrIndex] | (payload.charAt(i + 1) &amp; 15);</w:t>
                    </w:r>
                  </w:p>
                  <w:p w14:paraId="64A22E3A"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p>
                  <w:p w14:paraId="3CD458E3"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Pr>
                        <w:rFonts w:ascii="Consolas" w:hAnsi="Consolas" w:cs="Consolas"/>
                        <w:noProof/>
                        <w:sz w:val="16"/>
                        <w:lang w:bidi="ar-SA"/>
                      </w:rPr>
                      <w:tab/>
                    </w:r>
                    <w:r w:rsidRPr="00B7003F">
                      <w:rPr>
                        <w:rFonts w:ascii="Consolas" w:hAnsi="Consolas" w:cs="Consolas"/>
                        <w:noProof/>
                        <w:sz w:val="16"/>
                        <w:lang w:bidi="ar-SA"/>
                      </w:rPr>
                      <w:t>printArray[curPrintArrIndex] = printArray[curPrintArrIndex] &lt;&lt; 4;</w:t>
                    </w:r>
                  </w:p>
                  <w:p w14:paraId="3962D2EF"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Pr>
                        <w:rFonts w:ascii="Consolas" w:hAnsi="Consolas" w:cs="Consolas"/>
                        <w:noProof/>
                        <w:sz w:val="16"/>
                        <w:lang w:bidi="ar-SA"/>
                      </w:rPr>
                      <w:tab/>
                    </w:r>
                    <w:r w:rsidRPr="00B7003F">
                      <w:rPr>
                        <w:rFonts w:ascii="Consolas" w:hAnsi="Consolas" w:cs="Consolas"/>
                        <w:noProof/>
                        <w:sz w:val="16"/>
                        <w:lang w:bidi="ar-SA"/>
                      </w:rPr>
                      <w:t>printArray[curPrintArrIndex] = printArray[curPrintArrIndex] | (payload.charAt(i + 2) &amp; 15);</w:t>
                    </w:r>
                  </w:p>
                  <w:p w14:paraId="1F42E5D4"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p>
                  <w:p w14:paraId="6477C909"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Pr>
                        <w:rFonts w:ascii="Consolas" w:hAnsi="Consolas" w:cs="Consolas"/>
                        <w:noProof/>
                        <w:sz w:val="16"/>
                        <w:lang w:bidi="ar-SA"/>
                      </w:rPr>
                      <w:tab/>
                    </w:r>
                    <w:r w:rsidRPr="00B7003F">
                      <w:rPr>
                        <w:rFonts w:ascii="Consolas" w:hAnsi="Consolas" w:cs="Consolas"/>
                        <w:noProof/>
                        <w:sz w:val="16"/>
                        <w:lang w:bidi="ar-SA"/>
                      </w:rPr>
                      <w:t>curPrintArrIndex++;</w:t>
                    </w:r>
                  </w:p>
                  <w:p w14:paraId="626841FF"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Pr>
                        <w:rFonts w:ascii="Consolas" w:hAnsi="Consolas" w:cs="Consolas"/>
                        <w:noProof/>
                        <w:sz w:val="16"/>
                        <w:lang w:bidi="ar-SA"/>
                      </w:rPr>
                      <w:tab/>
                    </w:r>
                    <w:r w:rsidRPr="00B7003F">
                      <w:rPr>
                        <w:rFonts w:ascii="Consolas" w:hAnsi="Consolas" w:cs="Consolas"/>
                        <w:noProof/>
                        <w:sz w:val="16"/>
                        <w:lang w:bidi="ar-SA"/>
                      </w:rPr>
                      <w:t>}</w:t>
                    </w:r>
                  </w:p>
                  <w:p w14:paraId="54B8CAC6"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sidRPr="00B7003F">
                      <w:rPr>
                        <w:rFonts w:ascii="Consolas" w:hAnsi="Consolas" w:cs="Consolas"/>
                        <w:noProof/>
                        <w:sz w:val="16"/>
                        <w:lang w:bidi="ar-SA"/>
                      </w:rPr>
                      <w:tab/>
                    </w:r>
                  </w:p>
                  <w:p w14:paraId="5047E06D" w14:textId="77777777" w:rsidR="008047F4" w:rsidRPr="00B7003F" w:rsidRDefault="008047F4" w:rsidP="00B7003F">
                    <w:pPr>
                      <w:autoSpaceDE w:val="0"/>
                      <w:autoSpaceDN w:val="0"/>
                      <w:adjustRightInd w:val="0"/>
                      <w:spacing w:before="0" w:after="0" w:line="240" w:lineRule="auto"/>
                      <w:rPr>
                        <w:rFonts w:ascii="Consolas" w:hAnsi="Consolas" w:cs="Consolas"/>
                        <w:noProof/>
                        <w:sz w:val="16"/>
                        <w:lang w:bidi="ar-SA"/>
                      </w:rPr>
                    </w:pPr>
                    <w:r w:rsidRPr="00B7003F">
                      <w:rPr>
                        <w:rFonts w:ascii="Consolas" w:hAnsi="Consolas" w:cs="Consolas"/>
                        <w:noProof/>
                        <w:sz w:val="16"/>
                        <w:lang w:bidi="ar-SA"/>
                      </w:rPr>
                      <w:tab/>
                      <w:t>sendOkayComplete();</w:t>
                    </w:r>
                  </w:p>
                  <w:p w14:paraId="70798EE9" w14:textId="77777777" w:rsidR="008047F4" w:rsidRPr="00B7003F" w:rsidRDefault="008047F4" w:rsidP="00B7003F">
                    <w:pPr>
                      <w:rPr>
                        <w:sz w:val="16"/>
                      </w:rPr>
                    </w:pPr>
                    <w:r w:rsidRPr="00B7003F">
                      <w:rPr>
                        <w:rFonts w:ascii="Consolas" w:hAnsi="Consolas" w:cs="Consolas"/>
                        <w:noProof/>
                        <w:sz w:val="16"/>
                        <w:lang w:bidi="ar-SA"/>
                      </w:rPr>
                      <w:t>}</w:t>
                    </w:r>
                  </w:p>
                </w:txbxContent>
              </v:textbox>
            </v:shape>
            <v:shape id="Text Box 307" o:spid="_x0000_s1283" type="#_x0000_t202" style="position:absolute;left:3552;top:5922;width:5134;height: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afskA&#10;AADjAAAADwAAAGRycy9kb3ducmV2LnhtbESPQU/DMAyF70j8h8hI3FjSiaGtWzZNA6QduLB1d6sx&#10;TUWTVI1Zu3+PD0gc7ff83ufNbgqdutKQ2xQtFDMDimKdXBsbC9X5/WkJKjNGh12KZOFGGXbb+7sN&#10;li6N8ZOuJ26UhMRcogXP3Jda59pTwDxLPUXRvtIQkGUcGu0GHCU8dHpuzIsO2EZp8NjTwVP9ffoJ&#10;FpjdvrhVbyEfL9PH6+hNvcDK2seHab8GxTTxv/nv+ugEf/VsVmZRLAVafpIF6O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DafskAAADjAAAADwAAAAAAAAAAAAAAAACYAgAA&#10;ZHJzL2Rvd25yZXYueG1sUEsFBgAAAAAEAAQA9QAAAI4DAAAAAA==&#10;" filled="f" stroked="f">
              <v:textbox style="mso-fit-shape-to-text:t">
                <w:txbxContent>
                  <w:p w14:paraId="14CEF6A8" w14:textId="77777777" w:rsidR="008047F4" w:rsidRDefault="008047F4" w:rsidP="00B7003F">
                    <w:pPr>
                      <w:pStyle w:val="Caption"/>
                      <w:jc w:val="center"/>
                    </w:pPr>
                    <w:bookmarkStart w:id="1358" w:name="_Toc385422200"/>
                    <w:bookmarkStart w:id="1359" w:name="_Toc385422878"/>
                    <w:bookmarkStart w:id="1360" w:name="_Toc385422971"/>
                    <w:bookmarkStart w:id="1361" w:name="_Toc385446998"/>
                    <w:r>
                      <w:t xml:space="preserve">Figure </w:t>
                    </w:r>
                    <w:fldSimple w:instr=" SEQ Figure \* ARABIC ">
                      <w:r>
                        <w:rPr>
                          <w:noProof/>
                        </w:rPr>
                        <w:t>83</w:t>
                      </w:r>
                    </w:fldSimple>
                    <w:r>
                      <w:t>: Code snippet of print line information processing</w:t>
                    </w:r>
                    <w:bookmarkEnd w:id="1358"/>
                    <w:bookmarkEnd w:id="1359"/>
                    <w:bookmarkEnd w:id="1360"/>
                    <w:r>
                      <w:t xml:space="preserve"> (WW)</w:t>
                    </w:r>
                    <w:bookmarkEnd w:id="1361"/>
                  </w:p>
                </w:txbxContent>
              </v:textbox>
            </v:shape>
          </v:group>
        </w:pict>
      </w:r>
    </w:p>
    <w:p w14:paraId="5D4C8A37" w14:textId="77777777" w:rsidR="00B7003F" w:rsidRDefault="00B7003F" w:rsidP="00B7003F"/>
    <w:p w14:paraId="5C5F4A4D" w14:textId="77777777" w:rsidR="00B7003F" w:rsidRDefault="00B7003F" w:rsidP="00B7003F"/>
    <w:p w14:paraId="4EB26282" w14:textId="77777777" w:rsidR="00B7003F" w:rsidRDefault="00B7003F" w:rsidP="00B7003F"/>
    <w:p w14:paraId="2C79FCB4" w14:textId="77777777" w:rsidR="00B7003F" w:rsidRDefault="00B7003F" w:rsidP="00B7003F"/>
    <w:p w14:paraId="5EE0594F" w14:textId="77777777" w:rsidR="00B7003F" w:rsidRDefault="00B7003F" w:rsidP="00B7003F"/>
    <w:p w14:paraId="5FCF1652" w14:textId="77777777" w:rsidR="00B7003F" w:rsidRDefault="00B7003F" w:rsidP="00B7003F"/>
    <w:p w14:paraId="269833D6" w14:textId="77777777" w:rsidR="00B7003F" w:rsidRDefault="00B7003F" w:rsidP="00B7003F"/>
    <w:p w14:paraId="38096FBC" w14:textId="77777777" w:rsidR="00B7003F" w:rsidRDefault="00B7003F" w:rsidP="00B7003F"/>
    <w:p w14:paraId="5D1054B7" w14:textId="77777777" w:rsidR="00B7003F" w:rsidRDefault="00B7003F" w:rsidP="00B7003F"/>
    <w:p w14:paraId="568ECD04" w14:textId="77777777" w:rsidR="00B7003F" w:rsidRDefault="00B7003F" w:rsidP="00B7003F"/>
    <w:p w14:paraId="3F5BF8CE" w14:textId="77777777" w:rsidR="00B7003F" w:rsidRDefault="00B7003F" w:rsidP="00B7003F"/>
    <w:p w14:paraId="4664D552" w14:textId="77777777" w:rsidR="00B7003F" w:rsidRDefault="00B7003F" w:rsidP="00B7003F"/>
    <w:p w14:paraId="25588681" w14:textId="77777777" w:rsidR="00B7003F" w:rsidRDefault="00B7003F" w:rsidP="00B7003F">
      <w:r>
        <w:tab/>
      </w:r>
      <w:commentRangeStart w:id="1362"/>
      <w:r>
        <w:t>Firstly,</w:t>
      </w:r>
      <w:commentRangeEnd w:id="1362"/>
      <w:r w:rsidR="008921E9">
        <w:rPr>
          <w:rStyle w:val="CommentReference"/>
        </w:rPr>
        <w:commentReference w:id="1362"/>
      </w:r>
      <w:r>
        <w:t xml:space="preserve"> for storing a print line, the number of the print line must be calculated.  This is because an entire print line can't fit into the maximum size of a packet, which happens to be 64 characters, as limited by the serial data buffer onboard the Arduino MEGA.</w:t>
      </w:r>
      <w:r w:rsidR="00926B47">
        <w:t xml:space="preserve">  Additionally, the length of the packet must also be noted, since not every print line will use up all 13 nozzle arrays that can fit into the packet.</w:t>
      </w:r>
    </w:p>
    <w:p w14:paraId="502CC2ED" w14:textId="77777777" w:rsidR="00926B47" w:rsidRDefault="00926B47" w:rsidP="00B7003F">
      <w:r>
        <w:lastRenderedPageBreak/>
        <w:tab/>
        <w:t>Next, the actual nozzles fires are processed, all the way to the end of the packet.  Each nozzle fire takes up 3 characters, and must be padded with a constant (in this case 0x0050), due to the nature of sending characters over serial.  (Any characters that are 0x000 aren't even treated as characters, so, if there was a location where the nozzles weren't supposed to be fired, it would be overlooked).</w:t>
      </w:r>
    </w:p>
    <w:p w14:paraId="603EE38D" w14:textId="77777777" w:rsidR="00926B47" w:rsidRDefault="00926B47" w:rsidP="00B7003F">
      <w:r>
        <w:tab/>
        <w:t xml:space="preserve">This print line information packet is one of the packets where it is permissible to send both "ok" and "complete" to the computer host controller.  </w:t>
      </w:r>
      <w:commentRangeStart w:id="1363"/>
      <w:r>
        <w:t xml:space="preserve">Once </w:t>
      </w:r>
      <w:proofErr w:type="gramStart"/>
      <w:r>
        <w:t>the for</w:t>
      </w:r>
      <w:proofErr w:type="gramEnd"/>
      <w:r>
        <w:t xml:space="preserve"> loop has completed</w:t>
      </w:r>
      <w:commentRangeEnd w:id="1363"/>
      <w:r w:rsidR="008921E9">
        <w:rPr>
          <w:rStyle w:val="CommentReference"/>
        </w:rPr>
        <w:commentReference w:id="1363"/>
      </w:r>
      <w:r>
        <w:t>, there is no longer any processing or action that is time consuming that is taking place.</w:t>
      </w:r>
    </w:p>
    <w:p w14:paraId="67AC6FD0" w14:textId="77777777" w:rsidR="00D25BB5" w:rsidRDefault="00D25BB5" w:rsidP="004E710B">
      <w:pPr>
        <w:pStyle w:val="Heading1"/>
      </w:pPr>
      <w:bookmarkStart w:id="1364" w:name="_Toc385422338"/>
      <w:bookmarkStart w:id="1365" w:name="_Toc385424924"/>
      <w:r>
        <w:t>Conclusions and Recommendations</w:t>
      </w:r>
      <w:bookmarkEnd w:id="1364"/>
      <w:r w:rsidR="00933426">
        <w:t xml:space="preserve"> (PZ)</w:t>
      </w:r>
      <w:bookmarkEnd w:id="1365"/>
    </w:p>
    <w:p w14:paraId="5D4A655D" w14:textId="3645A875" w:rsidR="00D25BB5" w:rsidRDefault="00D25BB5" w:rsidP="00D25BB5">
      <w:r>
        <w:tab/>
        <w:t xml:space="preserve">The microcontroller software, as is, is fully ready for production.  Of course, if any changes to the computer host software </w:t>
      </w:r>
      <w:ins w:id="1366" w:author="Peter J Zamiska" w:date="2014-04-17T12:04:00Z">
        <w:r w:rsidR="008921E9">
          <w:t>are</w:t>
        </w:r>
      </w:ins>
      <w:del w:id="1367" w:author="Peter J Zamiska" w:date="2014-04-17T12:04:00Z">
        <w:r w:rsidDel="008921E9">
          <w:delText>is</w:delText>
        </w:r>
      </w:del>
      <w:r>
        <w:t xml:space="preserve"> made, it is vital to ensure that these changes do not conflict with the current packet format and overall printing flow that the current computer host software is envisioned to operate with.</w:t>
      </w:r>
    </w:p>
    <w:p w14:paraId="0A1F82B8" w14:textId="77777777" w:rsidR="005807D1" w:rsidRDefault="005807D1" w:rsidP="005807D1">
      <w:pPr>
        <w:pStyle w:val="Heading5"/>
      </w:pPr>
      <w:r>
        <w:t>Potential Improvements</w:t>
      </w:r>
    </w:p>
    <w:p w14:paraId="75E68FD4" w14:textId="77777777" w:rsidR="005807D1" w:rsidRDefault="005807D1" w:rsidP="005807D1">
      <w:pPr>
        <w:pStyle w:val="ListParagraph"/>
        <w:numPr>
          <w:ilvl w:val="0"/>
          <w:numId w:val="13"/>
        </w:numPr>
      </w:pPr>
      <w:r>
        <w:t>Multiple print line buffer</w:t>
      </w:r>
    </w:p>
    <w:p w14:paraId="2928A0B1" w14:textId="77777777" w:rsidR="005807D1" w:rsidRDefault="005807D1" w:rsidP="005807D1">
      <w:pPr>
        <w:pStyle w:val="ListParagraph"/>
        <w:numPr>
          <w:ilvl w:val="1"/>
          <w:numId w:val="13"/>
        </w:numPr>
      </w:pPr>
      <w:r>
        <w:t>Sending the print line data for each line is significantly time consuming, so one potential way to speed this up is to feature two print line buffers.  At any one point in time, the microcontroller could hold 2 print lines, and utilize the time that is wasted during a print X translation, to send over a new line.  This currently cannot be done because the current array is already in use for the line being printed, so using a print line buffer of two or more has great potential for speed increase.</w:t>
      </w:r>
    </w:p>
    <w:p w14:paraId="16A976B4" w14:textId="77777777" w:rsidR="00C61FCF" w:rsidRDefault="00C61FCF" w:rsidP="00C61FCF"/>
    <w:p w14:paraId="7E3B870B" w14:textId="77777777" w:rsidR="00C61FCF" w:rsidRDefault="00C61FCF" w:rsidP="00C61FCF">
      <w:pPr>
        <w:pStyle w:val="Heading1"/>
      </w:pPr>
      <w:bookmarkStart w:id="1368" w:name="_Toc385422339"/>
      <w:bookmarkStart w:id="1369" w:name="_Toc385424925"/>
      <w:r>
        <w:t>Other Issues (SA)</w:t>
      </w:r>
      <w:bookmarkEnd w:id="1368"/>
      <w:bookmarkEnd w:id="1369"/>
    </w:p>
    <w:p w14:paraId="4CB89EEA" w14:textId="77777777" w:rsidR="00C61FCF" w:rsidRDefault="00C61FCF" w:rsidP="00C61FCF">
      <w:pPr>
        <w:pStyle w:val="Heading2"/>
      </w:pPr>
      <w:bookmarkStart w:id="1370" w:name="_Toc385422340"/>
      <w:bookmarkStart w:id="1371" w:name="_Toc385424926"/>
      <w:r>
        <w:t>Health and Safety Consdierations</w:t>
      </w:r>
      <w:bookmarkEnd w:id="1370"/>
      <w:bookmarkEnd w:id="1371"/>
      <w:r>
        <w:tab/>
      </w:r>
    </w:p>
    <w:p w14:paraId="61B562D4" w14:textId="77777777" w:rsidR="00C61FCF" w:rsidRDefault="00EF435C" w:rsidP="00C61FCF">
      <w:r>
        <w:tab/>
      </w:r>
      <w:r w:rsidR="00C61FCF">
        <w:t>The system being examined from a design perspective is a 3D printer. This device is designed to take a CAD model and produce a three dimensional object based upon the specifications entered. There are different elements that can go wrong with a 3D printer. Any device that uses electronic parts and electricity during operation requires safety precautions. Before operation of the 3D printer, the electrical wiring of the device must be checked. The operator is looking for frayed or exposed copper wiring that would present an electrocution or fire hazard. If faulty or damaged wiring is found then use of the machine must be delayed until repairs to the wiring can be completed. Since there is exposed wiring on the device, accumulation of powder can be a problem if not cleaned on a regular basis. It is recommended that excess powder be cleaned from the machine daily. The computer where commands are entered is positioned away from the printer to prevent powder from accumulating over the computer. According to OSHA standards 29 CFR 1910, fire safety is required in all commercial settings. 29 CFR 1910 §159 requires adequate fire suppression system located near the machine operation area. Additionally, a fire extinguisher needs to be in close proximity to the machine and clearly marked. OSHA regulations state, “The employer shall provide portable fire extinguishers and shall mount, locate and identify them so that they are readily accessible to employees without subjecting the employees to possible injury” (29 CFR 1910 §157(c)(1))</w:t>
      </w:r>
    </w:p>
    <w:p w14:paraId="069D4778" w14:textId="77777777" w:rsidR="00C61FCF" w:rsidRPr="00C61FCF" w:rsidRDefault="00EF435C" w:rsidP="00C61FCF">
      <w:r>
        <w:tab/>
      </w:r>
      <w:r w:rsidR="00C61FCF">
        <w:t>As with any machine, there is the risk of a motor failure. If the motor fails the system will not work. The motor of the machine must be examined prior to use on each day the machine is in operation. The user must examine for w</w:t>
      </w:r>
      <w:ins w:id="1372" w:author="Peter J Zamiska" w:date="2014-04-17T01:44:00Z">
        <w:r w:rsidR="006E0DE7">
          <w:t>ear</w:t>
        </w:r>
      </w:ins>
      <w:del w:id="1373" w:author="Peter J Zamiska" w:date="2014-04-17T01:44:00Z">
        <w:r w:rsidR="00C61FCF" w:rsidDel="006E0DE7">
          <w:delText>here</w:delText>
        </w:r>
      </w:del>
      <w:r w:rsidR="00C61FCF">
        <w:t xml:space="preserve"> and signs of engine stress. Additionally, x/y motors and z-axis motors are subject to wear and strain and should be serviced on a regular basis. This is accomplished through physical and visual examination of the motors. Any wear that is noticed must be fixed prior to operation of the machine. Preventative maintenance is important since failure of any drives will prevent the system to operate correctly and may lead to costly repairs of the machinery. The cost of the components will vary depending upon complexity and the parts required in the system. Most of the components are designed to be replaceable in an effort to keep repair costs minimal on this machine. However, without regular inspection and maintenance problems will compound and lead to major repairs or the </w:t>
      </w:r>
      <w:r w:rsidR="00C61FCF">
        <w:lastRenderedPageBreak/>
        <w:t>machine becoming inoperable. The machine design could be modified to include sensors on the machine that warn if the system is not operating at peak efficiency. Since there are many moving parts, heat sensors would be among the types of sensors that could be added to the machine. These sensors would help to pinpoint that area of trouble and would allow preventive maintenance to address the problem before a failure occurs. While the sensors would not be without cost, the money saved in the prevention of complete failure and production time lost while the machine in not functioning would make this a cost effective option for this machine.</w:t>
      </w:r>
    </w:p>
    <w:p w14:paraId="5ACB8203" w14:textId="77777777" w:rsidR="00C61FCF" w:rsidRDefault="00C61FCF" w:rsidP="00C61FCF">
      <w:pPr>
        <w:pStyle w:val="Heading2"/>
      </w:pPr>
      <w:bookmarkStart w:id="1374" w:name="_Toc385422341"/>
      <w:bookmarkStart w:id="1375" w:name="_Toc385424927"/>
      <w:r>
        <w:t>Environmental and Societal Issues</w:t>
      </w:r>
      <w:bookmarkEnd w:id="1374"/>
      <w:bookmarkEnd w:id="1375"/>
    </w:p>
    <w:p w14:paraId="4C478880" w14:textId="77777777" w:rsidR="00C61FCF" w:rsidRDefault="00C61FCF" w:rsidP="00C61FCF">
      <w:r>
        <w:tab/>
      </w:r>
      <w:r w:rsidRPr="00C61FCF">
        <w:t>The world is becoming conscious of waste and this machine is an important step forward in that regard. Companies lose millions of dollars every year due to waste. The advantage of this machine is that it produces the finished product with the barest use of materials. The printing process follows the pattern placed in the computer system and only applies materials to the areas that are being constructed. This eliminates the need for molds and the waste material molds inevitably produce. The ability of this machine to make a single copy, or multiple copies, is another advantage in a world that is moving towards just in time manufacturing. The end user does not need to make enough of the product to have pieces in inventory. By making only the units that are needed the inventory is kept to minimum which eliminates the potential of parts becoming too old or damaged for use. Old inventory is routinely discarded and adds to the waste generated by the industrial world. Instead, they can make as many, or as few, of a production as is required by the situation. This saves time, effort, and money. Just as importantly, since the printer is able to manufacture products without producing a lot of waste it has a positive impact on the environment. This helps to cut down on the amount of waste generated by the machine that would otherwise end up at a recycling station or at a landfill.</w:t>
      </w:r>
    </w:p>
    <w:p w14:paraId="6F4C876A" w14:textId="77777777" w:rsidR="00907559" w:rsidRDefault="00907559" w:rsidP="00C61FCF"/>
    <w:p w14:paraId="65F3E371" w14:textId="77777777" w:rsidR="00907559" w:rsidRDefault="00907559" w:rsidP="00907559">
      <w:pPr>
        <w:pStyle w:val="Heading1"/>
      </w:pPr>
      <w:bookmarkStart w:id="1376" w:name="_Toc385422342"/>
      <w:bookmarkStart w:id="1377" w:name="_Toc385424928"/>
      <w:r>
        <w:t>Conclusions and Recommendations (PZ)</w:t>
      </w:r>
      <w:bookmarkEnd w:id="1376"/>
      <w:bookmarkEnd w:id="1377"/>
    </w:p>
    <w:p w14:paraId="586962A8" w14:textId="77777777" w:rsidR="004E710B" w:rsidRPr="004E710B" w:rsidRDefault="00907559" w:rsidP="004E710B">
      <w:r>
        <w:tab/>
      </w:r>
      <w:r w:rsidR="004E710B" w:rsidRPr="004E710B">
        <w:t>As stated numerous times throughout this report, the full system testing of the operational prototype has just recently began. Therefore, at this moment it is difficult to say whether the project should be implemented or not; we are unable to evaluate the prototype’s optimum performance. An upside is that the subsystems operate independently as they should. In order to decide whether implementation is plausible, it is crucial that further experimentation be carried out; there are just so many variables of the printing process that can be altered to obtain differing results. Additional work to be done involves experimentation with the powder and binder recipes as a result of full system tests. Experimentation with the settings of the printer would also be involved, such as the print layer thickness, overlap of liquid binder droplets, and various speeds and step settings of each motor. The amount of recommendations for this prototype could be virtually endless. Therefore, only the most influential and plausible recommendations are mentioned.</w:t>
      </w:r>
    </w:p>
    <w:p w14:paraId="5DFAA37E" w14:textId="77777777" w:rsidR="004E710B" w:rsidRPr="004E710B" w:rsidRDefault="004E710B" w:rsidP="004E710B">
      <w:r>
        <w:tab/>
      </w:r>
      <w:r w:rsidRPr="004E710B">
        <w:t>There are various components and mechanisms that if incorporated within the prototype, would more than likely increase the quality of its performance. One recommendation is to design and implement an excess powder removal system for the top panel of the frame. Although an excess powder removal system and chute has been designed and included in the prototype, there should still be more unused powder accumulating on the top panel that may end up falling off the edge. This is a result of repeated layers of powder being distributed by the rolling mechanism. It would be best to avoid this situation, because the said falling powder would have the chance to disrupt or even damage the electronics of the prototype. The initial full system tests showed that a significant amount of powder accumulates behind the rolling mechanism, near the edge of the right side of the prototype’s top panel. A design that includes a Snap-on or quick tray-removal system would be preferred, for speed and simplicity.</w:t>
      </w:r>
    </w:p>
    <w:p w14:paraId="735EF828" w14:textId="77777777" w:rsidR="004E710B" w:rsidRPr="004E710B" w:rsidRDefault="004E710B" w:rsidP="004E710B">
      <w:r w:rsidRPr="004E710B">
        <w:tab/>
        <w:t xml:space="preserve">Another recommendation for the mechanics of the prototype would be to design and implement a rail system for the Powder Platforms Subsystem. It was discovered late in the project that most similar machines, such as tabletop CNCs, include a components that the z-axis “platforms” are able to ride as the traverse up and down. This type of system is implemented in order to ensure that the vertical movement is </w:t>
      </w:r>
      <w:r w:rsidRPr="004E710B">
        <w:rPr>
          <w:i/>
        </w:rPr>
        <w:t xml:space="preserve">perfectly </w:t>
      </w:r>
      <w:r w:rsidRPr="004E710B">
        <w:t xml:space="preserve">vertical; it is common for the threaded rod used for lead screws to not be </w:t>
      </w:r>
      <w:r w:rsidRPr="004E710B">
        <w:rPr>
          <w:i/>
        </w:rPr>
        <w:t>perfectly</w:t>
      </w:r>
      <w:r w:rsidRPr="004E710B">
        <w:t xml:space="preserve"> straight. An example of said rail system can be seen in </w:t>
      </w:r>
      <w:r w:rsidR="00805111">
        <w:fldChar w:fldCharType="begin"/>
      </w:r>
      <w:r>
        <w:instrText xml:space="preserve"> REF _Ref385093140 \h </w:instrText>
      </w:r>
      <w:r w:rsidR="00805111">
        <w:fldChar w:fldCharType="separate"/>
      </w:r>
      <w:r w:rsidR="00933426">
        <w:t xml:space="preserve">Figure </w:t>
      </w:r>
      <w:r w:rsidR="00933426">
        <w:rPr>
          <w:noProof/>
        </w:rPr>
        <w:t>84</w:t>
      </w:r>
      <w:r w:rsidR="00805111">
        <w:fldChar w:fldCharType="end"/>
      </w:r>
      <w:r>
        <w:t xml:space="preserve"> </w:t>
      </w:r>
      <w:r w:rsidRPr="004E710B">
        <w:t xml:space="preserve">below. </w:t>
      </w:r>
    </w:p>
    <w:p w14:paraId="1D62F924" w14:textId="77777777" w:rsidR="00907559" w:rsidRDefault="00907559" w:rsidP="004E710B"/>
    <w:p w14:paraId="78FC8F0D" w14:textId="77777777" w:rsidR="00907559" w:rsidRDefault="00907559" w:rsidP="00907559"/>
    <w:p w14:paraId="0C08CFAD" w14:textId="77777777" w:rsidR="00907559" w:rsidRDefault="00907559" w:rsidP="00907559">
      <w:r>
        <w:rPr>
          <w:noProof/>
          <w:lang w:bidi="ar-SA"/>
        </w:rPr>
        <w:drawing>
          <wp:anchor distT="0" distB="0" distL="114300" distR="114300" simplePos="0" relativeHeight="251834368" behindDoc="0" locked="0" layoutInCell="1" allowOverlap="1" wp14:anchorId="6787AF4E" wp14:editId="5B5D396C">
            <wp:simplePos x="0" y="0"/>
            <wp:positionH relativeFrom="margin">
              <wp:align>center</wp:align>
            </wp:positionH>
            <wp:positionV relativeFrom="paragraph">
              <wp:posOffset>-162560</wp:posOffset>
            </wp:positionV>
            <wp:extent cx="3129280" cy="2345055"/>
            <wp:effectExtent l="19050" t="0" r="0" b="0"/>
            <wp:wrapSquare wrapText="bothSides"/>
            <wp:docPr id="16" name="Picture 1" descr="http://1.bp.blogspot.com/_DBrxanq8DzE/S1H9YoOD5-I/AAAAAAAAAXg/lXXiLKWsI6A/s400/IMG_2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_DBrxanq8DzE/S1H9YoOD5-I/AAAAAAAAAXg/lXXiLKWsI6A/s400/IMG_2443.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129280" cy="2345055"/>
                    </a:xfrm>
                    <a:prstGeom prst="rect">
                      <a:avLst/>
                    </a:prstGeom>
                    <a:noFill/>
                    <a:ln>
                      <a:noFill/>
                    </a:ln>
                  </pic:spPr>
                </pic:pic>
              </a:graphicData>
            </a:graphic>
          </wp:anchor>
        </w:drawing>
      </w:r>
    </w:p>
    <w:p w14:paraId="4913CD54" w14:textId="77777777" w:rsidR="00907559" w:rsidRDefault="00907559" w:rsidP="00907559"/>
    <w:p w14:paraId="17B8F32C" w14:textId="77777777" w:rsidR="00907559" w:rsidRDefault="00907559" w:rsidP="00907559"/>
    <w:p w14:paraId="2D55A8CA" w14:textId="77777777" w:rsidR="00907559" w:rsidRDefault="00907559" w:rsidP="00907559"/>
    <w:p w14:paraId="4A392400" w14:textId="77777777" w:rsidR="00907559" w:rsidRDefault="00907559" w:rsidP="00907559"/>
    <w:p w14:paraId="0D26ECF1" w14:textId="77777777" w:rsidR="00907559" w:rsidRDefault="00907559" w:rsidP="00907559"/>
    <w:p w14:paraId="295CA455" w14:textId="77777777" w:rsidR="00907559" w:rsidRDefault="008047F4" w:rsidP="00907559">
      <w:r>
        <w:rPr>
          <w:noProof/>
          <w:lang w:bidi="ar-SA"/>
        </w:rPr>
        <w:pict w14:anchorId="2270C844">
          <v:shape id="Text Box 409" o:spid="_x0000_s1284" type="#_x0000_t202" style="position:absolute;margin-left:0;margin-top:20.1pt;width:215.95pt;height:38.45pt;z-index:251836416;visibility:visible;mso-width-percent:400;mso-height-percent:200;mso-position-horizontal:center;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" filled="f" stroked="f">
            <v:textbox style="mso-fit-shape-to-text:t">
              <w:txbxContent>
                <w:p w14:paraId="42291672" w14:textId="77777777" w:rsidR="008047F4" w:rsidRDefault="008047F4" w:rsidP="00907559">
                  <w:pPr>
                    <w:pStyle w:val="Caption"/>
                    <w:jc w:val="center"/>
                  </w:pPr>
                  <w:bookmarkStart w:id="1378" w:name="_Ref385093140"/>
                  <w:bookmarkStart w:id="1379" w:name="_Toc385422201"/>
                  <w:bookmarkStart w:id="1380" w:name="_Toc385422879"/>
                  <w:bookmarkStart w:id="1381" w:name="_Toc385422972"/>
                  <w:bookmarkStart w:id="1382" w:name="_Toc385446999"/>
                  <w:r>
                    <w:t xml:space="preserve">Figure </w:t>
                  </w:r>
                  <w:fldSimple w:instr=" SEQ Figure \* ARABIC ">
                    <w:r>
                      <w:rPr>
                        <w:noProof/>
                      </w:rPr>
                      <w:t>84</w:t>
                    </w:r>
                  </w:fldSimple>
                  <w:bookmarkEnd w:id="1378"/>
                  <w:r>
                    <w:t xml:space="preserve">: </w:t>
                  </w:r>
                  <w:r w:rsidRPr="002B2D90">
                    <w:t>Sample for recommended platform system</w:t>
                  </w:r>
                  <w:bookmarkEnd w:id="1379"/>
                  <w:bookmarkEnd w:id="1380"/>
                  <w:bookmarkEnd w:id="1381"/>
                  <w:r>
                    <w:t xml:space="preserve"> (WW)</w:t>
                  </w:r>
                  <w:bookmarkEnd w:id="1382"/>
                </w:p>
              </w:txbxContent>
            </v:textbox>
            <w10:wrap anchorx="margin"/>
          </v:shape>
        </w:pict>
      </w:r>
    </w:p>
    <w:p w14:paraId="62190EFE" w14:textId="77777777" w:rsidR="00907559" w:rsidRDefault="00907559" w:rsidP="00907559"/>
    <w:p w14:paraId="7661165D" w14:textId="77777777" w:rsidR="004474BF" w:rsidRPr="004474BF" w:rsidRDefault="001C6DDA" w:rsidP="004474BF">
      <w:r>
        <w:tab/>
      </w:r>
      <w:r w:rsidR="004474BF" w:rsidRPr="004474BF">
        <w:t xml:space="preserve">In regards to this prototype, the threaded rod that was used for the lead screws was not perfectly straight. However, one of the rods was almost perfectly straight, so it was used for the Powder Printing Platform; the other rod was clearly not straight, it was used for the Powder Source Platform. The better quality rod was used for the Powder Print Platform because it is imperative that the platform’s movement is uniform, so that the printed part is not jeopardized. From the initial full system tests, we found that it is crucial to upgrade this threaded rod. The Powder Source Platform needs to traverse in unison so that an even amount of powder be distributed throughout the Powder Print Platform. </w:t>
      </w:r>
    </w:p>
    <w:p w14:paraId="05A3E3CD" w14:textId="77777777" w:rsidR="004474BF" w:rsidRDefault="004474BF" w:rsidP="004474BF">
      <w:r>
        <w:tab/>
      </w:r>
      <w:r w:rsidRPr="004474BF">
        <w:t>The initial full system tests also showed us that is imperative to upgrade the smoothness of the rolling bar of the Rolling Mechanism. The current rolling bar has a semi-rough surface, it is causing too much friction between itself and the powder. This friction is causing small ridges to curl up from the back side of the bar as it rolls over the powder. These ridges are one of the main reasons that "caking" occurs within the final model; the layers will not solidify together appropriately. We recommend either purchasing a high-quality smooth rod or applying a Teflon non-stick dry film lubricant</w:t>
      </w:r>
      <w:r>
        <w:t xml:space="preserve"> (shown in </w:t>
      </w:r>
      <w:r w:rsidR="00805111">
        <w:fldChar w:fldCharType="begin"/>
      </w:r>
      <w:r>
        <w:instrText xml:space="preserve"> REF _Ref385418330 \h </w:instrText>
      </w:r>
      <w:r w:rsidR="00805111">
        <w:fldChar w:fldCharType="separate"/>
      </w:r>
      <w:r w:rsidR="00933426">
        <w:t xml:space="preserve">Figure </w:t>
      </w:r>
      <w:r w:rsidR="00933426">
        <w:rPr>
          <w:noProof/>
        </w:rPr>
        <w:t>85</w:t>
      </w:r>
      <w:r w:rsidR="00805111">
        <w:fldChar w:fldCharType="end"/>
      </w:r>
      <w:r w:rsidRPr="004474BF">
        <w:t xml:space="preserve">) to the outer surface of the current rolling bar. </w:t>
      </w:r>
    </w:p>
    <w:p w14:paraId="7B66E63E" w14:textId="77777777" w:rsidR="004474BF" w:rsidRDefault="004474BF" w:rsidP="004474BF">
      <w:r>
        <w:rPr>
          <w:noProof/>
          <w:lang w:bidi="ar-SA"/>
        </w:rPr>
        <w:drawing>
          <wp:anchor distT="0" distB="0" distL="114300" distR="114300" simplePos="0" relativeHeight="252061696" behindDoc="0" locked="0" layoutInCell="1" allowOverlap="1" wp14:anchorId="5BBF9EFC" wp14:editId="614311EC">
            <wp:simplePos x="0" y="0"/>
            <wp:positionH relativeFrom="margin">
              <wp:align>center</wp:align>
            </wp:positionH>
            <wp:positionV relativeFrom="paragraph">
              <wp:posOffset>66675</wp:posOffset>
            </wp:positionV>
            <wp:extent cx="2204085" cy="2495550"/>
            <wp:effectExtent l="19050" t="0" r="5715" b="0"/>
            <wp:wrapSquare wrapText="bothSides"/>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srcRect l="5373" t="21674" r="65867" b="20502"/>
                    <a:stretch/>
                  </pic:blipFill>
                  <pic:spPr bwMode="auto">
                    <a:xfrm>
                      <a:off x="0" y="0"/>
                      <a:ext cx="2204085" cy="2495550"/>
                    </a:xfrm>
                    <a:prstGeom prst="rect">
                      <a:avLst/>
                    </a:prstGeom>
                    <a:ln>
                      <a:noFill/>
                    </a:ln>
                    <a:extLst>
                      <a:ext uri="{53640926-AAD7-44D8-BBD7-CCE9431645EC}">
                        <a14:shadowObscured xmlns:a14="http://schemas.microsoft.com/office/drawing/2010/main"/>
                      </a:ext>
                    </a:extLst>
                  </pic:spPr>
                </pic:pic>
              </a:graphicData>
            </a:graphic>
          </wp:anchor>
        </w:drawing>
      </w:r>
    </w:p>
    <w:p w14:paraId="359BD043" w14:textId="77777777" w:rsidR="004474BF" w:rsidRDefault="004474BF" w:rsidP="004474BF"/>
    <w:p w14:paraId="35915802" w14:textId="77777777" w:rsidR="004474BF" w:rsidRDefault="004474BF" w:rsidP="004474BF"/>
    <w:p w14:paraId="23EA0B03" w14:textId="77777777" w:rsidR="004474BF" w:rsidRDefault="004474BF" w:rsidP="004474BF"/>
    <w:p w14:paraId="64B5341A" w14:textId="77777777" w:rsidR="004474BF" w:rsidRDefault="004474BF" w:rsidP="004474BF"/>
    <w:p w14:paraId="169CA443" w14:textId="77777777" w:rsidR="004474BF" w:rsidRDefault="004474BF" w:rsidP="004474BF"/>
    <w:p w14:paraId="12565783" w14:textId="77777777" w:rsidR="004474BF" w:rsidRDefault="004474BF" w:rsidP="004474BF"/>
    <w:p w14:paraId="156806C6" w14:textId="77777777" w:rsidR="004474BF" w:rsidRDefault="008047F4" w:rsidP="004474BF">
      <w:r>
        <w:rPr>
          <w:noProof/>
          <w:lang w:bidi="ar-SA"/>
        </w:rPr>
        <w:pict w14:anchorId="6513658C">
          <v:shape id="Text Box 1110" o:spid="_x0000_s1285" type="#_x0000_t202" style="position:absolute;margin-left:0;margin-top:13.05pt;width:279.75pt;height:38.45pt;z-index:252062720;visibility:visible;mso-height-percent:200;mso-position-horizontal:center;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" filled="f" stroked="f">
            <v:textbox style="mso-fit-shape-to-text:t">
              <w:txbxContent>
                <w:p w14:paraId="18ED9CE8" w14:textId="77777777" w:rsidR="008047F4" w:rsidRDefault="008047F4" w:rsidP="004474BF">
                  <w:pPr>
                    <w:pStyle w:val="Caption"/>
                    <w:jc w:val="center"/>
                  </w:pPr>
                  <w:bookmarkStart w:id="1383" w:name="_Ref385418330"/>
                  <w:bookmarkStart w:id="1384" w:name="_Toc385422202"/>
                  <w:bookmarkStart w:id="1385" w:name="_Toc385422880"/>
                  <w:bookmarkStart w:id="1386" w:name="_Toc385422973"/>
                  <w:bookmarkStart w:id="1387" w:name="_Toc385447000"/>
                  <w:r>
                    <w:t xml:space="preserve">Figure </w:t>
                  </w:r>
                  <w:fldSimple w:instr=" SEQ Figure \* ARABIC ">
                    <w:r>
                      <w:rPr>
                        <w:noProof/>
                      </w:rPr>
                      <w:t>85</w:t>
                    </w:r>
                  </w:fldSimple>
                  <w:bookmarkEnd w:id="1383"/>
                  <w:r>
                    <w:t>:</w:t>
                  </w:r>
                  <w:r w:rsidRPr="004474BF">
                    <w:t xml:space="preserve"> </w:t>
                  </w:r>
                  <w:r>
                    <w:t>DuPont Teflon non-stick dry film lubricant</w:t>
                  </w:r>
                  <w:r>
                    <w:rPr>
                      <w:noProof/>
                    </w:rPr>
                    <w:t xml:space="preserve"> product </w:t>
                  </w:r>
                  <w:sdt>
                    <w:sdtPr>
                      <w:rPr>
                        <w:noProof/>
                      </w:rPr>
                      <w:id w:val="185602835"/>
                      <w:citation/>
                    </w:sdtPr>
                    <w:sdtContent>
                      <w:r>
                        <w:rPr>
                          <w:noProof/>
                        </w:rPr>
                        <w:fldChar w:fldCharType="begin"/>
                      </w:r>
                      <w:r>
                        <w:rPr>
                          <w:noProof/>
                        </w:rPr>
                        <w:instrText xml:space="preserve"> CITATION Sho14 \l 1033 </w:instrText>
                      </w:r>
                      <w:r>
                        <w:rPr>
                          <w:noProof/>
                        </w:rPr>
                        <w:fldChar w:fldCharType="separate"/>
                      </w:r>
                      <w:r w:rsidRPr="004474BF">
                        <w:rPr>
                          <w:noProof/>
                        </w:rPr>
                        <w:t>[15]</w:t>
                      </w:r>
                      <w:r>
                        <w:rPr>
                          <w:noProof/>
                        </w:rPr>
                        <w:fldChar w:fldCharType="end"/>
                      </w:r>
                    </w:sdtContent>
                  </w:sdt>
                  <w:bookmarkEnd w:id="1384"/>
                  <w:bookmarkEnd w:id="1385"/>
                  <w:bookmarkEnd w:id="1386"/>
                  <w:r>
                    <w:rPr>
                      <w:noProof/>
                    </w:rPr>
                    <w:t xml:space="preserve"> (WW)</w:t>
                  </w:r>
                  <w:bookmarkEnd w:id="1387"/>
                </w:p>
              </w:txbxContent>
            </v:textbox>
            <w10:wrap anchorx="margin"/>
          </v:shape>
        </w:pict>
      </w:r>
    </w:p>
    <w:p w14:paraId="52D886A9" w14:textId="77777777" w:rsidR="004474BF" w:rsidRPr="004474BF" w:rsidRDefault="004474BF" w:rsidP="004474BF"/>
    <w:p w14:paraId="57B2EC17" w14:textId="77777777" w:rsidR="004474BF" w:rsidRPr="001513CB" w:rsidRDefault="001C6DDA" w:rsidP="004474BF">
      <w:r>
        <w:tab/>
      </w:r>
      <w:r w:rsidR="004474BF">
        <w:t xml:space="preserve">Due to time constraints, the prototype incorporates many significantly heavy, but high quality, components for the X/Y translation system. It is recommended that these components be reproduced or custom made out of a lighter material. Many of the steel mounting plates can be machined out of common Plexiglas, as the Ink Assembly was. That would significantly decrease the weight of the X/Y Translation subsystem, as well as the printer as a whole. Theoretically this would reduce the stress on the involved stepper motors, decreasing the fault risk, possibly increasing speed possibilities. </w:t>
      </w:r>
    </w:p>
    <w:p w14:paraId="06182160" w14:textId="77777777" w:rsidR="004474BF" w:rsidRDefault="004474BF" w:rsidP="004474BF">
      <w:r>
        <w:lastRenderedPageBreak/>
        <w:tab/>
        <w:t xml:space="preserve">The prototype’s frame should be enhanced, in regards to the simplicity of assembly and structural soundness of the printer as a whole. Looking back, it was quite crude to use wood as the material for the frame. However, at the time the financial benefits seemed to outweigh the mechanical deficiencies. A design that implemented a metal or composite frame would be preferred. It is recommended that each of the panels of the frame are designed to interlock and be bolted together, rather than screwed together. An example of such design, also used for a 3D printer, can be seen in </w:t>
      </w:r>
      <w:r w:rsidR="00805111">
        <w:fldChar w:fldCharType="begin"/>
      </w:r>
      <w:r>
        <w:instrText xml:space="preserve"> REF _Ref385093353 \h </w:instrText>
      </w:r>
      <w:r w:rsidR="00805111">
        <w:fldChar w:fldCharType="separate"/>
      </w:r>
      <w:r w:rsidR="00933426">
        <w:t xml:space="preserve">Figure </w:t>
      </w:r>
      <w:r w:rsidR="00933426">
        <w:rPr>
          <w:noProof/>
        </w:rPr>
        <w:t>86</w:t>
      </w:r>
      <w:r w:rsidR="00805111">
        <w:fldChar w:fldCharType="end"/>
      </w:r>
      <w:r>
        <w:t xml:space="preserve"> below. </w:t>
      </w:r>
    </w:p>
    <w:p w14:paraId="66C50C61" w14:textId="77777777" w:rsidR="001C6DDA" w:rsidRDefault="001C6DDA" w:rsidP="004474BF"/>
    <w:p w14:paraId="3078E165" w14:textId="77777777" w:rsidR="001C6DDA" w:rsidRDefault="001C6DDA" w:rsidP="001C6DDA">
      <w:r>
        <w:rPr>
          <w:noProof/>
          <w:lang w:bidi="ar-SA"/>
        </w:rPr>
        <w:drawing>
          <wp:anchor distT="0" distB="0" distL="114300" distR="114300" simplePos="0" relativeHeight="251837440" behindDoc="0" locked="0" layoutInCell="1" allowOverlap="1" wp14:anchorId="342B8B65" wp14:editId="058F6BE0">
            <wp:simplePos x="0" y="0"/>
            <wp:positionH relativeFrom="margin">
              <wp:align>center</wp:align>
            </wp:positionH>
            <wp:positionV relativeFrom="paragraph">
              <wp:posOffset>20955</wp:posOffset>
            </wp:positionV>
            <wp:extent cx="3479165" cy="2609850"/>
            <wp:effectExtent l="19050" t="0" r="6985" b="0"/>
            <wp:wrapSquare wrapText="bothSides"/>
            <wp:docPr id="18" name="Picture 3" descr="The MakerGear Mosaic 3D Printer  – Part I: Th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akerGear Mosaic 3D Printer  – Part I: The Fram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79165" cy="2609850"/>
                    </a:xfrm>
                    <a:prstGeom prst="rect">
                      <a:avLst/>
                    </a:prstGeom>
                    <a:noFill/>
                    <a:ln>
                      <a:noFill/>
                    </a:ln>
                  </pic:spPr>
                </pic:pic>
              </a:graphicData>
            </a:graphic>
          </wp:anchor>
        </w:drawing>
      </w:r>
    </w:p>
    <w:p w14:paraId="286BB8B5" w14:textId="77777777" w:rsidR="00907559" w:rsidRDefault="00907559" w:rsidP="00907559"/>
    <w:p w14:paraId="4799C980" w14:textId="77777777" w:rsidR="001C6DDA" w:rsidRDefault="001C6DDA" w:rsidP="00907559"/>
    <w:p w14:paraId="71D413DB" w14:textId="77777777" w:rsidR="001C6DDA" w:rsidRDefault="001C6DDA" w:rsidP="00907559"/>
    <w:p w14:paraId="700AA906" w14:textId="77777777" w:rsidR="001C6DDA" w:rsidRDefault="001C6DDA" w:rsidP="00907559"/>
    <w:p w14:paraId="64033DBE" w14:textId="77777777" w:rsidR="001C6DDA" w:rsidRDefault="001C6DDA" w:rsidP="00907559"/>
    <w:p w14:paraId="6B6497E2" w14:textId="77777777" w:rsidR="001C6DDA" w:rsidRDefault="001C6DDA" w:rsidP="00907559"/>
    <w:p w14:paraId="0D23AE98" w14:textId="77777777" w:rsidR="001C6DDA" w:rsidRDefault="001C6DDA" w:rsidP="00907559"/>
    <w:p w14:paraId="2CEDA981" w14:textId="77777777" w:rsidR="001C6DDA" w:rsidRDefault="008047F4" w:rsidP="00907559">
      <w:r>
        <w:rPr>
          <w:noProof/>
          <w:lang w:bidi="ar-SA"/>
        </w:rPr>
        <w:pict w14:anchorId="6A2A1D1B">
          <v:shape id="Text Box 410" o:spid="_x0000_s1286" type="#_x0000_t202" style="position:absolute;margin-left:168.35pt;margin-top:6.6pt;width:215.65pt;height:38.45pt;z-index:251838464;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" filled="f" stroked="f">
            <v:textbox style="mso-fit-shape-to-text:t">
              <w:txbxContent>
                <w:p w14:paraId="6CE137B6" w14:textId="77777777" w:rsidR="008047F4" w:rsidRDefault="008047F4" w:rsidP="001C6DDA">
                  <w:pPr>
                    <w:pStyle w:val="Caption"/>
                    <w:jc w:val="center"/>
                  </w:pPr>
                  <w:bookmarkStart w:id="1388" w:name="_Ref385093353"/>
                  <w:bookmarkStart w:id="1389" w:name="_Toc385422203"/>
                  <w:bookmarkStart w:id="1390" w:name="_Toc385422881"/>
                  <w:bookmarkStart w:id="1391" w:name="_Toc385422974"/>
                  <w:bookmarkStart w:id="1392" w:name="_Toc385447001"/>
                  <w:r>
                    <w:t xml:space="preserve">Figure </w:t>
                  </w:r>
                  <w:fldSimple w:instr=" SEQ Figure \* ARABIC ">
                    <w:r>
                      <w:rPr>
                        <w:noProof/>
                      </w:rPr>
                      <w:t>86</w:t>
                    </w:r>
                  </w:fldSimple>
                  <w:bookmarkEnd w:id="1388"/>
                  <w:r>
                    <w:t>: Example of frame design recommendation</w:t>
                  </w:r>
                  <w:bookmarkEnd w:id="1389"/>
                  <w:bookmarkEnd w:id="1390"/>
                  <w:bookmarkEnd w:id="1391"/>
                  <w:r>
                    <w:t xml:space="preserve"> (WW)</w:t>
                  </w:r>
                  <w:bookmarkEnd w:id="1392"/>
                </w:p>
              </w:txbxContent>
            </v:textbox>
            <w10:wrap anchorx="margin"/>
          </v:shape>
        </w:pict>
      </w:r>
    </w:p>
    <w:p w14:paraId="348C7AC1" w14:textId="77777777" w:rsidR="001C6DDA" w:rsidRDefault="001C6DDA" w:rsidP="00907559"/>
    <w:p w14:paraId="0C4DFD22" w14:textId="77777777" w:rsidR="00907559" w:rsidRDefault="001C6DDA" w:rsidP="00907559">
      <w:r>
        <w:tab/>
      </w:r>
      <w:r w:rsidR="004474BF">
        <w:t>As of now, there are few recommendations for enhancements of the software and the electronics of the printer. One applicable activity for the electronics is to improve the wire management. A recommendation for the software is to implement a save feature for the GUI. Therefore, the user would be able to save certain values that were calculated and used in previous printing operations.</w:t>
      </w:r>
    </w:p>
    <w:p w14:paraId="26F4AB9D" w14:textId="77777777" w:rsidR="0065288D" w:rsidRDefault="0065288D" w:rsidP="00907559"/>
    <w:p w14:paraId="13686A99" w14:textId="77777777" w:rsidR="006E2575" w:rsidRDefault="0065288D" w:rsidP="006E2575">
      <w:pPr>
        <w:pStyle w:val="Heading1"/>
      </w:pPr>
      <w:bookmarkStart w:id="1393" w:name="_Toc385422343"/>
      <w:bookmarkStart w:id="1394" w:name="_Toc385424929"/>
      <w:r>
        <w:t>Appendices</w:t>
      </w:r>
      <w:bookmarkEnd w:id="1393"/>
      <w:bookmarkEnd w:id="1394"/>
    </w:p>
    <w:p w14:paraId="27CE2AC7" w14:textId="77777777" w:rsidR="006E2575" w:rsidRDefault="006E2575" w:rsidP="006E2575"/>
    <w:p w14:paraId="2B4BDACD" w14:textId="77777777" w:rsidR="00933426" w:rsidRDefault="00210E08" w:rsidP="00B16C7A">
      <w:pPr>
        <w:rPr>
          <w:noProof/>
          <w:sz w:val="22"/>
          <w:szCs w:val="22"/>
        </w:rPr>
      </w:pPr>
      <w:r>
        <w:t>Bibliography</w:t>
      </w:r>
      <w:r w:rsidR="00805111">
        <w:fldChar w:fldCharType="begin"/>
      </w:r>
      <w:r>
        <w:instrText xml:space="preserve"> BIBLIOGRAPHY  \l 1033 </w:instrText>
      </w:r>
      <w:r w:rsidR="0080511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489"/>
      </w:tblGrid>
      <w:tr w:rsidR="00933426" w14:paraId="0BD09DF4" w14:textId="77777777">
        <w:trPr>
          <w:tblCellSpacing w:w="15" w:type="dxa"/>
        </w:trPr>
        <w:tc>
          <w:tcPr>
            <w:tcW w:w="50" w:type="pct"/>
            <w:hideMark/>
          </w:tcPr>
          <w:p w14:paraId="1815C164" w14:textId="77777777" w:rsidR="00933426" w:rsidRDefault="00933426">
            <w:pPr>
              <w:pStyle w:val="Bibliography"/>
              <w:rPr>
                <w:noProof/>
              </w:rPr>
            </w:pPr>
            <w:r>
              <w:rPr>
                <w:noProof/>
              </w:rPr>
              <w:t xml:space="preserve">[1] </w:t>
            </w:r>
          </w:p>
        </w:tc>
        <w:tc>
          <w:tcPr>
            <w:tcW w:w="0" w:type="auto"/>
            <w:hideMark/>
          </w:tcPr>
          <w:p w14:paraId="15A8E7C8" w14:textId="77777777" w:rsidR="00933426" w:rsidRDefault="00933426">
            <w:pPr>
              <w:pStyle w:val="Bibliography"/>
              <w:rPr>
                <w:noProof/>
              </w:rPr>
            </w:pPr>
            <w:r>
              <w:rPr>
                <w:noProof/>
              </w:rPr>
              <w:t>J. F. Bredt, T. C. Anderson and D. B. Russell, "IP Research &amp; Communities," 09 07 2002. [Online]. Available: http://www.freepatentsonline.com/6416850.html.</w:t>
            </w:r>
          </w:p>
        </w:tc>
      </w:tr>
      <w:tr w:rsidR="00933426" w14:paraId="5C7941B7" w14:textId="77777777">
        <w:trPr>
          <w:tblCellSpacing w:w="15" w:type="dxa"/>
        </w:trPr>
        <w:tc>
          <w:tcPr>
            <w:tcW w:w="50" w:type="pct"/>
            <w:hideMark/>
          </w:tcPr>
          <w:p w14:paraId="5D485941" w14:textId="77777777" w:rsidR="00933426" w:rsidRDefault="00933426">
            <w:pPr>
              <w:pStyle w:val="Bibliography"/>
              <w:rPr>
                <w:noProof/>
              </w:rPr>
            </w:pPr>
            <w:r>
              <w:rPr>
                <w:noProof/>
              </w:rPr>
              <w:t xml:space="preserve">[2] </w:t>
            </w:r>
          </w:p>
        </w:tc>
        <w:tc>
          <w:tcPr>
            <w:tcW w:w="0" w:type="auto"/>
            <w:hideMark/>
          </w:tcPr>
          <w:p w14:paraId="3B94F49F" w14:textId="77777777" w:rsidR="00933426" w:rsidRDefault="00933426">
            <w:pPr>
              <w:pStyle w:val="Bibliography"/>
              <w:rPr>
                <w:noProof/>
              </w:rPr>
            </w:pPr>
            <w:r>
              <w:rPr>
                <w:noProof/>
              </w:rPr>
              <w:t>S. Aldrich, "Matrial Safety Data Sheet," Sigma-Aldrich Co. LLC, 19 01 2012. [Online]. Available: sigma-aldrich.com.</w:t>
            </w:r>
          </w:p>
        </w:tc>
      </w:tr>
      <w:tr w:rsidR="00933426" w14:paraId="2B07B8A0" w14:textId="77777777">
        <w:trPr>
          <w:tblCellSpacing w:w="15" w:type="dxa"/>
        </w:trPr>
        <w:tc>
          <w:tcPr>
            <w:tcW w:w="50" w:type="pct"/>
            <w:hideMark/>
          </w:tcPr>
          <w:p w14:paraId="32DAEE09" w14:textId="77777777" w:rsidR="00933426" w:rsidRDefault="00933426">
            <w:pPr>
              <w:pStyle w:val="Bibliography"/>
              <w:rPr>
                <w:noProof/>
              </w:rPr>
            </w:pPr>
            <w:r>
              <w:rPr>
                <w:noProof/>
              </w:rPr>
              <w:t xml:space="preserve">[3] </w:t>
            </w:r>
          </w:p>
        </w:tc>
        <w:tc>
          <w:tcPr>
            <w:tcW w:w="0" w:type="auto"/>
            <w:hideMark/>
          </w:tcPr>
          <w:p w14:paraId="13EA9FF8" w14:textId="77777777" w:rsidR="00933426" w:rsidRDefault="00933426">
            <w:pPr>
              <w:pStyle w:val="Bibliography"/>
              <w:rPr>
                <w:noProof/>
              </w:rPr>
            </w:pPr>
            <w:r>
              <w:rPr>
                <w:noProof/>
              </w:rPr>
              <w:t>"Glycerol," Carolina Biological Supply Company, 12 11 2012. [Online]. Available: www.carolina.com.</w:t>
            </w:r>
          </w:p>
        </w:tc>
      </w:tr>
      <w:tr w:rsidR="00933426" w14:paraId="75CBFF89" w14:textId="77777777">
        <w:trPr>
          <w:tblCellSpacing w:w="15" w:type="dxa"/>
        </w:trPr>
        <w:tc>
          <w:tcPr>
            <w:tcW w:w="50" w:type="pct"/>
            <w:hideMark/>
          </w:tcPr>
          <w:p w14:paraId="62428932" w14:textId="77777777" w:rsidR="00933426" w:rsidRDefault="00933426">
            <w:pPr>
              <w:pStyle w:val="Bibliography"/>
              <w:rPr>
                <w:noProof/>
              </w:rPr>
            </w:pPr>
            <w:r>
              <w:rPr>
                <w:noProof/>
              </w:rPr>
              <w:t xml:space="preserve">[4] </w:t>
            </w:r>
          </w:p>
        </w:tc>
        <w:tc>
          <w:tcPr>
            <w:tcW w:w="0" w:type="auto"/>
            <w:hideMark/>
          </w:tcPr>
          <w:p w14:paraId="2D963069" w14:textId="77777777" w:rsidR="00933426" w:rsidRDefault="00933426">
            <w:pPr>
              <w:pStyle w:val="Bibliography"/>
              <w:rPr>
                <w:noProof/>
              </w:rPr>
            </w:pPr>
            <w:r>
              <w:rPr>
                <w:noProof/>
              </w:rPr>
              <w:t>P. T. S. Division, "Hazard Alert - Plaster of Paris," Pembina Trails School Division, [Online]. Available: http://www.pembinatrails.ca/wsh/Hazard%20Alerts/HAZARD%20ALERT%20-%20Plaster%20of%20Paris.pdf.</w:t>
            </w:r>
          </w:p>
        </w:tc>
      </w:tr>
      <w:tr w:rsidR="00933426" w14:paraId="2AE74816" w14:textId="77777777">
        <w:trPr>
          <w:tblCellSpacing w:w="15" w:type="dxa"/>
        </w:trPr>
        <w:tc>
          <w:tcPr>
            <w:tcW w:w="50" w:type="pct"/>
            <w:hideMark/>
          </w:tcPr>
          <w:p w14:paraId="2E173158" w14:textId="77777777" w:rsidR="00933426" w:rsidRDefault="00933426">
            <w:pPr>
              <w:pStyle w:val="Bibliography"/>
              <w:rPr>
                <w:noProof/>
              </w:rPr>
            </w:pPr>
            <w:r>
              <w:rPr>
                <w:noProof/>
              </w:rPr>
              <w:lastRenderedPageBreak/>
              <w:t xml:space="preserve">[5] </w:t>
            </w:r>
          </w:p>
        </w:tc>
        <w:tc>
          <w:tcPr>
            <w:tcW w:w="0" w:type="auto"/>
            <w:hideMark/>
          </w:tcPr>
          <w:p w14:paraId="4ACCB923" w14:textId="77777777" w:rsidR="00933426" w:rsidRDefault="00933426">
            <w:pPr>
              <w:pStyle w:val="Bibliography"/>
              <w:rPr>
                <w:noProof/>
              </w:rPr>
            </w:pPr>
            <w:r>
              <w:rPr>
                <w:noProof/>
              </w:rPr>
              <w:t>"Repetier Software | The software driving your 3d printer," [Online]. Available: http://www.repetier.com/.</w:t>
            </w:r>
          </w:p>
        </w:tc>
      </w:tr>
      <w:tr w:rsidR="00933426" w14:paraId="048FD093" w14:textId="77777777">
        <w:trPr>
          <w:tblCellSpacing w:w="15" w:type="dxa"/>
        </w:trPr>
        <w:tc>
          <w:tcPr>
            <w:tcW w:w="50" w:type="pct"/>
            <w:hideMark/>
          </w:tcPr>
          <w:p w14:paraId="05C53BB4" w14:textId="77777777" w:rsidR="00933426" w:rsidRDefault="00933426">
            <w:pPr>
              <w:pStyle w:val="Bibliography"/>
              <w:rPr>
                <w:noProof/>
              </w:rPr>
            </w:pPr>
            <w:r>
              <w:rPr>
                <w:noProof/>
              </w:rPr>
              <w:t xml:space="preserve">[6] </w:t>
            </w:r>
          </w:p>
        </w:tc>
        <w:tc>
          <w:tcPr>
            <w:tcW w:w="0" w:type="auto"/>
            <w:hideMark/>
          </w:tcPr>
          <w:p w14:paraId="7A901558" w14:textId="77777777" w:rsidR="00933426" w:rsidRDefault="00933426">
            <w:pPr>
              <w:pStyle w:val="Bibliography"/>
              <w:rPr>
                <w:noProof/>
              </w:rPr>
            </w:pPr>
            <w:r>
              <w:rPr>
                <w:noProof/>
              </w:rPr>
              <w:t>"Arduino - ArduinoBoardMega," [Online]. Available: http://arduino.cc/en/Main/arduinoBoardMega.</w:t>
            </w:r>
          </w:p>
        </w:tc>
      </w:tr>
      <w:tr w:rsidR="00933426" w14:paraId="138E99BB" w14:textId="77777777">
        <w:trPr>
          <w:tblCellSpacing w:w="15" w:type="dxa"/>
        </w:trPr>
        <w:tc>
          <w:tcPr>
            <w:tcW w:w="50" w:type="pct"/>
            <w:hideMark/>
          </w:tcPr>
          <w:p w14:paraId="1C4157C5" w14:textId="77777777" w:rsidR="00933426" w:rsidRDefault="00933426">
            <w:pPr>
              <w:pStyle w:val="Bibliography"/>
              <w:rPr>
                <w:noProof/>
              </w:rPr>
            </w:pPr>
            <w:r>
              <w:rPr>
                <w:noProof/>
              </w:rPr>
              <w:t xml:space="preserve">[7] </w:t>
            </w:r>
          </w:p>
        </w:tc>
        <w:tc>
          <w:tcPr>
            <w:tcW w:w="0" w:type="auto"/>
            <w:hideMark/>
          </w:tcPr>
          <w:p w14:paraId="11D0D52B" w14:textId="77777777" w:rsidR="00933426" w:rsidRDefault="00933426">
            <w:pPr>
              <w:pStyle w:val="Bibliography"/>
              <w:rPr>
                <w:noProof/>
              </w:rPr>
            </w:pPr>
            <w:r>
              <w:rPr>
                <w:noProof/>
              </w:rPr>
              <w:t>"InkShield | Nicholas C Lewis," [Online]. Available: http://nicholasclewis.com/projects/inkshield/.</w:t>
            </w:r>
          </w:p>
        </w:tc>
      </w:tr>
      <w:tr w:rsidR="00933426" w14:paraId="236E7737" w14:textId="77777777">
        <w:trPr>
          <w:tblCellSpacing w:w="15" w:type="dxa"/>
        </w:trPr>
        <w:tc>
          <w:tcPr>
            <w:tcW w:w="50" w:type="pct"/>
            <w:hideMark/>
          </w:tcPr>
          <w:p w14:paraId="60AC5CDE" w14:textId="77777777" w:rsidR="00933426" w:rsidRDefault="00933426">
            <w:pPr>
              <w:pStyle w:val="Bibliography"/>
              <w:rPr>
                <w:noProof/>
              </w:rPr>
            </w:pPr>
            <w:r>
              <w:rPr>
                <w:noProof/>
              </w:rPr>
              <w:t xml:space="preserve">[8] </w:t>
            </w:r>
          </w:p>
        </w:tc>
        <w:tc>
          <w:tcPr>
            <w:tcW w:w="0" w:type="auto"/>
            <w:hideMark/>
          </w:tcPr>
          <w:p w14:paraId="4F73AADB" w14:textId="77777777" w:rsidR="00933426" w:rsidRDefault="00933426">
            <w:pPr>
              <w:pStyle w:val="Bibliography"/>
              <w:rPr>
                <w:noProof/>
              </w:rPr>
            </w:pPr>
            <w:r>
              <w:rPr>
                <w:noProof/>
              </w:rPr>
              <w:t>"AccelStepper: AccelStepper library for Arduino," [Online]. Available: http://www.airspayce.com/mikem/arduino/AccelStepper/.</w:t>
            </w:r>
          </w:p>
        </w:tc>
      </w:tr>
      <w:tr w:rsidR="00933426" w14:paraId="6FEC1927" w14:textId="77777777">
        <w:trPr>
          <w:tblCellSpacing w:w="15" w:type="dxa"/>
        </w:trPr>
        <w:tc>
          <w:tcPr>
            <w:tcW w:w="50" w:type="pct"/>
            <w:hideMark/>
          </w:tcPr>
          <w:p w14:paraId="5FE042C9" w14:textId="77777777" w:rsidR="00933426" w:rsidRDefault="00933426">
            <w:pPr>
              <w:pStyle w:val="Bibliography"/>
              <w:rPr>
                <w:noProof/>
              </w:rPr>
            </w:pPr>
            <w:r>
              <w:rPr>
                <w:noProof/>
              </w:rPr>
              <w:t xml:space="preserve">[9] </w:t>
            </w:r>
          </w:p>
        </w:tc>
        <w:tc>
          <w:tcPr>
            <w:tcW w:w="0" w:type="auto"/>
            <w:hideMark/>
          </w:tcPr>
          <w:p w14:paraId="396EEFA3" w14:textId="77777777" w:rsidR="00933426" w:rsidRDefault="00933426">
            <w:pPr>
              <w:pStyle w:val="Bibliography"/>
              <w:rPr>
                <w:noProof/>
              </w:rPr>
            </w:pPr>
            <w:r>
              <w:rPr>
                <w:noProof/>
              </w:rPr>
              <w:t>"EasyDriver Stepper Motor Driver," SparkFun Electronics, [Online]. Available: https://www.sparkfun.com/products/10267. [Accessed 17 November 2013].</w:t>
            </w:r>
          </w:p>
        </w:tc>
      </w:tr>
      <w:tr w:rsidR="00933426" w14:paraId="7420AB2E" w14:textId="77777777">
        <w:trPr>
          <w:tblCellSpacing w:w="15" w:type="dxa"/>
        </w:trPr>
        <w:tc>
          <w:tcPr>
            <w:tcW w:w="50" w:type="pct"/>
            <w:hideMark/>
          </w:tcPr>
          <w:p w14:paraId="4F8DDE4F" w14:textId="77777777" w:rsidR="00933426" w:rsidRDefault="00933426">
            <w:pPr>
              <w:pStyle w:val="Bibliography"/>
              <w:rPr>
                <w:noProof/>
              </w:rPr>
            </w:pPr>
            <w:r>
              <w:rPr>
                <w:noProof/>
              </w:rPr>
              <w:t xml:space="preserve">[10] </w:t>
            </w:r>
          </w:p>
        </w:tc>
        <w:tc>
          <w:tcPr>
            <w:tcW w:w="0" w:type="auto"/>
            <w:hideMark/>
          </w:tcPr>
          <w:p w14:paraId="10966155" w14:textId="77777777" w:rsidR="00933426" w:rsidRDefault="00933426">
            <w:pPr>
              <w:pStyle w:val="Bibliography"/>
              <w:rPr>
                <w:noProof/>
              </w:rPr>
            </w:pPr>
            <w:r>
              <w:rPr>
                <w:noProof/>
              </w:rPr>
              <w:t>"Big Easy Driver Bipolar Motor Controller," RobotShop, [Online]. Available: http://www.robotshop.com/en/big-easy-driver-bipolar-motor-controller.html. [Accessed 17 November 2013].</w:t>
            </w:r>
          </w:p>
        </w:tc>
      </w:tr>
      <w:tr w:rsidR="00933426" w14:paraId="689E805E" w14:textId="77777777">
        <w:trPr>
          <w:tblCellSpacing w:w="15" w:type="dxa"/>
        </w:trPr>
        <w:tc>
          <w:tcPr>
            <w:tcW w:w="50" w:type="pct"/>
            <w:hideMark/>
          </w:tcPr>
          <w:p w14:paraId="2453F17C" w14:textId="77777777" w:rsidR="00933426" w:rsidRDefault="00933426">
            <w:pPr>
              <w:pStyle w:val="Bibliography"/>
              <w:rPr>
                <w:noProof/>
              </w:rPr>
            </w:pPr>
            <w:r>
              <w:rPr>
                <w:noProof/>
              </w:rPr>
              <w:t xml:space="preserve">[11] </w:t>
            </w:r>
          </w:p>
        </w:tc>
        <w:tc>
          <w:tcPr>
            <w:tcW w:w="0" w:type="auto"/>
            <w:hideMark/>
          </w:tcPr>
          <w:p w14:paraId="4363D992" w14:textId="77777777" w:rsidR="00933426" w:rsidRDefault="00933426">
            <w:pPr>
              <w:pStyle w:val="Bibliography"/>
              <w:rPr>
                <w:noProof/>
              </w:rPr>
            </w:pPr>
            <w:r>
              <w:rPr>
                <w:noProof/>
              </w:rPr>
              <w:t>"Stepper Motor with Cable - ROB-09238," SparkFun Electronics, [Online]. Available: https://www.sparkfun.com/products/9238. [Accessed 17 November 2013].</w:t>
            </w:r>
          </w:p>
        </w:tc>
      </w:tr>
      <w:tr w:rsidR="00933426" w14:paraId="396BF906" w14:textId="77777777">
        <w:trPr>
          <w:tblCellSpacing w:w="15" w:type="dxa"/>
        </w:trPr>
        <w:tc>
          <w:tcPr>
            <w:tcW w:w="50" w:type="pct"/>
            <w:hideMark/>
          </w:tcPr>
          <w:p w14:paraId="23AF772F" w14:textId="77777777" w:rsidR="00933426" w:rsidRDefault="00933426">
            <w:pPr>
              <w:pStyle w:val="Bibliography"/>
              <w:rPr>
                <w:noProof/>
              </w:rPr>
            </w:pPr>
            <w:r>
              <w:rPr>
                <w:noProof/>
              </w:rPr>
              <w:t xml:space="preserve">[12] </w:t>
            </w:r>
          </w:p>
        </w:tc>
        <w:tc>
          <w:tcPr>
            <w:tcW w:w="0" w:type="auto"/>
            <w:hideMark/>
          </w:tcPr>
          <w:p w14:paraId="1D7C022B" w14:textId="77777777" w:rsidR="00933426" w:rsidRDefault="00933426">
            <w:pPr>
              <w:pStyle w:val="Bibliography"/>
              <w:rPr>
                <w:noProof/>
              </w:rPr>
            </w:pPr>
            <w:r>
              <w:rPr>
                <w:noProof/>
              </w:rPr>
              <w:t>"Small Heatsink - PRT-11510 - SparkFun Electronics," [Online]. Available: https://www.sparkfun.com/products/11510.</w:t>
            </w:r>
          </w:p>
        </w:tc>
      </w:tr>
      <w:tr w:rsidR="00933426" w14:paraId="3E538552" w14:textId="77777777">
        <w:trPr>
          <w:tblCellSpacing w:w="15" w:type="dxa"/>
        </w:trPr>
        <w:tc>
          <w:tcPr>
            <w:tcW w:w="50" w:type="pct"/>
            <w:hideMark/>
          </w:tcPr>
          <w:p w14:paraId="7E3D2701" w14:textId="77777777" w:rsidR="00933426" w:rsidRDefault="00933426">
            <w:pPr>
              <w:pStyle w:val="Bibliography"/>
              <w:rPr>
                <w:noProof/>
              </w:rPr>
            </w:pPr>
            <w:r>
              <w:rPr>
                <w:noProof/>
              </w:rPr>
              <w:t xml:space="preserve">[13] </w:t>
            </w:r>
          </w:p>
        </w:tc>
        <w:tc>
          <w:tcPr>
            <w:tcW w:w="0" w:type="auto"/>
            <w:hideMark/>
          </w:tcPr>
          <w:p w14:paraId="0B0E4AAD" w14:textId="77777777" w:rsidR="00933426" w:rsidRDefault="00933426">
            <w:pPr>
              <w:pStyle w:val="Bibliography"/>
              <w:rPr>
                <w:noProof/>
              </w:rPr>
            </w:pPr>
            <w:r>
              <w:rPr>
                <w:noProof/>
              </w:rPr>
              <w:t>"Pwdr - Open source powder-based rapid prototyping machine," [Online]. Available: http://pwdr.github.io/.</w:t>
            </w:r>
          </w:p>
        </w:tc>
      </w:tr>
      <w:tr w:rsidR="00933426" w14:paraId="1DF52756" w14:textId="77777777">
        <w:trPr>
          <w:tblCellSpacing w:w="15" w:type="dxa"/>
        </w:trPr>
        <w:tc>
          <w:tcPr>
            <w:tcW w:w="50" w:type="pct"/>
            <w:hideMark/>
          </w:tcPr>
          <w:p w14:paraId="252E76A7" w14:textId="77777777" w:rsidR="00933426" w:rsidRDefault="00933426">
            <w:pPr>
              <w:pStyle w:val="Bibliography"/>
              <w:rPr>
                <w:noProof/>
              </w:rPr>
            </w:pPr>
            <w:r>
              <w:rPr>
                <w:noProof/>
              </w:rPr>
              <w:t xml:space="preserve">[14] </w:t>
            </w:r>
          </w:p>
        </w:tc>
        <w:tc>
          <w:tcPr>
            <w:tcW w:w="0" w:type="auto"/>
            <w:hideMark/>
          </w:tcPr>
          <w:p w14:paraId="028AB2AC" w14:textId="77777777" w:rsidR="00933426" w:rsidRDefault="00933426">
            <w:pPr>
              <w:pStyle w:val="Bibliography"/>
              <w:rPr>
                <w:noProof/>
              </w:rPr>
            </w:pPr>
            <w:r>
              <w:rPr>
                <w:noProof/>
              </w:rPr>
              <w:t>"Linear Positioning Drives," [Online]. Available: http://www.walkeremd.com/Linear-Positioning-Drives-LS4118S1404-T6x2-150-p/ls4118s1404-t6x2-150.htm. [Accessed December 2013].</w:t>
            </w:r>
          </w:p>
        </w:tc>
      </w:tr>
      <w:tr w:rsidR="00933426" w14:paraId="33ADB0D4" w14:textId="77777777">
        <w:trPr>
          <w:tblCellSpacing w:w="15" w:type="dxa"/>
        </w:trPr>
        <w:tc>
          <w:tcPr>
            <w:tcW w:w="50" w:type="pct"/>
            <w:hideMark/>
          </w:tcPr>
          <w:p w14:paraId="60F2C038" w14:textId="77777777" w:rsidR="00933426" w:rsidRDefault="00933426">
            <w:pPr>
              <w:pStyle w:val="Bibliography"/>
              <w:rPr>
                <w:noProof/>
              </w:rPr>
            </w:pPr>
            <w:r>
              <w:rPr>
                <w:noProof/>
              </w:rPr>
              <w:t xml:space="preserve">[15] </w:t>
            </w:r>
          </w:p>
        </w:tc>
        <w:tc>
          <w:tcPr>
            <w:tcW w:w="0" w:type="auto"/>
            <w:hideMark/>
          </w:tcPr>
          <w:p w14:paraId="5BC51B1B" w14:textId="77777777" w:rsidR="00933426" w:rsidRDefault="00933426">
            <w:pPr>
              <w:pStyle w:val="Bibliography"/>
              <w:rPr>
                <w:noProof/>
              </w:rPr>
            </w:pPr>
            <w:r>
              <w:rPr>
                <w:noProof/>
              </w:rPr>
              <w:t>"Monster Fastener," 2014. [Online]. Available: http://monsterfastener.com/itemview.aspx?itm=LNSS-131&amp;gclid=CMDzytPkyr0CFcdaMgodcQ4AKQ. [Accessed 5 April 2014].</w:t>
            </w:r>
          </w:p>
        </w:tc>
      </w:tr>
      <w:tr w:rsidR="00933426" w14:paraId="12517881" w14:textId="77777777">
        <w:trPr>
          <w:tblCellSpacing w:w="15" w:type="dxa"/>
        </w:trPr>
        <w:tc>
          <w:tcPr>
            <w:tcW w:w="50" w:type="pct"/>
            <w:hideMark/>
          </w:tcPr>
          <w:p w14:paraId="29657C93" w14:textId="77777777" w:rsidR="00933426" w:rsidRDefault="00933426">
            <w:pPr>
              <w:pStyle w:val="Bibliography"/>
              <w:rPr>
                <w:noProof/>
              </w:rPr>
            </w:pPr>
            <w:r>
              <w:rPr>
                <w:noProof/>
              </w:rPr>
              <w:t xml:space="preserve">[16] </w:t>
            </w:r>
          </w:p>
        </w:tc>
        <w:tc>
          <w:tcPr>
            <w:tcW w:w="0" w:type="auto"/>
            <w:hideMark/>
          </w:tcPr>
          <w:p w14:paraId="3568D8C9" w14:textId="77777777" w:rsidR="00933426" w:rsidRDefault="00933426">
            <w:pPr>
              <w:pStyle w:val="Bibliography"/>
              <w:rPr>
                <w:noProof/>
              </w:rPr>
            </w:pPr>
            <w:r>
              <w:rPr>
                <w:noProof/>
              </w:rPr>
              <w:t>"Shop - Sports and Outdoors," Amazon, [Online]. Available: http://www.amazon.com/DuPont-Non-Stick-Dry-Film-Lubricant-Aerosol/dp/B003UTX0R8. [Accessed 16th April 2014].</w:t>
            </w:r>
          </w:p>
        </w:tc>
      </w:tr>
    </w:tbl>
    <w:p w14:paraId="5A88AC67" w14:textId="77777777" w:rsidR="00933426" w:rsidRDefault="00933426">
      <w:pPr>
        <w:rPr>
          <w:rFonts w:eastAsia="Times New Roman"/>
          <w:noProof/>
        </w:rPr>
      </w:pPr>
    </w:p>
    <w:p w14:paraId="484AC675" w14:textId="77777777" w:rsidR="00B16C7A" w:rsidRDefault="00805111" w:rsidP="00B16C7A">
      <w:r>
        <w:fldChar w:fldCharType="end"/>
      </w:r>
    </w:p>
    <w:p w14:paraId="77AC4493" w14:textId="77777777" w:rsidR="00B16C7A" w:rsidRDefault="00B16C7A" w:rsidP="00B16C7A">
      <w:pPr>
        <w:rPr>
          <w:spacing w:val="15"/>
          <w:sz w:val="22"/>
          <w:szCs w:val="22"/>
        </w:rPr>
      </w:pPr>
      <w:r>
        <w:br w:type="page"/>
      </w:r>
    </w:p>
    <w:p w14:paraId="26CFC5F2" w14:textId="77777777" w:rsidR="00B16C7A" w:rsidRDefault="00B16C7A" w:rsidP="0007103D">
      <w:pPr>
        <w:pStyle w:val="Heading2"/>
      </w:pPr>
      <w:bookmarkStart w:id="1395" w:name="_Toc385422344"/>
      <w:bookmarkStart w:id="1396" w:name="_Toc385424930"/>
      <w:bookmarkStart w:id="1397" w:name="_Ref385449334"/>
      <w:r>
        <w:lastRenderedPageBreak/>
        <w:t>Full System Test Lab Report</w:t>
      </w:r>
      <w:r w:rsidR="00DF0B05">
        <w:t xml:space="preserve"> (WW/PZ/HL)</w:t>
      </w:r>
      <w:bookmarkEnd w:id="1395"/>
      <w:bookmarkEnd w:id="1396"/>
      <w:bookmarkEnd w:id="1397"/>
    </w:p>
    <w:p w14:paraId="0BE9A936" w14:textId="77777777" w:rsidR="00DF0B05" w:rsidRDefault="00DF0B05" w:rsidP="00DF0B05">
      <w:pPr>
        <w:pStyle w:val="Heading3"/>
      </w:pPr>
      <w:bookmarkStart w:id="1398" w:name="_Toc385422345"/>
      <w:bookmarkStart w:id="1399" w:name="_Toc385424931"/>
      <w:r>
        <w:t>Objective</w:t>
      </w:r>
      <w:bookmarkEnd w:id="1398"/>
      <w:bookmarkEnd w:id="1399"/>
    </w:p>
    <w:p w14:paraId="1E0D3D5C" w14:textId="77777777" w:rsidR="00DF0B05" w:rsidRDefault="00DF0B05" w:rsidP="00DF0B05">
      <w:pPr>
        <w:ind w:firstLine="720"/>
      </w:pPr>
      <w:r>
        <w:t xml:space="preserve">The purpose of this report was to test the full functionality of all subsystems of the printer, serving as our first full system test.  Specific key operations and results were observed, recorded, and commented upon: </w:t>
      </w:r>
    </w:p>
    <w:p w14:paraId="7CF7A37F" w14:textId="77777777" w:rsidR="00DF0B05" w:rsidRDefault="00DF0B05" w:rsidP="00DF0B05">
      <w:pPr>
        <w:pStyle w:val="ListParagraph"/>
        <w:numPr>
          <w:ilvl w:val="0"/>
          <w:numId w:val="34"/>
        </w:numPr>
        <w:spacing w:before="0" w:after="160" w:line="259" w:lineRule="auto"/>
      </w:pPr>
      <w:r>
        <w:t>software integrity</w:t>
      </w:r>
    </w:p>
    <w:p w14:paraId="43483E5D" w14:textId="77777777" w:rsidR="00DF0B05" w:rsidRDefault="00DF0B05" w:rsidP="00DF0B05">
      <w:pPr>
        <w:pStyle w:val="ListParagraph"/>
        <w:numPr>
          <w:ilvl w:val="0"/>
          <w:numId w:val="34"/>
        </w:numPr>
        <w:spacing w:before="0" w:after="160" w:line="259" w:lineRule="auto"/>
      </w:pPr>
      <w:r>
        <w:t>frame/structural integrity</w:t>
      </w:r>
    </w:p>
    <w:p w14:paraId="458D601C" w14:textId="77777777" w:rsidR="00DF0B05" w:rsidRDefault="00DF0B05" w:rsidP="00DF0B05">
      <w:pPr>
        <w:pStyle w:val="ListParagraph"/>
        <w:numPr>
          <w:ilvl w:val="0"/>
          <w:numId w:val="34"/>
        </w:numPr>
        <w:spacing w:before="0" w:after="160" w:line="259" w:lineRule="auto"/>
      </w:pPr>
      <w:r>
        <w:t>layer print time</w:t>
      </w:r>
    </w:p>
    <w:p w14:paraId="5BACE258" w14:textId="77777777" w:rsidR="00DF0B05" w:rsidRDefault="00DF0B05" w:rsidP="00DF0B05">
      <w:pPr>
        <w:pStyle w:val="ListParagraph"/>
        <w:numPr>
          <w:ilvl w:val="0"/>
          <w:numId w:val="34"/>
        </w:numPr>
        <w:spacing w:before="0" w:after="160" w:line="259" w:lineRule="auto"/>
      </w:pPr>
      <w:r>
        <w:t>axis movement performance</w:t>
      </w:r>
    </w:p>
    <w:p w14:paraId="12743173" w14:textId="77777777" w:rsidR="00DF0B05" w:rsidRDefault="00DF0B05" w:rsidP="00DF0B05">
      <w:pPr>
        <w:pStyle w:val="ListParagraph"/>
        <w:numPr>
          <w:ilvl w:val="0"/>
          <w:numId w:val="34"/>
        </w:numPr>
        <w:spacing w:before="0" w:after="160" w:line="259" w:lineRule="auto"/>
      </w:pPr>
      <w:r>
        <w:t>rolling mechanism operation</w:t>
      </w:r>
    </w:p>
    <w:p w14:paraId="0E99B656" w14:textId="77777777" w:rsidR="00DF0B05" w:rsidRDefault="00DF0B05" w:rsidP="00DF0B05">
      <w:pPr>
        <w:pStyle w:val="ListParagraph"/>
        <w:numPr>
          <w:ilvl w:val="0"/>
          <w:numId w:val="34"/>
        </w:numPr>
        <w:spacing w:before="0" w:after="160" w:line="259" w:lineRule="auto"/>
      </w:pPr>
      <w:r>
        <w:t>powder distribution</w:t>
      </w:r>
    </w:p>
    <w:p w14:paraId="39F4C581" w14:textId="77777777" w:rsidR="00DF0B05" w:rsidRDefault="00DF0B05" w:rsidP="00DF0B05">
      <w:pPr>
        <w:pStyle w:val="ListParagraph"/>
        <w:numPr>
          <w:ilvl w:val="1"/>
          <w:numId w:val="34"/>
        </w:numPr>
        <w:spacing w:before="0" w:after="160" w:line="259" w:lineRule="auto"/>
      </w:pPr>
      <w:proofErr w:type="gramStart"/>
      <w:r>
        <w:t>uniformity</w:t>
      </w:r>
      <w:proofErr w:type="gramEnd"/>
      <w:r>
        <w:t>, etc.</w:t>
      </w:r>
    </w:p>
    <w:p w14:paraId="7E49AB8B" w14:textId="77777777" w:rsidR="00DF0B05" w:rsidRDefault="00DF0B05" w:rsidP="00DF0B05">
      <w:pPr>
        <w:pStyle w:val="ListParagraph"/>
        <w:numPr>
          <w:ilvl w:val="0"/>
          <w:numId w:val="34"/>
        </w:numPr>
        <w:spacing w:before="0" w:after="160" w:line="259" w:lineRule="auto"/>
      </w:pPr>
      <w:r>
        <w:t>binding agent performance</w:t>
      </w:r>
    </w:p>
    <w:p w14:paraId="6B46F0D9" w14:textId="77777777" w:rsidR="00DF0B05" w:rsidRDefault="00DF0B05" w:rsidP="00DF0B05">
      <w:pPr>
        <w:pStyle w:val="ListParagraph"/>
        <w:numPr>
          <w:ilvl w:val="0"/>
          <w:numId w:val="34"/>
        </w:numPr>
        <w:spacing w:before="0" w:after="160" w:line="259" w:lineRule="auto"/>
      </w:pPr>
      <w:r>
        <w:t>X/Y translation rail performance</w:t>
      </w:r>
    </w:p>
    <w:p w14:paraId="1B92B0B1" w14:textId="77777777" w:rsidR="00DF0B05" w:rsidRDefault="00DF0B05" w:rsidP="00DF0B05">
      <w:pPr>
        <w:pStyle w:val="ListParagraph"/>
        <w:numPr>
          <w:ilvl w:val="0"/>
          <w:numId w:val="34"/>
        </w:numPr>
        <w:spacing w:before="0" w:after="160" w:line="259" w:lineRule="auto"/>
      </w:pPr>
      <w:r>
        <w:t>excess powder trough and trapping cup</w:t>
      </w:r>
    </w:p>
    <w:p w14:paraId="65913384" w14:textId="77777777" w:rsidR="00DF0B05" w:rsidRDefault="00DF0B05" w:rsidP="00DF0B05">
      <w:pPr>
        <w:pStyle w:val="ListParagraph"/>
        <w:numPr>
          <w:ilvl w:val="0"/>
          <w:numId w:val="34"/>
        </w:numPr>
        <w:spacing w:before="0" w:after="160" w:line="259" w:lineRule="auto"/>
      </w:pPr>
      <w:r>
        <w:t>quantity of powder dislodged from each platform</w:t>
      </w:r>
    </w:p>
    <w:p w14:paraId="0E723828" w14:textId="77777777" w:rsidR="00DF0B05" w:rsidRDefault="00DF0B05" w:rsidP="00DF0B05">
      <w:pPr>
        <w:pStyle w:val="ListParagraph"/>
        <w:numPr>
          <w:ilvl w:val="0"/>
          <w:numId w:val="34"/>
        </w:numPr>
        <w:spacing w:before="0" w:after="160" w:line="259" w:lineRule="auto"/>
      </w:pPr>
      <w:r>
        <w:t>post processing</w:t>
      </w:r>
    </w:p>
    <w:p w14:paraId="4EE10AE8" w14:textId="77777777" w:rsidR="00DF0B05" w:rsidRDefault="00DF0B05" w:rsidP="00DF0B05">
      <w:pPr>
        <w:pStyle w:val="ListParagraph"/>
        <w:numPr>
          <w:ilvl w:val="1"/>
          <w:numId w:val="34"/>
        </w:numPr>
        <w:spacing w:before="0" w:after="160" w:line="259" w:lineRule="auto"/>
      </w:pPr>
      <w:r>
        <w:t>part removal</w:t>
      </w:r>
    </w:p>
    <w:p w14:paraId="2A6C3ED9" w14:textId="77777777" w:rsidR="00DF0B05" w:rsidRDefault="00DF0B05" w:rsidP="00DF0B05">
      <w:pPr>
        <w:pStyle w:val="ListParagraph"/>
        <w:numPr>
          <w:ilvl w:val="0"/>
          <w:numId w:val="34"/>
        </w:numPr>
        <w:spacing w:before="0" w:after="160" w:line="259" w:lineRule="auto"/>
      </w:pPr>
      <w:r>
        <w:t>post printing cleanup</w:t>
      </w:r>
    </w:p>
    <w:p w14:paraId="15B3D923" w14:textId="77777777" w:rsidR="00DF0B05" w:rsidRDefault="00DF0B05" w:rsidP="00DF0B05">
      <w:pPr>
        <w:pStyle w:val="Heading3"/>
      </w:pPr>
      <w:bookmarkStart w:id="1400" w:name="_Toc385422346"/>
      <w:bookmarkStart w:id="1401" w:name="_Toc385424932"/>
      <w:r>
        <w:t>Procedure</w:t>
      </w:r>
      <w:bookmarkEnd w:id="1400"/>
      <w:bookmarkEnd w:id="1401"/>
    </w:p>
    <w:p w14:paraId="2F9DC013" w14:textId="77777777" w:rsidR="00DF0B05" w:rsidRPr="00DF0B05" w:rsidRDefault="00DF0B05" w:rsidP="00DF0B05">
      <w:pPr>
        <w:pStyle w:val="ListParagraph"/>
        <w:numPr>
          <w:ilvl w:val="0"/>
          <w:numId w:val="36"/>
        </w:numPr>
      </w:pPr>
      <w:r w:rsidRPr="00DF0B05">
        <w:t>Initiate communication between the computer host software and the printer electronics.</w:t>
      </w:r>
    </w:p>
    <w:p w14:paraId="51DE60C2" w14:textId="77777777" w:rsidR="00DF0B05" w:rsidRPr="00DF0B05" w:rsidRDefault="00DF0B05" w:rsidP="00DF0B05">
      <w:pPr>
        <w:pStyle w:val="ListParagraph"/>
        <w:numPr>
          <w:ilvl w:val="0"/>
          <w:numId w:val="36"/>
        </w:numPr>
      </w:pPr>
      <w:r w:rsidRPr="00DF0B05">
        <w:t>Setup all axis definitions.</w:t>
      </w:r>
    </w:p>
    <w:p w14:paraId="5B32D3BB" w14:textId="77777777" w:rsidR="00DF0B05" w:rsidRPr="00DF0B05" w:rsidRDefault="00DF0B05" w:rsidP="00DF0B05">
      <w:pPr>
        <w:pStyle w:val="ListParagraph"/>
        <w:numPr>
          <w:ilvl w:val="0"/>
          <w:numId w:val="36"/>
        </w:numPr>
      </w:pPr>
      <w:r w:rsidRPr="00DF0B05">
        <w:t>Move the rolling mechanism out of the way so powder can be loaded into the beds, and packed a decent amount.</w:t>
      </w:r>
    </w:p>
    <w:p w14:paraId="47F1A44B" w14:textId="77777777" w:rsidR="00DF0B05" w:rsidRPr="00DF0B05" w:rsidRDefault="00DF0B05" w:rsidP="00DF0B05">
      <w:pPr>
        <w:pStyle w:val="ListParagraph"/>
        <w:numPr>
          <w:ilvl w:val="0"/>
          <w:numId w:val="36"/>
        </w:numPr>
      </w:pPr>
      <w:r w:rsidRPr="00DF0B05">
        <w:t>Use the already sliced gear, process and print the part, monitoring the printer until competition.</w:t>
      </w:r>
    </w:p>
    <w:p w14:paraId="1C38B8A6" w14:textId="77777777" w:rsidR="00DF0B05" w:rsidRDefault="00DF0B05" w:rsidP="00DF0B05">
      <w:pPr>
        <w:pStyle w:val="ListParagraph"/>
        <w:numPr>
          <w:ilvl w:val="0"/>
          <w:numId w:val="36"/>
        </w:numPr>
      </w:pPr>
      <w:r w:rsidRPr="00DF0B05">
        <w:t>Allow for several hours of drying/solidification time.</w:t>
      </w:r>
    </w:p>
    <w:p w14:paraId="47108542" w14:textId="77777777" w:rsidR="00DF0B05" w:rsidRDefault="00DF0B05" w:rsidP="00DF0B05"/>
    <w:p w14:paraId="5FD4FD5B" w14:textId="77777777" w:rsidR="00DF0B05" w:rsidRDefault="00DF0B05" w:rsidP="00DF0B05">
      <w:pPr>
        <w:pStyle w:val="Heading3"/>
      </w:pPr>
      <w:bookmarkStart w:id="1402" w:name="_Toc385422347"/>
      <w:bookmarkStart w:id="1403" w:name="_Toc385424933"/>
      <w:r>
        <w:t>Results</w:t>
      </w:r>
      <w:bookmarkEnd w:id="1402"/>
      <w:bookmarkEnd w:id="1403"/>
    </w:p>
    <w:p w14:paraId="090877BC" w14:textId="77777777" w:rsidR="00DF0B05" w:rsidRDefault="00DF0B05" w:rsidP="00DF0B05">
      <w:r>
        <w:tab/>
        <w:t>Two separate prints have been done, so as to maximize the amount of results obtained from our full system tests.  The first test was a 1:1 scale of the gear to be printed, and the second was a 2:1 scale of the same gear, with a few of the printer settings changed.</w:t>
      </w:r>
    </w:p>
    <w:p w14:paraId="24E61B73" w14:textId="77777777" w:rsidR="00DF0B05" w:rsidRDefault="001B6811" w:rsidP="00DF0B05">
      <w:pPr>
        <w:pStyle w:val="Heading4"/>
      </w:pPr>
      <w:r>
        <w:t xml:space="preserve">Test </w:t>
      </w:r>
      <w:r w:rsidR="00DF0B05">
        <w:t>1</w:t>
      </w:r>
    </w:p>
    <w:p w14:paraId="2AB7CE70" w14:textId="77777777" w:rsidR="00DF0B05" w:rsidRDefault="00DF0B05" w:rsidP="00DF0B05">
      <w:pPr>
        <w:ind w:firstLine="720"/>
      </w:pPr>
      <w:r>
        <w:t>The very first thing that was noticed during the first test is that the rolling mechanism left many ridges in the powder severely affecting the quality of the layers as they were printed.</w:t>
      </w:r>
    </w:p>
    <w:p w14:paraId="68777959" w14:textId="77777777" w:rsidR="00DF0B05" w:rsidRDefault="00DF0B05" w:rsidP="00DF0B05">
      <w:pPr>
        <w:ind w:firstLine="720"/>
      </w:pPr>
    </w:p>
    <w:p w14:paraId="4A77434B" w14:textId="77777777" w:rsidR="00DF0B05" w:rsidRDefault="00DF0B05" w:rsidP="00DF0B05">
      <w:pPr>
        <w:ind w:firstLine="720"/>
      </w:pPr>
    </w:p>
    <w:p w14:paraId="5C5D66AA" w14:textId="77777777" w:rsidR="00DF0B05" w:rsidRDefault="00DF0B05" w:rsidP="00DF0B05">
      <w:pPr>
        <w:ind w:firstLine="720"/>
      </w:pPr>
    </w:p>
    <w:p w14:paraId="06388079" w14:textId="77777777" w:rsidR="00DF0B05" w:rsidRDefault="00DF0B05" w:rsidP="00DF0B05">
      <w:pPr>
        <w:ind w:firstLine="720"/>
      </w:pPr>
    </w:p>
    <w:p w14:paraId="40A546F9" w14:textId="77777777" w:rsidR="00DF0B05" w:rsidRDefault="00DF0B05" w:rsidP="00DF0B05">
      <w:pPr>
        <w:ind w:firstLine="720"/>
      </w:pPr>
    </w:p>
    <w:p w14:paraId="1FA08DF5" w14:textId="77777777" w:rsidR="00DF0B05" w:rsidRDefault="00DF0B05" w:rsidP="00DF0B05">
      <w:r w:rsidRPr="00DF0B05">
        <w:rPr>
          <w:noProof/>
          <w:lang w:bidi="ar-SA"/>
        </w:rPr>
        <w:lastRenderedPageBreak/>
        <w:drawing>
          <wp:anchor distT="0" distB="0" distL="114300" distR="114300" simplePos="0" relativeHeight="252069888" behindDoc="0" locked="0" layoutInCell="1" allowOverlap="1" wp14:anchorId="6CAB7F81" wp14:editId="0A476AE2">
            <wp:simplePos x="0" y="0"/>
            <wp:positionH relativeFrom="margin">
              <wp:align>center</wp:align>
            </wp:positionH>
            <wp:positionV relativeFrom="paragraph">
              <wp:posOffset>335</wp:posOffset>
            </wp:positionV>
            <wp:extent cx="4572000" cy="3045125"/>
            <wp:effectExtent l="19050" t="0" r="0" b="0"/>
            <wp:wrapSquare wrapText="bothSides"/>
            <wp:docPr id="1202984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572000" cy="3045125"/>
                    </a:xfrm>
                    <a:prstGeom prst="rect">
                      <a:avLst/>
                    </a:prstGeom>
                  </pic:spPr>
                </pic:pic>
              </a:graphicData>
            </a:graphic>
          </wp:anchor>
        </w:drawing>
      </w:r>
    </w:p>
    <w:p w14:paraId="6D72BF20" w14:textId="77777777" w:rsidR="00DF0B05" w:rsidRDefault="00DF0B05" w:rsidP="00DF0B05">
      <w:pPr>
        <w:ind w:firstLine="720"/>
      </w:pPr>
    </w:p>
    <w:p w14:paraId="661B27A2" w14:textId="77777777" w:rsidR="00DF0B05" w:rsidRDefault="00DF0B05" w:rsidP="00DF0B05">
      <w:pPr>
        <w:ind w:firstLine="720"/>
      </w:pPr>
    </w:p>
    <w:p w14:paraId="3ACC592E" w14:textId="77777777" w:rsidR="00DF0B05" w:rsidRDefault="00DF0B05" w:rsidP="00DF0B05">
      <w:pPr>
        <w:ind w:firstLine="720"/>
      </w:pPr>
    </w:p>
    <w:p w14:paraId="4C85FFB2" w14:textId="77777777" w:rsidR="00DF0B05" w:rsidRDefault="00DF0B05" w:rsidP="00DF0B05">
      <w:pPr>
        <w:ind w:firstLine="720"/>
      </w:pPr>
    </w:p>
    <w:p w14:paraId="4BAF1C2A" w14:textId="77777777" w:rsidR="00DF0B05" w:rsidRDefault="00DF0B05" w:rsidP="00DF0B05">
      <w:pPr>
        <w:ind w:firstLine="720"/>
      </w:pPr>
    </w:p>
    <w:p w14:paraId="17D8628F" w14:textId="77777777" w:rsidR="00DF0B05" w:rsidRDefault="00DF0B05" w:rsidP="00DF0B05">
      <w:pPr>
        <w:ind w:firstLine="720"/>
      </w:pPr>
    </w:p>
    <w:p w14:paraId="6349BF9E" w14:textId="77777777" w:rsidR="00DF0B05" w:rsidRDefault="00DF0B05" w:rsidP="00DF0B05">
      <w:pPr>
        <w:ind w:firstLine="720"/>
      </w:pPr>
    </w:p>
    <w:p w14:paraId="1F490F08" w14:textId="77777777" w:rsidR="00DF0B05" w:rsidRPr="00DF0B05" w:rsidRDefault="00DF0B05" w:rsidP="00DF0B05"/>
    <w:p w14:paraId="50D25855" w14:textId="77777777" w:rsidR="00DF0B05" w:rsidRPr="00DF0B05" w:rsidRDefault="008047F4" w:rsidP="00DF0B05">
      <w:r>
        <w:rPr>
          <w:noProof/>
          <w:lang w:bidi="ar-SA"/>
        </w:rPr>
        <w:pict w14:anchorId="70DC0CAE">
          <v:shape id="Text Box 1117" o:spid="_x0000_s1287" type="#_x0000_t202" style="position:absolute;margin-left:163.4pt;margin-top:16.65pt;width:215.65pt;height:38.45pt;z-index:252070912;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" filled="f" stroked="f">
            <v:textbox style="mso-fit-shape-to-text:t">
              <w:txbxContent>
                <w:p w14:paraId="3BFE5606" w14:textId="77777777" w:rsidR="008047F4" w:rsidRDefault="008047F4" w:rsidP="00DF0B05">
                  <w:pPr>
                    <w:pStyle w:val="Caption"/>
                    <w:jc w:val="center"/>
                  </w:pPr>
                  <w:bookmarkStart w:id="1404" w:name="_Toc385422204"/>
                  <w:bookmarkStart w:id="1405" w:name="_Toc385422882"/>
                  <w:bookmarkStart w:id="1406" w:name="_Toc385422975"/>
                  <w:bookmarkStart w:id="1407" w:name="_Toc385447002"/>
                  <w:r>
                    <w:t xml:space="preserve">Figure </w:t>
                  </w:r>
                  <w:fldSimple w:instr=" SEQ Figure \* ARABIC ">
                    <w:r>
                      <w:rPr>
                        <w:noProof/>
                      </w:rPr>
                      <w:t>87</w:t>
                    </w:r>
                  </w:fldSimple>
                  <w:r>
                    <w:t>: The surface of powder on the platforms</w:t>
                  </w:r>
                  <w:bookmarkEnd w:id="1404"/>
                  <w:bookmarkEnd w:id="1405"/>
                  <w:bookmarkEnd w:id="1406"/>
                  <w:r>
                    <w:t xml:space="preserve"> (WW)</w:t>
                  </w:r>
                  <w:bookmarkEnd w:id="1407"/>
                </w:p>
              </w:txbxContent>
            </v:textbox>
            <w10:wrap anchorx="margin"/>
          </v:shape>
        </w:pict>
      </w:r>
    </w:p>
    <w:p w14:paraId="30939816" w14:textId="77777777" w:rsidR="00DF0B05" w:rsidRDefault="00DF0B05" w:rsidP="00DF0B05"/>
    <w:p w14:paraId="293E4A5A" w14:textId="77777777" w:rsidR="00DF0B05" w:rsidRDefault="00DF0B05" w:rsidP="00DF0B05"/>
    <w:p w14:paraId="55B727AD" w14:textId="77777777" w:rsidR="00DF0B05" w:rsidRDefault="00DF0B05" w:rsidP="00DF0B05">
      <w:pPr>
        <w:ind w:firstLine="720"/>
      </w:pPr>
      <w:r>
        <w:t xml:space="preserve">As a result, the printed part experienced what is referred to as "caking", where the printed layers do not absorb the binding agent uniformly. </w:t>
      </w:r>
    </w:p>
    <w:p w14:paraId="6E79EE8A" w14:textId="77777777" w:rsidR="00DF0B05" w:rsidRDefault="00DF0B05" w:rsidP="00DF0B05">
      <w:pPr>
        <w:ind w:firstLine="720"/>
      </w:pPr>
      <w:r>
        <w:t xml:space="preserve">During and after the print, we did not observe any faults or failures throughout the frame of the prototype. The experiment did not result in any concerns regarding the structural integrity of the frame. However, it is important that we continue monitoring the frame during and after each print so that any fault of failures may quickly be attended to. </w:t>
      </w:r>
    </w:p>
    <w:p w14:paraId="56C1040A" w14:textId="77777777" w:rsidR="00DF0B05" w:rsidRDefault="00DF0B05" w:rsidP="00DF0B05">
      <w:pPr>
        <w:tabs>
          <w:tab w:val="left" w:pos="8190"/>
        </w:tabs>
        <w:ind w:firstLine="720"/>
      </w:pPr>
      <w:r>
        <w:t xml:space="preserve">The part removal and post-processing of the printed model was somewhat crude for the first full system test. Trying our best not to compromise the printed part, significant care was involved with removing said part from the powder print platform. We simply used a 1/3 cup measuring spoon and plastic spoon to "dig" the part out and set it on the table. </w:t>
      </w:r>
    </w:p>
    <w:p w14:paraId="45C4E0A7" w14:textId="77777777" w:rsidR="00DF0B05" w:rsidRDefault="00DF0B05" w:rsidP="00DF0B05">
      <w:r>
        <w:rPr>
          <w:noProof/>
          <w:lang w:bidi="ar-SA"/>
        </w:rPr>
        <w:drawing>
          <wp:anchor distT="0" distB="0" distL="114300" distR="114300" simplePos="0" relativeHeight="252073984" behindDoc="0" locked="0" layoutInCell="1" allowOverlap="1" wp14:anchorId="44DF7256" wp14:editId="4B322249">
            <wp:simplePos x="0" y="0"/>
            <wp:positionH relativeFrom="column">
              <wp:posOffset>2632710</wp:posOffset>
            </wp:positionH>
            <wp:positionV relativeFrom="paragraph">
              <wp:posOffset>50165</wp:posOffset>
            </wp:positionV>
            <wp:extent cx="342900" cy="810260"/>
            <wp:effectExtent l="19050" t="0" r="0" b="0"/>
            <wp:wrapSquare wrapText="bothSides"/>
            <wp:docPr id="31542683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2" cstate="print"/>
                    <a:srcRect/>
                    <a:stretch>
                      <a:fillRect/>
                    </a:stretch>
                  </pic:blipFill>
                  <pic:spPr bwMode="auto">
                    <a:xfrm>
                      <a:off x="0" y="0"/>
                      <a:ext cx="342900" cy="81026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2071936" behindDoc="0" locked="0" layoutInCell="1" allowOverlap="1" wp14:anchorId="5D5A2A93" wp14:editId="6720445C">
            <wp:simplePos x="0" y="0"/>
            <wp:positionH relativeFrom="margin">
              <wp:posOffset>1249680</wp:posOffset>
            </wp:positionH>
            <wp:positionV relativeFrom="paragraph">
              <wp:posOffset>6985</wp:posOffset>
            </wp:positionV>
            <wp:extent cx="4469130" cy="2984500"/>
            <wp:effectExtent l="19050" t="0" r="7620" b="0"/>
            <wp:wrapSquare wrapText="bothSides"/>
            <wp:docPr id="3154268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_0429.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469130" cy="2984500"/>
                    </a:xfrm>
                    <a:prstGeom prst="rect">
                      <a:avLst/>
                    </a:prstGeom>
                  </pic:spPr>
                </pic:pic>
              </a:graphicData>
            </a:graphic>
          </wp:anchor>
        </w:drawing>
      </w:r>
    </w:p>
    <w:p w14:paraId="2CEB4B86" w14:textId="77777777" w:rsidR="00DF0B05" w:rsidRDefault="00DF0B05" w:rsidP="00DF0B05"/>
    <w:p w14:paraId="59BD19E3" w14:textId="77777777" w:rsidR="00DF0B05" w:rsidRDefault="00DF0B05" w:rsidP="00DF0B05"/>
    <w:p w14:paraId="4696FADF" w14:textId="77777777" w:rsidR="00DF0B05" w:rsidRDefault="00DF0B05" w:rsidP="00DF0B05"/>
    <w:p w14:paraId="29231BF3" w14:textId="77777777" w:rsidR="00DF0B05" w:rsidRDefault="008047F4" w:rsidP="00DF0B05">
      <w:r>
        <w:rPr>
          <w:noProof/>
          <w:lang w:bidi="ar-SA"/>
        </w:rPr>
        <w:pict w14:anchorId="5BEB5A08">
          <v:oval id="Oval 21" o:spid="_x0000_s1995" style="position:absolute;margin-left:181.4pt;margin-top:11.2pt;width:28.5pt;height:78.75pt;z-index:2520750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" filled="f" strokecolor="red" strokeweight="2pt">
            <v:path arrowok="t"/>
            <w10:wrap type="square"/>
          </v:oval>
        </w:pict>
      </w:r>
    </w:p>
    <w:p w14:paraId="42F3F213" w14:textId="77777777" w:rsidR="00DF0B05" w:rsidRDefault="00DF0B05" w:rsidP="00DF0B05"/>
    <w:p w14:paraId="239A909B" w14:textId="77777777" w:rsidR="00DF0B05" w:rsidRDefault="00DF0B05" w:rsidP="00DF0B05"/>
    <w:p w14:paraId="7BAA4BA5" w14:textId="77777777" w:rsidR="00DF0B05" w:rsidRDefault="00DF0B05" w:rsidP="00DF0B05"/>
    <w:p w14:paraId="4F24E1C4" w14:textId="77777777" w:rsidR="00DF0B05" w:rsidRDefault="00DF0B05" w:rsidP="00DF0B05"/>
    <w:p w14:paraId="54F5FA89" w14:textId="77777777" w:rsidR="00DF0B05" w:rsidRDefault="008047F4" w:rsidP="00DF0B05">
      <w:r>
        <w:rPr>
          <w:noProof/>
          <w:lang w:bidi="ar-SA"/>
        </w:rPr>
        <w:pict w14:anchorId="6EE9D239">
          <v:shape id="Text Box 1120" o:spid="_x0000_s1288" type="#_x0000_t202" style="position:absolute;margin-left:163.4pt;margin-top:13.15pt;width:215.65pt;height:38.45pt;z-index:252076032;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" filled="f" stroked="f">
            <v:textbox style="mso-fit-shape-to-text:t">
              <w:txbxContent>
                <w:p w14:paraId="01CA8DDE" w14:textId="77777777" w:rsidR="008047F4" w:rsidRDefault="008047F4" w:rsidP="00DF0B05">
                  <w:pPr>
                    <w:pStyle w:val="Caption"/>
                    <w:jc w:val="center"/>
                  </w:pPr>
                  <w:bookmarkStart w:id="1408" w:name="_Ref385420545"/>
                  <w:bookmarkStart w:id="1409" w:name="_Toc385422205"/>
                  <w:bookmarkStart w:id="1410" w:name="_Toc385422883"/>
                  <w:bookmarkStart w:id="1411" w:name="_Toc385422976"/>
                  <w:bookmarkStart w:id="1412" w:name="_Toc385447003"/>
                  <w:r>
                    <w:t xml:space="preserve">Figure </w:t>
                  </w:r>
                  <w:fldSimple w:instr=" SEQ Figure \* ARABIC ">
                    <w:r>
                      <w:rPr>
                        <w:noProof/>
                      </w:rPr>
                      <w:t>88</w:t>
                    </w:r>
                  </w:fldSimple>
                  <w:bookmarkEnd w:id="1408"/>
                  <w:r>
                    <w:t>: Powder sticking on the rolling bar</w:t>
                  </w:r>
                  <w:bookmarkEnd w:id="1409"/>
                  <w:bookmarkEnd w:id="1410"/>
                  <w:bookmarkEnd w:id="1411"/>
                  <w:r>
                    <w:t xml:space="preserve"> (WW)</w:t>
                  </w:r>
                  <w:bookmarkEnd w:id="1412"/>
                </w:p>
              </w:txbxContent>
            </v:textbox>
            <w10:wrap anchorx="margin"/>
          </v:shape>
        </w:pict>
      </w:r>
    </w:p>
    <w:p w14:paraId="7B994DE8" w14:textId="77777777" w:rsidR="00DF0B05" w:rsidRDefault="00DF0B05" w:rsidP="00DF0B05"/>
    <w:p w14:paraId="434EABF3" w14:textId="77777777" w:rsidR="00DF0B05" w:rsidRDefault="00DF0B05" w:rsidP="00DF0B05"/>
    <w:p w14:paraId="3C276E0E" w14:textId="77777777" w:rsidR="00DF0B05" w:rsidRDefault="00DF0B05" w:rsidP="00DF0B05">
      <w:r w:rsidRPr="00DF0B05">
        <w:rPr>
          <w:noProof/>
          <w:lang w:bidi="ar-SA"/>
        </w:rPr>
        <w:lastRenderedPageBreak/>
        <w:drawing>
          <wp:anchor distT="0" distB="0" distL="114300" distR="114300" simplePos="0" relativeHeight="252077056" behindDoc="0" locked="0" layoutInCell="1" allowOverlap="1" wp14:anchorId="1B32D570" wp14:editId="0832DF91">
            <wp:simplePos x="0" y="0"/>
            <wp:positionH relativeFrom="margin">
              <wp:align>center</wp:align>
            </wp:positionH>
            <wp:positionV relativeFrom="paragraph">
              <wp:posOffset>335</wp:posOffset>
            </wp:positionV>
            <wp:extent cx="4494362" cy="2993367"/>
            <wp:effectExtent l="19050" t="0" r="1438" b="0"/>
            <wp:wrapSquare wrapText="bothSides"/>
            <wp:docPr id="3154268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SC_0431.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494362" cy="2993367"/>
                    </a:xfrm>
                    <a:prstGeom prst="rect">
                      <a:avLst/>
                    </a:prstGeom>
                  </pic:spPr>
                </pic:pic>
              </a:graphicData>
            </a:graphic>
          </wp:anchor>
        </w:drawing>
      </w:r>
    </w:p>
    <w:p w14:paraId="4FB5F4B0" w14:textId="77777777" w:rsidR="00DF0B05" w:rsidRDefault="00DF0B05" w:rsidP="00DF0B05"/>
    <w:p w14:paraId="1278E978" w14:textId="77777777" w:rsidR="00DF0B05" w:rsidRDefault="00DF0B05" w:rsidP="00DF0B05"/>
    <w:p w14:paraId="43A158CA" w14:textId="77777777" w:rsidR="00DF0B05" w:rsidRDefault="00DF0B05" w:rsidP="00DF0B05"/>
    <w:p w14:paraId="1FD82011" w14:textId="77777777" w:rsidR="00DF0B05" w:rsidRDefault="00DF0B05" w:rsidP="00DF0B05"/>
    <w:p w14:paraId="4152E81E" w14:textId="77777777" w:rsidR="00DF0B05" w:rsidRDefault="00DF0B05" w:rsidP="00DF0B05"/>
    <w:p w14:paraId="249FACBA" w14:textId="77777777" w:rsidR="00DF0B05" w:rsidRDefault="00DF0B05" w:rsidP="00DF0B05"/>
    <w:p w14:paraId="1CB22FA4" w14:textId="77777777" w:rsidR="00DF0B05" w:rsidRDefault="00DF0B05" w:rsidP="00DF0B05"/>
    <w:p w14:paraId="7ADA78C5" w14:textId="77777777" w:rsidR="00DF0B05" w:rsidRDefault="00DF0B05" w:rsidP="00DF0B05"/>
    <w:p w14:paraId="2A5827BC" w14:textId="77777777" w:rsidR="00DF0B05" w:rsidRDefault="008047F4" w:rsidP="00DF0B05">
      <w:r>
        <w:rPr>
          <w:noProof/>
          <w:lang w:bidi="ar-SA"/>
        </w:rPr>
        <w:pict w14:anchorId="22B761CB">
          <v:shape id="Text Box 1121" o:spid="_x0000_s1289" type="#_x0000_t202" style="position:absolute;margin-left:167.9pt;margin-top:11.9pt;width:215.65pt;height:49.65pt;z-index:252078080;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" filled="f" stroked="f">
            <v:textbox style="mso-fit-shape-to-text:t">
              <w:txbxContent>
                <w:p w14:paraId="7040E69E" w14:textId="77777777" w:rsidR="008047F4" w:rsidRDefault="008047F4" w:rsidP="00DF0B05">
                  <w:pPr>
                    <w:pStyle w:val="Caption"/>
                    <w:jc w:val="center"/>
                  </w:pPr>
                  <w:bookmarkStart w:id="1413" w:name="_Ref385420551"/>
                  <w:bookmarkStart w:id="1414" w:name="_Toc385422206"/>
                  <w:bookmarkStart w:id="1415" w:name="_Toc385422884"/>
                  <w:bookmarkStart w:id="1416" w:name="_Toc385422977"/>
                  <w:bookmarkStart w:id="1417" w:name="_Toc385447004"/>
                  <w:r>
                    <w:t xml:space="preserve">Figure </w:t>
                  </w:r>
                  <w:fldSimple w:instr=" SEQ Figure \* ARABIC ">
                    <w:r>
                      <w:rPr>
                        <w:noProof/>
                      </w:rPr>
                      <w:t>89</w:t>
                    </w:r>
                  </w:fldSimple>
                  <w:bookmarkEnd w:id="1413"/>
                  <w:r>
                    <w:t>: Unsmooth surface on the platform and product</w:t>
                  </w:r>
                  <w:bookmarkEnd w:id="1414"/>
                  <w:bookmarkEnd w:id="1415"/>
                  <w:bookmarkEnd w:id="1416"/>
                  <w:r>
                    <w:t xml:space="preserve"> (WW)</w:t>
                  </w:r>
                  <w:bookmarkEnd w:id="1417"/>
                </w:p>
              </w:txbxContent>
            </v:textbox>
            <w10:wrap anchorx="margin"/>
          </v:shape>
        </w:pict>
      </w:r>
    </w:p>
    <w:p w14:paraId="12F92F0A" w14:textId="77777777" w:rsidR="00DF0B05" w:rsidRDefault="00DF0B05" w:rsidP="00DF0B05"/>
    <w:p w14:paraId="7C8E6101" w14:textId="77777777" w:rsidR="00DF0B05" w:rsidRDefault="00DF0B05" w:rsidP="00DF0B05"/>
    <w:p w14:paraId="7D2C636A" w14:textId="5EA92646" w:rsidR="00DF0B05" w:rsidRPr="00DF0B05" w:rsidDel="00D01F79" w:rsidRDefault="00DF0B05" w:rsidP="00DF0B05">
      <w:pPr>
        <w:rPr>
          <w:del w:id="1418" w:author="Peter J Zamiska" w:date="2014-04-17T12:09:00Z"/>
        </w:rPr>
      </w:pPr>
      <w:r>
        <w:tab/>
      </w:r>
      <w:r w:rsidRPr="00DF0B05">
        <w:t xml:space="preserve">Both of </w:t>
      </w:r>
      <w:r w:rsidR="00805111">
        <w:fldChar w:fldCharType="begin"/>
      </w:r>
      <w:r>
        <w:instrText xml:space="preserve"> REF _Ref385420545 \h </w:instrText>
      </w:r>
      <w:r w:rsidR="00805111">
        <w:fldChar w:fldCharType="separate"/>
      </w:r>
      <w:r w:rsidR="00933426">
        <w:t xml:space="preserve">Figure </w:t>
      </w:r>
      <w:r w:rsidR="00933426">
        <w:rPr>
          <w:noProof/>
        </w:rPr>
        <w:t>88</w:t>
      </w:r>
      <w:r w:rsidR="00805111">
        <w:fldChar w:fldCharType="end"/>
      </w:r>
      <w:r w:rsidRPr="00DF0B05">
        <w:t xml:space="preserve">and </w:t>
      </w:r>
      <w:r w:rsidR="00805111">
        <w:fldChar w:fldCharType="begin"/>
      </w:r>
      <w:r>
        <w:instrText xml:space="preserve"> REF _Ref385420551 \h </w:instrText>
      </w:r>
      <w:r w:rsidR="00805111">
        <w:fldChar w:fldCharType="separate"/>
      </w:r>
      <w:r w:rsidR="00933426">
        <w:t xml:space="preserve">Figure </w:t>
      </w:r>
      <w:r w:rsidR="00933426">
        <w:rPr>
          <w:noProof/>
        </w:rPr>
        <w:t>89</w:t>
      </w:r>
      <w:r w:rsidR="00805111">
        <w:fldChar w:fldCharType="end"/>
      </w:r>
      <w:r>
        <w:t xml:space="preserve"> were </w:t>
      </w:r>
      <w:r w:rsidRPr="00DF0B05">
        <w:t xml:space="preserve">taken </w:t>
      </w:r>
      <w:ins w:id="1419" w:author="Peter J Zamiska" w:date="2014-04-17T12:06:00Z">
        <w:r w:rsidR="008921E9">
          <w:t>during</w:t>
        </w:r>
      </w:ins>
      <w:del w:id="1420" w:author="Peter J Zamiska" w:date="2014-04-17T12:06:00Z">
        <w:r w:rsidRPr="00DF0B05" w:rsidDel="008921E9">
          <w:delText>in</w:delText>
        </w:r>
      </w:del>
      <w:r w:rsidRPr="00DF0B05">
        <w:t xml:space="preserve"> </w:t>
      </w:r>
      <w:del w:id="1421" w:author="Peter J Zamiska" w:date="2014-04-17T12:06:00Z">
        <w:r w:rsidRPr="00DF0B05" w:rsidDel="008921E9">
          <w:delText>the process of printing</w:delText>
        </w:r>
      </w:del>
      <w:ins w:id="1422" w:author="Peter J Zamiska" w:date="2014-04-17T12:06:00Z">
        <w:r w:rsidR="008921E9">
          <w:t>the printing process</w:t>
        </w:r>
      </w:ins>
      <w:r w:rsidRPr="00DF0B05">
        <w:t xml:space="preserve">. </w:t>
      </w:r>
      <w:del w:id="1423" w:author="Peter J Zamiska" w:date="2014-04-17T12:06:00Z">
        <w:r w:rsidRPr="00DF0B05" w:rsidDel="008921E9">
          <w:delText>We can clear</w:delText>
        </w:r>
      </w:del>
      <w:ins w:id="1424" w:author="Peter J Zamiska" w:date="2014-04-17T12:06:00Z">
        <w:r w:rsidR="008921E9">
          <w:t>It is clear</w:t>
        </w:r>
      </w:ins>
      <w:r w:rsidRPr="00DF0B05">
        <w:t xml:space="preserve"> to see some powder is adhering on the roll</w:t>
      </w:r>
      <w:ins w:id="1425" w:author="Peter J Zamiska" w:date="2014-04-17T12:06:00Z">
        <w:r w:rsidR="008921E9">
          <w:t>ing</w:t>
        </w:r>
      </w:ins>
      <w:r w:rsidRPr="00DF0B05">
        <w:t xml:space="preserve"> bar, </w:t>
      </w:r>
      <w:del w:id="1426" w:author="Peter J Zamiska" w:date="2014-04-17T12:06:00Z">
        <w:r w:rsidRPr="00DF0B05" w:rsidDel="008921E9">
          <w:delText xml:space="preserve">and </w:delText>
        </w:r>
      </w:del>
      <w:r w:rsidRPr="00DF0B05">
        <w:t xml:space="preserve">leading </w:t>
      </w:r>
      <w:ins w:id="1427" w:author="Peter J Zamiska" w:date="2014-04-17T12:06:00Z">
        <w:r w:rsidR="008921E9">
          <w:t xml:space="preserve">to an </w:t>
        </w:r>
      </w:ins>
      <w:r w:rsidRPr="00DF0B05">
        <w:t xml:space="preserve">unsmooth </w:t>
      </w:r>
      <w:del w:id="1428" w:author="Peter J Zamiska" w:date="2014-04-17T12:06:00Z">
        <w:r w:rsidRPr="00DF0B05" w:rsidDel="008921E9">
          <w:delText xml:space="preserve">on the </w:delText>
        </w:r>
      </w:del>
      <w:r w:rsidRPr="00DF0B05">
        <w:t xml:space="preserve">surface of </w:t>
      </w:r>
      <w:del w:id="1429" w:author="Peter J Zamiska" w:date="2014-04-17T12:06:00Z">
        <w:r w:rsidRPr="00DF0B05" w:rsidDel="00D01F79">
          <w:delText>both the printing platform and products</w:delText>
        </w:r>
      </w:del>
      <w:ins w:id="1430" w:author="Peter J Zamiska" w:date="2014-04-17T12:06:00Z">
        <w:r w:rsidR="00D01F79">
          <w:t>powder</w:t>
        </w:r>
      </w:ins>
      <w:r w:rsidRPr="00DF0B05">
        <w:t>. This problem is related to the material properties of solubility and viscosity, which is controlled by the ingredient</w:t>
      </w:r>
      <w:ins w:id="1431" w:author="Peter J Zamiska" w:date="2014-04-17T12:07:00Z">
        <w:r w:rsidR="00D01F79">
          <w:t>s chosen for</w:t>
        </w:r>
      </w:ins>
      <w:r w:rsidRPr="00DF0B05">
        <w:t xml:space="preserve"> </w:t>
      </w:r>
      <w:ins w:id="1432" w:author="Peter J Zamiska" w:date="2014-04-17T12:07:00Z">
        <w:r w:rsidR="00D01F79">
          <w:t xml:space="preserve">an </w:t>
        </w:r>
      </w:ins>
      <w:del w:id="1433" w:author="Peter J Zamiska" w:date="2014-04-17T12:07:00Z">
        <w:r w:rsidRPr="00DF0B05" w:rsidDel="00D01F79">
          <w:delText xml:space="preserve">of </w:delText>
        </w:r>
      </w:del>
      <w:r w:rsidRPr="00DF0B05">
        <w:t>adhesive, reinforce</w:t>
      </w:r>
      <w:ins w:id="1434" w:author="Peter J Zamiska" w:date="2014-04-17T12:07:00Z">
        <w:r w:rsidR="00D01F79">
          <w:t>r,</w:t>
        </w:r>
      </w:ins>
      <w:r w:rsidRPr="00DF0B05">
        <w:t xml:space="preserve"> and filler in the powder recipe.</w:t>
      </w:r>
      <w:del w:id="1435" w:author="Peter J Zamiska" w:date="2014-04-17T12:07:00Z">
        <w:r w:rsidRPr="00DF0B05" w:rsidDel="00D01F79">
          <w:delText xml:space="preserve"> Furthermore, the material of plaster of powdered sugar, plaster of paris and </w:delText>
        </w:r>
      </w:del>
      <w:del w:id="1436" w:author="Peter J Zamiska" w:date="2014-04-17T12:05:00Z">
        <w:r w:rsidRPr="00DF0B05" w:rsidDel="008921E9">
          <w:delText>m</w:delText>
        </w:r>
      </w:del>
      <w:del w:id="1437" w:author="Peter J Zamiska" w:date="2014-04-17T12:07:00Z">
        <w:r w:rsidRPr="00DF0B05" w:rsidDel="00D01F79">
          <w:delText>altodextrin are chosen to be used as these three ingredients.</w:delText>
        </w:r>
      </w:del>
      <w:r w:rsidRPr="00DF0B05">
        <w:t xml:space="preserve"> </w:t>
      </w:r>
    </w:p>
    <w:p w14:paraId="2AEEC3AF" w14:textId="69B9035D" w:rsidR="00DF0B05" w:rsidRPr="00DF0B05" w:rsidRDefault="00B206AE" w:rsidP="00DF0B05">
      <w:r>
        <w:rPr>
          <w:noProof/>
          <w:lang w:bidi="ar-SA"/>
        </w:rPr>
        <w:drawing>
          <wp:anchor distT="0" distB="0" distL="114300" distR="114300" simplePos="0" relativeHeight="252079104" behindDoc="0" locked="0" layoutInCell="1" allowOverlap="1" wp14:anchorId="702F7159" wp14:editId="671C63E8">
            <wp:simplePos x="0" y="0"/>
            <wp:positionH relativeFrom="margin">
              <wp:align>center</wp:align>
            </wp:positionH>
            <wp:positionV relativeFrom="paragraph">
              <wp:posOffset>761365</wp:posOffset>
            </wp:positionV>
            <wp:extent cx="4570095" cy="3044825"/>
            <wp:effectExtent l="19050" t="0" r="1905" b="0"/>
            <wp:wrapSquare wrapText="bothSides"/>
            <wp:docPr id="12448966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70095" cy="3044825"/>
                    </a:xfrm>
                    <a:prstGeom prst="rect">
                      <a:avLst/>
                    </a:prstGeom>
                  </pic:spPr>
                </pic:pic>
              </a:graphicData>
            </a:graphic>
          </wp:anchor>
        </w:drawing>
      </w:r>
      <w:del w:id="1438" w:author="Peter J Zamiska" w:date="2014-04-17T12:09:00Z">
        <w:r w:rsidR="00DF0B05" w:rsidDel="00D01F79">
          <w:tab/>
        </w:r>
        <w:r w:rsidR="00DF0B05" w:rsidRPr="00DF0B05" w:rsidDel="00D01F79">
          <w:delText xml:space="preserve">After the process of printing, the mixture of the powder and binding agent is taking too long to be drying, which usually takes more than ten hours. This problem can be </w:delText>
        </w:r>
      </w:del>
      <w:del w:id="1439" w:author="Peter J Zamiska" w:date="2014-04-17T12:05:00Z">
        <w:r w:rsidR="00DF0B05" w:rsidRPr="00DF0B05" w:rsidDel="008921E9">
          <w:delText>realted</w:delText>
        </w:r>
      </w:del>
      <w:del w:id="1440" w:author="Peter J Zamiska" w:date="2014-04-17T12:09:00Z">
        <w:r w:rsidR="00DF0B05" w:rsidRPr="00DF0B05" w:rsidDel="00D01F79">
          <w:delText xml:space="preserve"> to the material property of hygroscopicity, which is controlled by the choices of material, which included powdered sugar, </w:delText>
        </w:r>
      </w:del>
      <w:del w:id="1441" w:author="Peter J Zamiska" w:date="2014-04-17T12:08:00Z">
        <w:r w:rsidR="00DF0B05" w:rsidRPr="00DF0B05" w:rsidDel="00D01F79">
          <w:delText>m</w:delText>
        </w:r>
      </w:del>
      <w:del w:id="1442" w:author="Peter J Zamiska" w:date="2014-04-17T12:09:00Z">
        <w:r w:rsidR="00DF0B05" w:rsidRPr="00DF0B05" w:rsidDel="00D01F79">
          <w:delText>altodextrin, and glycerol in the recipe of powder and binding agent.</w:delText>
        </w:r>
      </w:del>
      <w:r w:rsidR="00DF0B05" w:rsidRPr="00DF0B05">
        <w:t xml:space="preserve"> </w:t>
      </w:r>
    </w:p>
    <w:p w14:paraId="24D5D2E3" w14:textId="77777777" w:rsidR="00DF0B05" w:rsidRDefault="00DF0B05" w:rsidP="00DF0B05"/>
    <w:p w14:paraId="3A081ECA" w14:textId="77777777" w:rsidR="00B206AE" w:rsidRDefault="00B206AE" w:rsidP="00DF0B05"/>
    <w:p w14:paraId="6491FA6E" w14:textId="77777777" w:rsidR="00B206AE" w:rsidRDefault="00B206AE" w:rsidP="00DF0B05"/>
    <w:p w14:paraId="4F414000" w14:textId="77777777" w:rsidR="00B206AE" w:rsidRDefault="00B206AE" w:rsidP="00DF0B05"/>
    <w:p w14:paraId="15412B60" w14:textId="77777777" w:rsidR="00B206AE" w:rsidRDefault="00B206AE" w:rsidP="00DF0B05"/>
    <w:p w14:paraId="0029C085" w14:textId="77777777" w:rsidR="00B206AE" w:rsidRDefault="00B206AE" w:rsidP="00DF0B05"/>
    <w:p w14:paraId="5CCB5C19" w14:textId="77777777" w:rsidR="00B206AE" w:rsidRDefault="00B206AE" w:rsidP="00DF0B05"/>
    <w:p w14:paraId="00990441" w14:textId="77777777" w:rsidR="00B206AE" w:rsidRDefault="00B206AE" w:rsidP="00DF0B05"/>
    <w:p w14:paraId="0944D2F6" w14:textId="77777777" w:rsidR="00B206AE" w:rsidRDefault="00B206AE" w:rsidP="00DF0B05"/>
    <w:p w14:paraId="305DD454" w14:textId="77777777" w:rsidR="00B206AE" w:rsidRDefault="00B206AE" w:rsidP="00DF0B05"/>
    <w:p w14:paraId="1AA758E5" w14:textId="77777777" w:rsidR="00B206AE" w:rsidRDefault="008047F4" w:rsidP="00DF0B05">
      <w:r>
        <w:rPr>
          <w:noProof/>
          <w:lang w:bidi="ar-SA"/>
        </w:rPr>
        <w:pict w14:anchorId="4731AFCB">
          <v:shape id="Text Box 1122" o:spid="_x0000_s1290" type="#_x0000_t202" style="position:absolute;margin-left:160.2pt;margin-top:2.1pt;width:215.7pt;height:38.45pt;z-index:252080128;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" filled="f" stroked="f">
            <v:textbox style="mso-fit-shape-to-text:t">
              <w:txbxContent>
                <w:p w14:paraId="108E0D32" w14:textId="77777777" w:rsidR="008047F4" w:rsidRDefault="008047F4" w:rsidP="00B206AE">
                  <w:pPr>
                    <w:pStyle w:val="Caption"/>
                    <w:jc w:val="center"/>
                  </w:pPr>
                  <w:bookmarkStart w:id="1443" w:name="_Toc385422207"/>
                  <w:bookmarkStart w:id="1444" w:name="_Toc385422885"/>
                  <w:bookmarkStart w:id="1445" w:name="_Toc385422978"/>
                  <w:bookmarkStart w:id="1446" w:name="_Toc385447005"/>
                  <w:r>
                    <w:t xml:space="preserve">Figure </w:t>
                  </w:r>
                  <w:fldSimple w:instr=" SEQ Figure \* ARABIC ">
                    <w:r>
                      <w:rPr>
                        <w:noProof/>
                      </w:rPr>
                      <w:t>90</w:t>
                    </w:r>
                  </w:fldSimple>
                  <w:r>
                    <w:t xml:space="preserve">: </w:t>
                  </w:r>
                  <w:bookmarkEnd w:id="1443"/>
                  <w:bookmarkEnd w:id="1444"/>
                  <w:bookmarkEnd w:id="1445"/>
                  <w:r>
                    <w:t>Recover of part from powder bed (WW)</w:t>
                  </w:r>
                  <w:bookmarkEnd w:id="1446"/>
                </w:p>
              </w:txbxContent>
            </v:textbox>
            <w10:wrap anchorx="margin"/>
          </v:shape>
        </w:pict>
      </w:r>
    </w:p>
    <w:p w14:paraId="210A1821" w14:textId="77777777" w:rsidR="00B206AE" w:rsidRDefault="00B206AE" w:rsidP="00DF0B05"/>
    <w:p w14:paraId="1B4C7E66" w14:textId="77777777" w:rsidR="00B206AE" w:rsidRDefault="00B206AE" w:rsidP="00B206AE">
      <w:pPr>
        <w:ind w:firstLine="720"/>
      </w:pPr>
      <w:r>
        <w:t xml:space="preserve">At this point, we were unsure as to what was the best, safest method of removing the excess powder from the printed part. Prior to this test, we were unsure if we would even be capable of removing the printed part, let alone incorporate post processing. On hand in the lab, we had a brush that had smooth bristles and some tweezers; these components were deemed the most viable method. </w:t>
      </w:r>
    </w:p>
    <w:p w14:paraId="6099C710" w14:textId="77777777" w:rsidR="00B206AE" w:rsidRDefault="00B206AE" w:rsidP="00DF0B05">
      <w:r w:rsidRPr="00B206AE">
        <w:rPr>
          <w:noProof/>
          <w:lang w:bidi="ar-SA"/>
        </w:rPr>
        <w:lastRenderedPageBreak/>
        <w:drawing>
          <wp:anchor distT="0" distB="0" distL="114300" distR="114300" simplePos="0" relativeHeight="252081152" behindDoc="0" locked="0" layoutInCell="1" allowOverlap="1" wp14:anchorId="5831E9E4" wp14:editId="0DE6C64B">
            <wp:simplePos x="0" y="0"/>
            <wp:positionH relativeFrom="margin">
              <wp:align>center</wp:align>
            </wp:positionH>
            <wp:positionV relativeFrom="paragraph">
              <wp:posOffset>-3007</wp:posOffset>
            </wp:positionV>
            <wp:extent cx="4572000" cy="3045124"/>
            <wp:effectExtent l="19050" t="0" r="0" b="0"/>
            <wp:wrapSquare wrapText="bothSides"/>
            <wp:docPr id="20879015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572000" cy="3045124"/>
                    </a:xfrm>
                    <a:prstGeom prst="rect">
                      <a:avLst/>
                    </a:prstGeom>
                  </pic:spPr>
                </pic:pic>
              </a:graphicData>
            </a:graphic>
          </wp:anchor>
        </w:drawing>
      </w:r>
    </w:p>
    <w:p w14:paraId="06769542" w14:textId="77777777" w:rsidR="00B206AE" w:rsidRDefault="00B206AE" w:rsidP="00DF0B05"/>
    <w:p w14:paraId="0E48B815" w14:textId="77777777" w:rsidR="00B206AE" w:rsidRDefault="00B206AE" w:rsidP="00DF0B05"/>
    <w:p w14:paraId="16CAAC76" w14:textId="77777777" w:rsidR="00B206AE" w:rsidRDefault="00B206AE" w:rsidP="00DF0B05"/>
    <w:p w14:paraId="7846F27F" w14:textId="77777777" w:rsidR="00B206AE" w:rsidRDefault="00B206AE" w:rsidP="00DF0B05"/>
    <w:p w14:paraId="54D1E4DA" w14:textId="77777777" w:rsidR="00B206AE" w:rsidRDefault="00B206AE" w:rsidP="00DF0B05"/>
    <w:p w14:paraId="13455CA2" w14:textId="77777777" w:rsidR="00B206AE" w:rsidRDefault="00B206AE" w:rsidP="00DF0B05"/>
    <w:p w14:paraId="66FF79BB" w14:textId="77777777" w:rsidR="00B206AE" w:rsidRDefault="00B206AE" w:rsidP="00DF0B05"/>
    <w:p w14:paraId="71EDF4B0" w14:textId="77777777" w:rsidR="00B206AE" w:rsidRDefault="00B206AE" w:rsidP="00DF0B05"/>
    <w:p w14:paraId="50D10A82" w14:textId="77777777" w:rsidR="00B206AE" w:rsidRDefault="008047F4" w:rsidP="00DF0B05">
      <w:r>
        <w:rPr>
          <w:noProof/>
          <w:lang w:bidi="ar-SA"/>
        </w:rPr>
        <w:pict w14:anchorId="6951E563">
          <v:shape id="Text Box 1123" o:spid="_x0000_s1291" type="#_x0000_t202" style="position:absolute;margin-left:166.1pt;margin-top:19.1pt;width:215.65pt;height:38.45pt;z-index:252082176;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" filled="f" stroked="f">
            <v:textbox style="mso-fit-shape-to-text:t">
              <w:txbxContent>
                <w:p w14:paraId="02894B43" w14:textId="77777777" w:rsidR="008047F4" w:rsidRDefault="008047F4" w:rsidP="00B206AE">
                  <w:pPr>
                    <w:pStyle w:val="Caption"/>
                    <w:jc w:val="center"/>
                  </w:pPr>
                  <w:bookmarkStart w:id="1447" w:name="_Toc385422208"/>
                  <w:bookmarkStart w:id="1448" w:name="_Toc385422886"/>
                  <w:bookmarkStart w:id="1449" w:name="_Toc385422979"/>
                  <w:bookmarkStart w:id="1450" w:name="_Toc385447006"/>
                  <w:r>
                    <w:t xml:space="preserve">Figure </w:t>
                  </w:r>
                  <w:fldSimple w:instr=" SEQ Figure \* ARABIC ">
                    <w:r>
                      <w:rPr>
                        <w:noProof/>
                      </w:rPr>
                      <w:t>91</w:t>
                    </w:r>
                  </w:fldSimple>
                  <w:r>
                    <w:t xml:space="preserve">: </w:t>
                  </w:r>
                  <w:bookmarkEnd w:id="1447"/>
                  <w:bookmarkEnd w:id="1448"/>
                  <w:bookmarkEnd w:id="1449"/>
                  <w:r>
                    <w:t>Dusting off of recovered part (WW)</w:t>
                  </w:r>
                  <w:bookmarkEnd w:id="1450"/>
                </w:p>
              </w:txbxContent>
            </v:textbox>
            <w10:wrap anchorx="margin"/>
          </v:shape>
        </w:pict>
      </w:r>
    </w:p>
    <w:p w14:paraId="7E8CFFC1" w14:textId="77777777" w:rsidR="00B206AE" w:rsidRDefault="00B206AE" w:rsidP="00DF0B05"/>
    <w:p w14:paraId="023C89DA" w14:textId="77777777" w:rsidR="00B206AE" w:rsidRDefault="00B206AE" w:rsidP="00DF0B05">
      <w:r>
        <w:rPr>
          <w:noProof/>
          <w:lang w:bidi="ar-SA"/>
        </w:rPr>
        <w:drawing>
          <wp:anchor distT="0" distB="0" distL="114300" distR="114300" simplePos="0" relativeHeight="252083200" behindDoc="0" locked="0" layoutInCell="1" allowOverlap="1" wp14:anchorId="05DA055F" wp14:editId="180CD166">
            <wp:simplePos x="0" y="0"/>
            <wp:positionH relativeFrom="margin">
              <wp:align>center</wp:align>
            </wp:positionH>
            <wp:positionV relativeFrom="paragraph">
              <wp:posOffset>744220</wp:posOffset>
            </wp:positionV>
            <wp:extent cx="4570095" cy="3044825"/>
            <wp:effectExtent l="19050" t="0" r="1905" b="0"/>
            <wp:wrapSquare wrapText="bothSides"/>
            <wp:docPr id="19450387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570095" cy="3044825"/>
                    </a:xfrm>
                    <a:prstGeom prst="rect">
                      <a:avLst/>
                    </a:prstGeom>
                  </pic:spPr>
                </pic:pic>
              </a:graphicData>
            </a:graphic>
          </wp:anchor>
        </w:drawing>
      </w:r>
      <w:r>
        <w:tab/>
        <w:t>This method resulted in some progress, but not enough. Therefore, we attempted to simply blow the powder off of the part while holding it with the tweezers. The results from this method were good at first, but then a section of the part, about 20% of the whole part, unfortunately snapped off.</w:t>
      </w:r>
    </w:p>
    <w:p w14:paraId="678111B0" w14:textId="77777777" w:rsidR="00B206AE" w:rsidRDefault="00B206AE" w:rsidP="00DF0B05"/>
    <w:p w14:paraId="5D906E32" w14:textId="77777777" w:rsidR="00B206AE" w:rsidRDefault="00B206AE" w:rsidP="00DF0B05"/>
    <w:p w14:paraId="08E05C2B" w14:textId="77777777" w:rsidR="00B206AE" w:rsidRDefault="00B206AE" w:rsidP="00DF0B05"/>
    <w:p w14:paraId="223C9598" w14:textId="77777777" w:rsidR="00B206AE" w:rsidRDefault="00B206AE" w:rsidP="00DF0B05"/>
    <w:p w14:paraId="0943B5FF" w14:textId="77777777" w:rsidR="00B206AE" w:rsidRDefault="00B206AE" w:rsidP="00DF0B05"/>
    <w:p w14:paraId="05A9BFF2" w14:textId="77777777" w:rsidR="00B206AE" w:rsidRDefault="00B206AE" w:rsidP="00DF0B05"/>
    <w:p w14:paraId="5C356541" w14:textId="77777777" w:rsidR="00B206AE" w:rsidRDefault="00B206AE" w:rsidP="00DF0B05"/>
    <w:p w14:paraId="077A4D40" w14:textId="77777777" w:rsidR="00B206AE" w:rsidRDefault="00B206AE" w:rsidP="00DF0B05"/>
    <w:p w14:paraId="79F25388" w14:textId="77777777" w:rsidR="00B206AE" w:rsidRDefault="00B206AE" w:rsidP="00DF0B05"/>
    <w:p w14:paraId="607B8CF4" w14:textId="77777777" w:rsidR="00B206AE" w:rsidRDefault="008047F4" w:rsidP="00DF0B05">
      <w:r>
        <w:rPr>
          <w:noProof/>
          <w:lang w:bidi="ar-SA"/>
        </w:rPr>
        <w:pict w14:anchorId="3EC9FF43">
          <v:shape id="Text Box 1124" o:spid="_x0000_s1292" type="#_x0000_t202" style="position:absolute;margin-left:171.3pt;margin-top:22.75pt;width:215.7pt;height:38.45pt;z-index:252084224;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" filled="f" stroked="f">
            <v:textbox style="mso-fit-shape-to-text:t">
              <w:txbxContent>
                <w:p w14:paraId="237C3A86" w14:textId="77777777" w:rsidR="008047F4" w:rsidRDefault="008047F4" w:rsidP="00B206AE">
                  <w:pPr>
                    <w:pStyle w:val="Caption"/>
                    <w:jc w:val="center"/>
                  </w:pPr>
                  <w:bookmarkStart w:id="1451" w:name="_Ref385420785"/>
                  <w:bookmarkStart w:id="1452" w:name="_Toc385422209"/>
                  <w:bookmarkStart w:id="1453" w:name="_Toc385422887"/>
                  <w:bookmarkStart w:id="1454" w:name="_Toc385422980"/>
                  <w:bookmarkStart w:id="1455" w:name="_Toc385447007"/>
                  <w:r>
                    <w:t xml:space="preserve">Figure </w:t>
                  </w:r>
                  <w:fldSimple w:instr=" SEQ Figure \* ARABIC ">
                    <w:r>
                      <w:rPr>
                        <w:noProof/>
                      </w:rPr>
                      <w:t>92</w:t>
                    </w:r>
                  </w:fldSimple>
                  <w:bookmarkEnd w:id="1451"/>
                  <w:r>
                    <w:t>: Broken Product</w:t>
                  </w:r>
                  <w:bookmarkEnd w:id="1452"/>
                  <w:bookmarkEnd w:id="1453"/>
                  <w:bookmarkEnd w:id="1454"/>
                  <w:r>
                    <w:t xml:space="preserve"> (WW)</w:t>
                  </w:r>
                  <w:bookmarkEnd w:id="1455"/>
                </w:p>
              </w:txbxContent>
            </v:textbox>
            <w10:wrap anchorx="margin"/>
          </v:shape>
        </w:pict>
      </w:r>
    </w:p>
    <w:p w14:paraId="7EDB52EA" w14:textId="77777777" w:rsidR="00B206AE" w:rsidRDefault="00B206AE" w:rsidP="00DF0B05"/>
    <w:p w14:paraId="3F08D8E3" w14:textId="77777777" w:rsidR="00B206AE" w:rsidRDefault="00B206AE" w:rsidP="00DF0B05"/>
    <w:p w14:paraId="51755C4C" w14:textId="77777777" w:rsidR="00B206AE" w:rsidRDefault="00B206AE" w:rsidP="00DF0B05"/>
    <w:p w14:paraId="1E62B5AA" w14:textId="77777777" w:rsidR="00B206AE" w:rsidRDefault="00B206AE" w:rsidP="00DF0B05"/>
    <w:p w14:paraId="4BDFFD5E" w14:textId="77777777" w:rsidR="00B206AE" w:rsidRPr="00B206AE" w:rsidRDefault="00B206AE" w:rsidP="00B206AE">
      <w:r>
        <w:tab/>
      </w:r>
      <w:r w:rsidRPr="00B206AE">
        <w:t>It was actually pretty surprising just how much force the printed part was able to withstand without fracture; similar projects' first full system tests usually result in the part crumbling apart upon removal.</w:t>
      </w:r>
    </w:p>
    <w:p w14:paraId="6B07EB58" w14:textId="775316C3" w:rsidR="00B206AE" w:rsidRDefault="00B206AE" w:rsidP="00B206AE">
      <w:pPr>
        <w:rPr>
          <w:rFonts w:cs="Times New Roman"/>
        </w:rPr>
      </w:pPr>
      <w:r>
        <w:rPr>
          <w:rFonts w:cs="Times New Roman"/>
        </w:rPr>
        <w:lastRenderedPageBreak/>
        <w:tab/>
      </w:r>
      <w:r w:rsidRPr="00B206AE">
        <w:rPr>
          <w:rFonts w:cs="Times New Roman"/>
        </w:rPr>
        <w:t xml:space="preserve">The hardness of the product </w:t>
      </w:r>
      <w:proofErr w:type="gramStart"/>
      <w:ins w:id="1456" w:author="Peter J Zamiska" w:date="2014-04-17T12:10:00Z">
        <w:r w:rsidR="00D01F79">
          <w:rPr>
            <w:rFonts w:cs="Times New Roman"/>
          </w:rPr>
          <w:t>wa</w:t>
        </w:r>
      </w:ins>
      <w:proofErr w:type="gramEnd"/>
      <w:del w:id="1457" w:author="Peter J Zamiska" w:date="2014-04-17T12:10:00Z">
        <w:r w:rsidRPr="00B206AE" w:rsidDel="00D01F79">
          <w:rPr>
            <w:rFonts w:cs="Times New Roman"/>
          </w:rPr>
          <w:delText>i</w:delText>
        </w:r>
      </w:del>
      <w:r w:rsidRPr="00B206AE">
        <w:rPr>
          <w:rFonts w:cs="Times New Roman"/>
        </w:rPr>
        <w:t>s too low</w:t>
      </w:r>
      <w:ins w:id="1458" w:author="Peter J Zamiska" w:date="2014-04-17T12:10:00Z">
        <w:r w:rsidR="00D01F79">
          <w:rPr>
            <w:rFonts w:cs="Times New Roman"/>
          </w:rPr>
          <w:t xml:space="preserve">; it </w:t>
        </w:r>
      </w:ins>
      <w:del w:id="1459" w:author="Peter J Zamiska" w:date="2014-04-17T12:10:00Z">
        <w:r w:rsidRPr="00B206AE" w:rsidDel="00D01F79">
          <w:rPr>
            <w:rFonts w:cs="Times New Roman"/>
          </w:rPr>
          <w:delText xml:space="preserve">, which </w:delText>
        </w:r>
      </w:del>
      <w:ins w:id="1460" w:author="Peter J Zamiska" w:date="2014-04-17T12:10:00Z">
        <w:r w:rsidR="00D01F79">
          <w:rPr>
            <w:rFonts w:cs="Times New Roman"/>
          </w:rPr>
          <w:t>wa</w:t>
        </w:r>
      </w:ins>
      <w:del w:id="1461" w:author="Peter J Zamiska" w:date="2014-04-17T12:10:00Z">
        <w:r w:rsidRPr="00B206AE" w:rsidDel="00D01F79">
          <w:rPr>
            <w:rFonts w:cs="Times New Roman"/>
          </w:rPr>
          <w:delText>i</w:delText>
        </w:r>
      </w:del>
      <w:r w:rsidRPr="00B206AE">
        <w:rPr>
          <w:rFonts w:cs="Times New Roman"/>
        </w:rPr>
        <w:t xml:space="preserve">s </w:t>
      </w:r>
      <w:del w:id="1462" w:author="Peter J Zamiska" w:date="2014-04-17T12:10:00Z">
        <w:r w:rsidRPr="00B206AE" w:rsidDel="00D01F79">
          <w:rPr>
            <w:rFonts w:cs="Times New Roman"/>
          </w:rPr>
          <w:delText>easy to be</w:delText>
        </w:r>
      </w:del>
      <w:ins w:id="1463" w:author="Peter J Zamiska" w:date="2014-04-17T12:10:00Z">
        <w:r w:rsidR="00D01F79">
          <w:rPr>
            <w:rFonts w:cs="Times New Roman"/>
          </w:rPr>
          <w:t>easily</w:t>
        </w:r>
      </w:ins>
      <w:r w:rsidRPr="00B206AE">
        <w:rPr>
          <w:rFonts w:cs="Times New Roman"/>
        </w:rPr>
        <w:t xml:space="preserve"> broken (shown in</w:t>
      </w:r>
      <w:r>
        <w:rPr>
          <w:rFonts w:cs="Times New Roman"/>
        </w:rPr>
        <w:t xml:space="preserve"> </w:t>
      </w:r>
      <w:r w:rsidR="00805111">
        <w:rPr>
          <w:rFonts w:cs="Times New Roman"/>
        </w:rPr>
        <w:fldChar w:fldCharType="begin"/>
      </w:r>
      <w:r>
        <w:rPr>
          <w:rFonts w:cs="Times New Roman"/>
        </w:rPr>
        <w:instrText xml:space="preserve"> REF _Ref385420785 \h </w:instrText>
      </w:r>
      <w:r w:rsidR="00805111">
        <w:rPr>
          <w:rFonts w:cs="Times New Roman"/>
        </w:rPr>
      </w:r>
      <w:r w:rsidR="00805111">
        <w:rPr>
          <w:rFonts w:cs="Times New Roman"/>
        </w:rPr>
        <w:fldChar w:fldCharType="separate"/>
      </w:r>
      <w:r w:rsidR="00933426">
        <w:t xml:space="preserve">Figure </w:t>
      </w:r>
      <w:r w:rsidR="00933426">
        <w:rPr>
          <w:noProof/>
        </w:rPr>
        <w:t>92</w:t>
      </w:r>
      <w:r w:rsidR="00805111">
        <w:rPr>
          <w:rFonts w:cs="Times New Roman"/>
        </w:rPr>
        <w:fldChar w:fldCharType="end"/>
      </w:r>
      <w:r w:rsidRPr="00B206AE">
        <w:rPr>
          <w:rFonts w:cs="Times New Roman"/>
        </w:rPr>
        <w:t xml:space="preserve">). </w:t>
      </w:r>
      <w:ins w:id="1464" w:author="Peter J Zamiska" w:date="2014-04-17T12:10:00Z">
        <w:r w:rsidR="00D01F79">
          <w:rPr>
            <w:rFonts w:cs="Times New Roman"/>
          </w:rPr>
          <w:t>This</w:t>
        </w:r>
      </w:ins>
      <w:del w:id="1465" w:author="Peter J Zamiska" w:date="2014-04-17T12:10:00Z">
        <w:r w:rsidRPr="00B206AE" w:rsidDel="00D01F79">
          <w:rPr>
            <w:rFonts w:cs="Times New Roman"/>
          </w:rPr>
          <w:delText>It</w:delText>
        </w:r>
      </w:del>
      <w:r w:rsidRPr="00B206AE">
        <w:rPr>
          <w:rFonts w:cs="Times New Roman"/>
        </w:rPr>
        <w:t xml:space="preserve"> can be related to the properties of bonding strength, which is controlled by the ingredient of adhesive and filler in the powder recipe.</w:t>
      </w:r>
      <w:del w:id="1466" w:author="Peter J Zamiska" w:date="2014-04-17T12:10:00Z">
        <w:r w:rsidRPr="00B206AE" w:rsidDel="00D01F79">
          <w:rPr>
            <w:rFonts w:cs="Times New Roman"/>
          </w:rPr>
          <w:delText xml:space="preserve"> Furthermore, the material of powdered sugar and </w:delText>
        </w:r>
      </w:del>
      <w:del w:id="1467" w:author="Peter J Zamiska" w:date="2014-04-17T12:09:00Z">
        <w:r w:rsidRPr="00B206AE" w:rsidDel="00D01F79">
          <w:rPr>
            <w:rFonts w:cs="Times New Roman"/>
          </w:rPr>
          <w:delText>m</w:delText>
        </w:r>
      </w:del>
      <w:del w:id="1468" w:author="Peter J Zamiska" w:date="2014-04-17T12:10:00Z">
        <w:r w:rsidRPr="00B206AE" w:rsidDel="00D01F79">
          <w:rPr>
            <w:rFonts w:cs="Times New Roman"/>
          </w:rPr>
          <w:delText>altodextrin are chosen to use as both of these ingredient.</w:delText>
        </w:r>
      </w:del>
    </w:p>
    <w:p w14:paraId="29DC73E6" w14:textId="77777777" w:rsidR="00B206AE" w:rsidRDefault="00B206AE" w:rsidP="00B206AE">
      <w:pPr>
        <w:pStyle w:val="Heading5"/>
      </w:pPr>
      <w:r>
        <w:t>Further Improvements</w:t>
      </w:r>
    </w:p>
    <w:p w14:paraId="09570BCF" w14:textId="77777777" w:rsidR="00B206AE" w:rsidRDefault="00B206AE" w:rsidP="00B206AE">
      <w:pPr>
        <w:ind w:firstLine="720"/>
      </w:pPr>
      <w:r w:rsidRPr="5AF31045">
        <w:rPr>
          <w:rFonts w:ascii="Calibri" w:eastAsia="Calibri" w:hAnsi="Calibri" w:cs="Calibri"/>
        </w:rPr>
        <w:t>The experiment could be improved by using a different rolling bar that would produce uniformly distributed layers of powder. This new and improved bar would of superior quality; it would be extremely smooth to the touch. In theory, a smoother bar would incorporate less friction between it and the powder, resulting in less (or hopefully no) ridges forming in the powder. In addition, we plan to experiment with various forms of rotation and powder distribution, in regards to the rolling mechanism.</w:t>
      </w:r>
    </w:p>
    <w:p w14:paraId="6B6CC216" w14:textId="77777777" w:rsidR="00B206AE" w:rsidRDefault="00B206AE" w:rsidP="00B206AE">
      <w:pPr>
        <w:ind w:firstLine="720"/>
      </w:pPr>
      <w:r w:rsidRPr="60E5BAE0">
        <w:rPr>
          <w:rFonts w:ascii="Calibri" w:eastAsia="Calibri" w:hAnsi="Calibri" w:cs="Calibri"/>
        </w:rPr>
        <w:t xml:space="preserve">The printed part should be left to rest for more time so that the binding agent can fully bind the powder. Another improvement would be using a very soft brush that would not cause harm to the printed part while cleaning it from excess powder. Taking these improvements into account will produce more precise and accurate results. </w:t>
      </w:r>
    </w:p>
    <w:p w14:paraId="465EC78B" w14:textId="77777777" w:rsidR="00B206AE" w:rsidRDefault="00B206AE" w:rsidP="00B206AE">
      <w:pPr>
        <w:pStyle w:val="Heading4"/>
      </w:pPr>
      <w:r>
        <w:t>Test 2</w:t>
      </w:r>
    </w:p>
    <w:p w14:paraId="3D19FB95" w14:textId="77777777" w:rsidR="00B206AE" w:rsidRDefault="00B206AE" w:rsidP="00B206AE">
      <w:pPr>
        <w:ind w:firstLine="720"/>
      </w:pPr>
      <w:r>
        <w:t>This second full system test resulted in several faults. First, the rolling bar was not spreading equal amounts of powder along the X axis. This had a devastating effect on the printed part, since each of the powder layers were not of equal thicknesses; some layers even "ran out" of powder to spread to the part, as seen below.</w:t>
      </w:r>
    </w:p>
    <w:p w14:paraId="28D56609" w14:textId="77777777" w:rsidR="00B206AE" w:rsidRDefault="00B206AE" w:rsidP="00B206AE">
      <w:pPr>
        <w:ind w:firstLine="720"/>
      </w:pPr>
      <w:r>
        <w:rPr>
          <w:noProof/>
          <w:lang w:bidi="ar-SA"/>
        </w:rPr>
        <w:drawing>
          <wp:anchor distT="0" distB="0" distL="114300" distR="114300" simplePos="0" relativeHeight="252086272" behindDoc="0" locked="0" layoutInCell="1" allowOverlap="1" wp14:anchorId="66527292" wp14:editId="040244F4">
            <wp:simplePos x="0" y="0"/>
            <wp:positionH relativeFrom="margin">
              <wp:align>center</wp:align>
            </wp:positionH>
            <wp:positionV relativeFrom="paragraph">
              <wp:posOffset>61595</wp:posOffset>
            </wp:positionV>
            <wp:extent cx="4465320" cy="2975610"/>
            <wp:effectExtent l="19050" t="0" r="0" b="0"/>
            <wp:wrapSquare wrapText="bothSides"/>
            <wp:docPr id="1981033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465320" cy="2975610"/>
                    </a:xfrm>
                    <a:prstGeom prst="rect">
                      <a:avLst/>
                    </a:prstGeom>
                  </pic:spPr>
                </pic:pic>
              </a:graphicData>
            </a:graphic>
          </wp:anchor>
        </w:drawing>
      </w:r>
    </w:p>
    <w:p w14:paraId="1DB8381F" w14:textId="77777777" w:rsidR="00B206AE" w:rsidRDefault="00B206AE" w:rsidP="00B206AE">
      <w:pPr>
        <w:ind w:firstLine="720"/>
      </w:pPr>
    </w:p>
    <w:p w14:paraId="3F4DB05D" w14:textId="77777777" w:rsidR="00B206AE" w:rsidRDefault="00B206AE" w:rsidP="00B206AE">
      <w:pPr>
        <w:ind w:firstLine="720"/>
      </w:pPr>
    </w:p>
    <w:p w14:paraId="2273B4FB" w14:textId="77777777" w:rsidR="00B206AE" w:rsidRDefault="00B206AE" w:rsidP="00B206AE">
      <w:pPr>
        <w:ind w:firstLine="720"/>
      </w:pPr>
    </w:p>
    <w:p w14:paraId="4BF2C8D1" w14:textId="77777777" w:rsidR="00B206AE" w:rsidRDefault="00B206AE" w:rsidP="00B206AE">
      <w:pPr>
        <w:ind w:firstLine="720"/>
      </w:pPr>
    </w:p>
    <w:p w14:paraId="3C0EC647" w14:textId="77777777" w:rsidR="00B206AE" w:rsidRDefault="00B206AE" w:rsidP="00B206AE">
      <w:pPr>
        <w:ind w:firstLine="720"/>
      </w:pPr>
    </w:p>
    <w:p w14:paraId="1DD96F28" w14:textId="77777777" w:rsidR="00B206AE" w:rsidRDefault="00B206AE" w:rsidP="00B206AE">
      <w:pPr>
        <w:ind w:firstLine="720"/>
      </w:pPr>
    </w:p>
    <w:p w14:paraId="398A1172" w14:textId="77777777" w:rsidR="00B206AE" w:rsidRDefault="00B206AE" w:rsidP="00B206AE">
      <w:pPr>
        <w:ind w:firstLine="720"/>
      </w:pPr>
    </w:p>
    <w:p w14:paraId="00CC19EF" w14:textId="77777777" w:rsidR="00B206AE" w:rsidRDefault="00B206AE" w:rsidP="00B206AE">
      <w:pPr>
        <w:ind w:firstLine="720"/>
      </w:pPr>
    </w:p>
    <w:p w14:paraId="310B9F4C" w14:textId="77777777" w:rsidR="00B206AE" w:rsidRDefault="00B206AE" w:rsidP="00B206AE">
      <w:pPr>
        <w:ind w:firstLine="720"/>
      </w:pPr>
    </w:p>
    <w:p w14:paraId="25EAE64D" w14:textId="77777777" w:rsidR="00B206AE" w:rsidRDefault="008047F4" w:rsidP="00B206AE">
      <w:pPr>
        <w:ind w:firstLine="720"/>
      </w:pPr>
      <w:r>
        <w:rPr>
          <w:noProof/>
          <w:lang w:bidi="ar-SA"/>
        </w:rPr>
        <w:pict w14:anchorId="661BE60F">
          <v:shape id="Text Box 1126" o:spid="_x0000_s1293" type="#_x0000_t202" style="position:absolute;left:0;text-align:left;margin-left:177.85pt;margin-top:2.9pt;width:215.7pt;height:38.45pt;z-index:252087296;visibility:visible;mso-width-percent:400;mso-height-percent:200;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" filled="f" stroked="f">
            <v:textbox style="mso-fit-shape-to-text:t">
              <w:txbxContent>
                <w:p w14:paraId="2D79FD08" w14:textId="77777777" w:rsidR="008047F4" w:rsidRDefault="008047F4" w:rsidP="00B206AE">
                  <w:pPr>
                    <w:pStyle w:val="Caption"/>
                    <w:jc w:val="center"/>
                  </w:pPr>
                  <w:bookmarkStart w:id="1469" w:name="_Toc385422210"/>
                  <w:bookmarkStart w:id="1470" w:name="_Toc385422888"/>
                  <w:bookmarkStart w:id="1471" w:name="_Toc385422981"/>
                  <w:bookmarkStart w:id="1472" w:name="_Toc385447008"/>
                  <w:r>
                    <w:t xml:space="preserve">Figure </w:t>
                  </w:r>
                  <w:fldSimple w:instr=" SEQ Figure \* ARABIC ">
                    <w:r>
                      <w:rPr>
                        <w:noProof/>
                      </w:rPr>
                      <w:t>93</w:t>
                    </w:r>
                  </w:fldSimple>
                  <w:r>
                    <w:t>: Uneven powder distribution</w:t>
                  </w:r>
                  <w:bookmarkEnd w:id="1469"/>
                  <w:bookmarkEnd w:id="1470"/>
                  <w:bookmarkEnd w:id="1471"/>
                  <w:r>
                    <w:t xml:space="preserve"> (WW)</w:t>
                  </w:r>
                  <w:bookmarkEnd w:id="1472"/>
                </w:p>
              </w:txbxContent>
            </v:textbox>
            <w10:wrap anchorx="margin"/>
          </v:shape>
        </w:pict>
      </w:r>
    </w:p>
    <w:p w14:paraId="3F91E616" w14:textId="37FE2A65" w:rsidR="00B206AE" w:rsidRDefault="00D01F79" w:rsidP="00B206AE">
      <w:pPr>
        <w:ind w:firstLine="720"/>
      </w:pPr>
      <w:ins w:id="1473" w:author="Peter J Zamiska" w:date="2014-04-17T12:11:00Z">
        <w:r>
          <w:t xml:space="preserve">Another fault that was observed during this experiment was the density of the powder. Beforehand, the team had theorized that the printing process would be more effective if the powder was </w:t>
        </w:r>
      </w:ins>
      <w:ins w:id="1474" w:author="Peter J Zamiska" w:date="2014-04-17T12:13:00Z">
        <w:r>
          <w:t>compressed</w:t>
        </w:r>
      </w:ins>
      <w:ins w:id="1475" w:author="Peter J Zamiska" w:date="2014-04-17T12:11:00Z">
        <w:r>
          <w:t xml:space="preserve"> </w:t>
        </w:r>
      </w:ins>
      <w:ins w:id="1476" w:author="Peter J Zamiska" w:date="2014-04-17T12:13:00Z">
        <w:r>
          <w:t xml:space="preserve">within the powder chamber. This led to be false. The powder was so compacted within the chamber that it would not traverse down as the platform was lowered. Since the powder would stay in one place, the rolling bar kept destroying each previous layer of powder. </w:t>
        </w:r>
      </w:ins>
    </w:p>
    <w:p w14:paraId="5B34AE79" w14:textId="77777777" w:rsidR="00B206AE" w:rsidRDefault="00B206AE" w:rsidP="00B206AE">
      <w:pPr>
        <w:pStyle w:val="Heading5"/>
      </w:pPr>
      <w:r>
        <w:t>Further Improvements</w:t>
      </w:r>
    </w:p>
    <w:p w14:paraId="0F163D43" w14:textId="2162E5C0" w:rsidR="00B206AE" w:rsidRDefault="00B206AE" w:rsidP="00B206AE">
      <w:pPr>
        <w:ind w:firstLine="720"/>
        <w:rPr>
          <w:rFonts w:ascii="Calibri" w:eastAsia="Calibri" w:hAnsi="Calibri" w:cs="Calibri"/>
        </w:rPr>
      </w:pPr>
      <w:r w:rsidRPr="3664BAA6">
        <w:rPr>
          <w:rFonts w:ascii="Calibri" w:eastAsia="Calibri" w:hAnsi="Calibri" w:cs="Calibri"/>
        </w:rPr>
        <w:t xml:space="preserve">We have concluded that the un-uniform powder distribution is mainly a result of the quality of the threaded rod that was used for the lead screw of the powder source platform. Due to severe time and financial constraints, the threaded rod that we had obtained was not perfectly straight. This offset greatly compromised the platform's ability to traverse in unison along the Z-axis. It is imperative that a new, higher quality lead screw is obtained to take the faulty one's place within the linear positioning system of the powder source platform. Luckily for us, interchanging the components will not involve much labor since each of the lead screws are </w:t>
      </w:r>
      <w:r w:rsidRPr="3664BAA6">
        <w:rPr>
          <w:rFonts w:ascii="Calibri" w:eastAsia="Calibri" w:hAnsi="Calibri" w:cs="Calibri"/>
        </w:rPr>
        <w:lastRenderedPageBreak/>
        <w:t xml:space="preserve">coupled onto the stepper motor shafts. </w:t>
      </w:r>
      <w:ins w:id="1477" w:author="Peter J Zamiska" w:date="2014-04-17T12:15:00Z">
        <w:r w:rsidR="00D01F79">
          <w:rPr>
            <w:rFonts w:ascii="Calibri" w:eastAsia="Calibri" w:hAnsi="Calibri" w:cs="Calibri"/>
          </w:rPr>
          <w:t>It is recommended that the powder not be forced, or compacted, into the chamber</w:t>
        </w:r>
      </w:ins>
      <w:ins w:id="1478" w:author="Peter J Zamiska" w:date="2014-04-17T12:16:00Z">
        <w:r w:rsidR="00D01F79">
          <w:rPr>
            <w:rFonts w:ascii="Calibri" w:eastAsia="Calibri" w:hAnsi="Calibri" w:cs="Calibri"/>
          </w:rPr>
          <w:t xml:space="preserve">. Rather, the user should only compact the powder within the Teflon tray. The rest of the powder should simply be </w:t>
        </w:r>
      </w:ins>
      <w:ins w:id="1479" w:author="Peter J Zamiska" w:date="2014-04-17T12:17:00Z">
        <w:r w:rsidR="007322AE">
          <w:rPr>
            <w:rFonts w:ascii="Calibri" w:eastAsia="Calibri" w:hAnsi="Calibri" w:cs="Calibri"/>
          </w:rPr>
          <w:t xml:space="preserve">inserted within </w:t>
        </w:r>
        <w:r w:rsidR="00D01F79">
          <w:rPr>
            <w:rFonts w:ascii="Calibri" w:eastAsia="Calibri" w:hAnsi="Calibri" w:cs="Calibri"/>
          </w:rPr>
          <w:t>each chamber</w:t>
        </w:r>
        <w:r w:rsidR="007322AE">
          <w:rPr>
            <w:rFonts w:ascii="Calibri" w:eastAsia="Calibri" w:hAnsi="Calibri" w:cs="Calibri"/>
          </w:rPr>
          <w:t xml:space="preserve"> and leveled off with the rolling mechanism; it should not be pressed into the chambers.</w:t>
        </w:r>
      </w:ins>
    </w:p>
    <w:p w14:paraId="6338FCFE" w14:textId="77777777" w:rsidR="00B206AE" w:rsidRDefault="00B206AE" w:rsidP="00B206AE">
      <w:pPr>
        <w:ind w:firstLine="720"/>
      </w:pPr>
    </w:p>
    <w:p w14:paraId="1C4E8B52" w14:textId="77777777" w:rsidR="0007103D" w:rsidRDefault="0007103D" w:rsidP="00B206AE">
      <w:pPr>
        <w:pStyle w:val="Heading2"/>
      </w:pPr>
      <w:bookmarkStart w:id="1480" w:name="_Toc385422348"/>
      <w:bookmarkStart w:id="1481" w:name="_Toc385424934"/>
      <w:r>
        <w:t>Drawings</w:t>
      </w:r>
      <w:bookmarkEnd w:id="1480"/>
      <w:bookmarkEnd w:id="1481"/>
    </w:p>
    <w:p w14:paraId="0C43839C" w14:textId="77777777" w:rsidR="00B206AE" w:rsidRPr="0007103D" w:rsidRDefault="00B206AE" w:rsidP="0007103D">
      <w:pPr>
        <w:sectPr w:rsidR="00B206AE" w:rsidRPr="0007103D" w:rsidSect="00FF6EDA">
          <w:pgSz w:w="12240" w:h="15840"/>
          <w:pgMar w:top="720" w:right="720" w:bottom="720" w:left="720" w:header="720" w:footer="720" w:gutter="0"/>
          <w:cols w:space="720"/>
          <w:docGrid w:linePitch="360"/>
        </w:sectPr>
      </w:pPr>
      <w:r>
        <w:tab/>
        <w:t>The following pages contain all engineering drawings referring to the above stated design.</w:t>
      </w:r>
    </w:p>
    <w:p w14:paraId="151CC1B4" w14:textId="77777777" w:rsidR="0065288D" w:rsidRDefault="008047F4" w:rsidP="006E2575">
      <w:r>
        <w:rPr>
          <w:noProof/>
          <w:lang w:bidi="ar-SA"/>
        </w:rPr>
        <w:lastRenderedPageBreak/>
        <w:pict w14:anchorId="5755A7BD">
          <v:shape id="Text Box 975" o:spid="_x0000_s1294" type="#_x0000_t202" style="position:absolute;margin-left:531.25pt;margin-top:373.15pt;width:173.4pt;height:38.45pt;z-index:25202176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mT6wgIAAM0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" filled="f" stroked="f">
            <v:textbox style="mso-fit-shape-to-text:t">
              <w:txbxContent>
                <w:p w14:paraId="0ADC063D" w14:textId="77777777" w:rsidR="008047F4" w:rsidRDefault="008047F4" w:rsidP="00EF435C">
                  <w:pPr>
                    <w:pStyle w:val="Caption"/>
                    <w:jc w:val="center"/>
                  </w:pPr>
                  <w:bookmarkStart w:id="1482" w:name="_Toc385422229"/>
                  <w:bookmarkStart w:id="1483" w:name="_Toc385423866"/>
                  <w:r>
                    <w:t xml:space="preserve">Drawing </w:t>
                  </w:r>
                  <w:fldSimple w:instr=" SEQ Drawing \* ARABIC ">
                    <w:r>
                      <w:rPr>
                        <w:noProof/>
                      </w:rPr>
                      <w:t>1</w:t>
                    </w:r>
                  </w:fldSimple>
                  <w:r>
                    <w:t>: Makerslide cross section</w:t>
                  </w:r>
                  <w:bookmarkEnd w:id="1482"/>
                  <w:r>
                    <w:t xml:space="preserve"> (JC)</w:t>
                  </w:r>
                  <w:bookmarkEnd w:id="1483"/>
                </w:p>
              </w:txbxContent>
            </v:textbox>
          </v:shape>
        </w:pict>
      </w:r>
      <w:r w:rsidR="006E2575" w:rsidRPr="006E2575">
        <w:rPr>
          <w:noProof/>
          <w:lang w:bidi="ar-SA"/>
        </w:rPr>
        <w:drawing>
          <wp:anchor distT="0" distB="0" distL="114300" distR="114300" simplePos="0" relativeHeight="251999232" behindDoc="0" locked="0" layoutInCell="1" allowOverlap="1" wp14:anchorId="0C10D2C8" wp14:editId="7C730351">
            <wp:simplePos x="0" y="0"/>
            <wp:positionH relativeFrom="margin">
              <wp:align>center</wp:align>
            </wp:positionH>
            <wp:positionV relativeFrom="paragraph">
              <wp:posOffset>4445</wp:posOffset>
            </wp:positionV>
            <wp:extent cx="8912225" cy="6353175"/>
            <wp:effectExtent l="19050" t="0" r="3175" b="0"/>
            <wp:wrapSquare wrapText="bothSides"/>
            <wp:docPr id="3154268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8912225" cy="6353175"/>
                    </a:xfrm>
                    <a:prstGeom prst="rect">
                      <a:avLst/>
                    </a:prstGeom>
                  </pic:spPr>
                </pic:pic>
              </a:graphicData>
            </a:graphic>
          </wp:anchor>
        </w:drawing>
      </w:r>
    </w:p>
    <w:p w14:paraId="0B3FDB8E" w14:textId="77777777" w:rsidR="006E2575" w:rsidRDefault="006E2575" w:rsidP="006E2575">
      <w:r w:rsidRPr="006E2575">
        <w:rPr>
          <w:noProof/>
          <w:lang w:bidi="ar-SA"/>
        </w:rPr>
        <w:lastRenderedPageBreak/>
        <w:drawing>
          <wp:anchor distT="0" distB="0" distL="114300" distR="114300" simplePos="0" relativeHeight="252000256" behindDoc="0" locked="0" layoutInCell="1" allowOverlap="1" wp14:anchorId="63533143" wp14:editId="0995B47B">
            <wp:simplePos x="0" y="0"/>
            <wp:positionH relativeFrom="margin">
              <wp:align>center</wp:align>
            </wp:positionH>
            <wp:positionV relativeFrom="paragraph">
              <wp:posOffset>4816</wp:posOffset>
            </wp:positionV>
            <wp:extent cx="8395475" cy="6460177"/>
            <wp:effectExtent l="19050" t="0" r="5575" b="0"/>
            <wp:wrapSquare wrapText="bothSides"/>
            <wp:docPr id="315426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lling 1.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8395475" cy="6460177"/>
                    </a:xfrm>
                    <a:prstGeom prst="rect">
                      <a:avLst/>
                    </a:prstGeom>
                  </pic:spPr>
                </pic:pic>
              </a:graphicData>
            </a:graphic>
          </wp:anchor>
        </w:drawing>
      </w:r>
    </w:p>
    <w:p w14:paraId="2BD67CCD" w14:textId="77777777" w:rsidR="006E2575" w:rsidRDefault="006E2575" w:rsidP="006E2575"/>
    <w:p w14:paraId="5E7E9060" w14:textId="77777777" w:rsidR="006E2575" w:rsidRDefault="006E2575" w:rsidP="006E2575"/>
    <w:p w14:paraId="38758CCA" w14:textId="77777777" w:rsidR="006E2575" w:rsidRDefault="006E2575" w:rsidP="006E2575"/>
    <w:p w14:paraId="10A6FA07" w14:textId="77777777" w:rsidR="006E2575" w:rsidRDefault="006E2575" w:rsidP="006E2575"/>
    <w:p w14:paraId="70D28D72" w14:textId="77777777" w:rsidR="006E2575" w:rsidRDefault="006E2575" w:rsidP="006E2575"/>
    <w:p w14:paraId="58894360" w14:textId="77777777" w:rsidR="006E2575" w:rsidRDefault="006E2575" w:rsidP="006E2575"/>
    <w:p w14:paraId="24EAA88C" w14:textId="77777777" w:rsidR="006E2575" w:rsidRDefault="006E2575" w:rsidP="006E2575"/>
    <w:p w14:paraId="5950C133" w14:textId="77777777" w:rsidR="006E2575" w:rsidRDefault="006E2575" w:rsidP="006E2575"/>
    <w:p w14:paraId="0A10A02A" w14:textId="77777777" w:rsidR="006E2575" w:rsidRDefault="006E2575" w:rsidP="006E2575"/>
    <w:p w14:paraId="3ADD2E8B" w14:textId="77777777" w:rsidR="006E2575" w:rsidRDefault="006E2575" w:rsidP="006E2575"/>
    <w:p w14:paraId="524F68AE" w14:textId="77777777" w:rsidR="006E2575" w:rsidRDefault="006E2575" w:rsidP="006E2575"/>
    <w:p w14:paraId="4B6FC16A" w14:textId="77777777" w:rsidR="006E2575" w:rsidRDefault="006E2575" w:rsidP="006E2575"/>
    <w:p w14:paraId="195BD00F" w14:textId="77777777" w:rsidR="006E2575" w:rsidRDefault="006E2575" w:rsidP="006E2575"/>
    <w:p w14:paraId="72498D0A" w14:textId="77777777" w:rsidR="006E2575" w:rsidRDefault="006E2575" w:rsidP="006E2575"/>
    <w:p w14:paraId="0AB49E50" w14:textId="77777777" w:rsidR="006E2575" w:rsidRDefault="006E2575" w:rsidP="006E2575"/>
    <w:p w14:paraId="4E2A2945" w14:textId="77777777" w:rsidR="006E2575" w:rsidRDefault="008047F4" w:rsidP="006E2575">
      <w:r>
        <w:rPr>
          <w:noProof/>
          <w:lang w:bidi="ar-SA"/>
        </w:rPr>
        <w:pict w14:anchorId="4F397DB1">
          <v:shape id="Text Box 976" o:spid="_x0000_s1295" type="#_x0000_t202" style="position:absolute;margin-left:516.95pt;margin-top:.55pt;width:173.4pt;height:38.45pt;z-index:2520227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" filled="f" stroked="f">
            <v:textbox style="mso-fit-shape-to-text:t">
              <w:txbxContent>
                <w:p w14:paraId="1FB760B4" w14:textId="77777777" w:rsidR="008047F4" w:rsidRDefault="008047F4" w:rsidP="00EF435C">
                  <w:pPr>
                    <w:pStyle w:val="Caption"/>
                    <w:jc w:val="center"/>
                  </w:pPr>
                  <w:bookmarkStart w:id="1484" w:name="_Toc385422230"/>
                  <w:bookmarkStart w:id="1485" w:name="_Toc385423867"/>
                  <w:r>
                    <w:t xml:space="preserve">Drawing </w:t>
                  </w:r>
                  <w:fldSimple w:instr=" SEQ Drawing \* ARABIC ">
                    <w:r>
                      <w:rPr>
                        <w:noProof/>
                      </w:rPr>
                      <w:t>2</w:t>
                    </w:r>
                  </w:fldSimple>
                  <w:r>
                    <w:t>: Roller plate - Motor</w:t>
                  </w:r>
                  <w:bookmarkEnd w:id="1484"/>
                  <w:r>
                    <w:t xml:space="preserve"> (JC)</w:t>
                  </w:r>
                  <w:bookmarkEnd w:id="1485"/>
                </w:p>
              </w:txbxContent>
            </v:textbox>
          </v:shape>
        </w:pict>
      </w:r>
    </w:p>
    <w:p w14:paraId="427E1D79" w14:textId="77777777" w:rsidR="006E2575" w:rsidRDefault="006E2575" w:rsidP="006E2575"/>
    <w:p w14:paraId="7B3D89E3" w14:textId="77777777" w:rsidR="006E2575" w:rsidRDefault="006E2575" w:rsidP="006E2575"/>
    <w:p w14:paraId="02DFCEFE" w14:textId="77777777" w:rsidR="006E2575" w:rsidRDefault="006E2575" w:rsidP="006E2575"/>
    <w:p w14:paraId="5F148DC2" w14:textId="77777777" w:rsidR="006E2575" w:rsidRDefault="006E2575" w:rsidP="006E2575"/>
    <w:p w14:paraId="328F411E" w14:textId="77777777" w:rsidR="006E2575" w:rsidRDefault="006E2575" w:rsidP="006E2575"/>
    <w:p w14:paraId="3CC1ED1F" w14:textId="77777777" w:rsidR="006E2575" w:rsidRDefault="006E2575" w:rsidP="006E2575"/>
    <w:p w14:paraId="76B29434" w14:textId="77777777" w:rsidR="006E2575" w:rsidRDefault="0007103D" w:rsidP="006E2575">
      <w:r>
        <w:rPr>
          <w:noProof/>
          <w:lang w:bidi="ar-SA"/>
        </w:rPr>
        <w:drawing>
          <wp:anchor distT="0" distB="0" distL="114300" distR="114300" simplePos="0" relativeHeight="252003328" behindDoc="0" locked="0" layoutInCell="1" allowOverlap="1" wp14:anchorId="6B97D32E" wp14:editId="3A8D6A6C">
            <wp:simplePos x="0" y="0"/>
            <wp:positionH relativeFrom="margin">
              <wp:posOffset>728345</wp:posOffset>
            </wp:positionH>
            <wp:positionV relativeFrom="paragraph">
              <wp:posOffset>110490</wp:posOffset>
            </wp:positionV>
            <wp:extent cx="7129780" cy="4981575"/>
            <wp:effectExtent l="19050" t="0" r="0" b="0"/>
            <wp:wrapSquare wrapText="bothSides"/>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7129780" cy="4981575"/>
                    </a:xfrm>
                    <a:prstGeom prst="rect">
                      <a:avLst/>
                    </a:prstGeom>
                  </pic:spPr>
                </pic:pic>
              </a:graphicData>
            </a:graphic>
          </wp:anchor>
        </w:drawing>
      </w:r>
    </w:p>
    <w:p w14:paraId="3BEC75D8" w14:textId="77777777" w:rsidR="006E2575" w:rsidRDefault="006E2575" w:rsidP="006E2575"/>
    <w:p w14:paraId="7971A91F" w14:textId="77777777" w:rsidR="006E2575" w:rsidRDefault="006E2575" w:rsidP="006E2575"/>
    <w:p w14:paraId="1871F94F" w14:textId="77777777" w:rsidR="006E2575" w:rsidRDefault="006E2575" w:rsidP="006E2575"/>
    <w:p w14:paraId="677606AA" w14:textId="77777777" w:rsidR="006E2575" w:rsidRDefault="006E2575" w:rsidP="006E2575"/>
    <w:p w14:paraId="35EAA616" w14:textId="77777777" w:rsidR="006E2575" w:rsidRDefault="006E2575" w:rsidP="006E2575"/>
    <w:p w14:paraId="05F27D47" w14:textId="77777777" w:rsidR="006E2575" w:rsidRDefault="006E2575" w:rsidP="006E2575"/>
    <w:p w14:paraId="42BCB3C1" w14:textId="77777777" w:rsidR="006E2575" w:rsidRDefault="006E2575" w:rsidP="006E2575"/>
    <w:p w14:paraId="5C48DE56" w14:textId="77777777" w:rsidR="006E2575" w:rsidRDefault="006E2575" w:rsidP="006E2575"/>
    <w:p w14:paraId="7286604E" w14:textId="77777777" w:rsidR="006E2575" w:rsidRDefault="006E2575" w:rsidP="006E2575"/>
    <w:p w14:paraId="28299316" w14:textId="77777777" w:rsidR="006E2575" w:rsidRDefault="006E2575" w:rsidP="006E2575"/>
    <w:p w14:paraId="5DFC8B7B" w14:textId="77777777" w:rsidR="006E2575" w:rsidRDefault="006E2575" w:rsidP="006E2575"/>
    <w:p w14:paraId="3C7FDB61" w14:textId="77777777" w:rsidR="006E2575" w:rsidRDefault="006E2575" w:rsidP="006E2575"/>
    <w:p w14:paraId="100FEF15" w14:textId="77777777" w:rsidR="006E2575" w:rsidRDefault="006E2575" w:rsidP="006E2575"/>
    <w:p w14:paraId="4E53C01C" w14:textId="77777777" w:rsidR="006E2575" w:rsidRDefault="006E2575" w:rsidP="006E2575"/>
    <w:p w14:paraId="7DFDD6F2" w14:textId="77777777" w:rsidR="006E2575" w:rsidRDefault="006E2575" w:rsidP="006E2575"/>
    <w:p w14:paraId="0E2C0DE2" w14:textId="77777777" w:rsidR="006E2575" w:rsidRDefault="006E2575" w:rsidP="006E2575"/>
    <w:p w14:paraId="4B1D5644" w14:textId="77777777" w:rsidR="006E2575" w:rsidRDefault="006E2575" w:rsidP="006E2575"/>
    <w:p w14:paraId="3F834D43" w14:textId="77777777" w:rsidR="006E2575" w:rsidRDefault="008047F4" w:rsidP="006E2575">
      <w:r>
        <w:rPr>
          <w:noProof/>
          <w:lang w:bidi="ar-SA"/>
        </w:rPr>
        <w:pict w14:anchorId="5E387B7D">
          <v:shape id="Text Box 977" o:spid="_x0000_s1296" type="#_x0000_t202" style="position:absolute;margin-left:536.35pt;margin-top:18.55pt;width:173.4pt;height:49.65pt;z-index:25202380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" filled="f" stroked="f">
            <v:textbox style="mso-fit-shape-to-text:t">
              <w:txbxContent>
                <w:p w14:paraId="44B4F56D" w14:textId="100C1A6D" w:rsidR="008047F4" w:rsidRDefault="008047F4" w:rsidP="00EF435C">
                  <w:pPr>
                    <w:pStyle w:val="Caption"/>
                    <w:jc w:val="center"/>
                  </w:pPr>
                  <w:bookmarkStart w:id="1486" w:name="_Toc385422231"/>
                  <w:bookmarkStart w:id="1487" w:name="_Toc385423868"/>
                  <w:r>
                    <w:t xml:space="preserve">Drawing </w:t>
                  </w:r>
                  <w:fldSimple w:instr=" SEQ Drawing \* ARABIC ">
                    <w:r>
                      <w:rPr>
                        <w:noProof/>
                      </w:rPr>
                      <w:t>3</w:t>
                    </w:r>
                  </w:fldSimple>
                  <w:r>
                    <w:t>: Pwdr. Project's X/Y Translation assembly drawing</w:t>
                  </w:r>
                  <w:bookmarkEnd w:id="1486"/>
                  <w:ins w:id="1488" w:author="Peter J Zamiska" w:date="2014-04-17T12:18:00Z">
                    <w:r w:rsidR="007322AE">
                      <w:t xml:space="preserve"> </w:t>
                    </w:r>
                  </w:ins>
                  <w:customXmlInsRangeStart w:id="1489" w:author="Peter J Zamiska" w:date="2014-04-17T12:18:00Z"/>
                  <w:sdt>
                    <w:sdtPr>
                      <w:id w:val="1524980129"/>
                      <w:citation/>
                    </w:sdtPr>
                    <w:sdtContent>
                      <w:customXmlInsRangeEnd w:id="1489"/>
                      <w:ins w:id="1490" w:author="Peter J Zamiska" w:date="2014-04-17T12:18:00Z">
                        <w:r w:rsidR="007322AE">
                          <w:fldChar w:fldCharType="begin"/>
                        </w:r>
                        <w:r w:rsidR="007322AE">
                          <w:instrText xml:space="preserve"> CITATION Pwd \l 1033 </w:instrText>
                        </w:r>
                      </w:ins>
                      <w:r w:rsidR="007322AE">
                        <w:fldChar w:fldCharType="separate"/>
                      </w:r>
                      <w:ins w:id="1491" w:author="Peter J Zamiska" w:date="2014-04-17T12:18:00Z">
                        <w:r w:rsidR="007322AE" w:rsidRPr="007322AE">
                          <w:rPr>
                            <w:noProof/>
                            <w:rPrChange w:id="1492" w:author="Peter J Zamiska" w:date="2014-04-17T12:18:00Z">
                              <w:rPr>
                                <w:rFonts w:eastAsia="Times New Roman"/>
                              </w:rPr>
                            </w:rPrChange>
                          </w:rPr>
                          <w:t>[13]</w:t>
                        </w:r>
                        <w:r w:rsidR="007322AE">
                          <w:fldChar w:fldCharType="end"/>
                        </w:r>
                      </w:ins>
                      <w:customXmlInsRangeStart w:id="1493" w:author="Peter J Zamiska" w:date="2014-04-17T12:18:00Z"/>
                    </w:sdtContent>
                  </w:sdt>
                  <w:customXmlInsRangeEnd w:id="1493"/>
                  <w:r>
                    <w:t xml:space="preserve"> (JC)</w:t>
                  </w:r>
                  <w:bookmarkEnd w:id="1487"/>
                </w:p>
              </w:txbxContent>
            </v:textbox>
          </v:shape>
        </w:pict>
      </w:r>
    </w:p>
    <w:p w14:paraId="2B37E606" w14:textId="77777777" w:rsidR="006E2575" w:rsidRDefault="006E2575" w:rsidP="006E2575"/>
    <w:p w14:paraId="1A803020" w14:textId="77777777" w:rsidR="006E2575" w:rsidRDefault="006E2575" w:rsidP="006E2575"/>
    <w:p w14:paraId="42C2FB17" w14:textId="77777777" w:rsidR="006E2575" w:rsidRDefault="0007103D" w:rsidP="006E2575">
      <w:r>
        <w:rPr>
          <w:noProof/>
          <w:lang w:bidi="ar-SA"/>
        </w:rPr>
        <w:lastRenderedPageBreak/>
        <w:drawing>
          <wp:anchor distT="0" distB="0" distL="114300" distR="114300" simplePos="0" relativeHeight="252001280" behindDoc="0" locked="0" layoutInCell="1" allowOverlap="1" wp14:anchorId="37E6447A" wp14:editId="17DDBC89">
            <wp:simplePos x="0" y="0"/>
            <wp:positionH relativeFrom="margin">
              <wp:posOffset>412750</wp:posOffset>
            </wp:positionH>
            <wp:positionV relativeFrom="paragraph">
              <wp:posOffset>163830</wp:posOffset>
            </wp:positionV>
            <wp:extent cx="8267700" cy="6463665"/>
            <wp:effectExtent l="19050" t="0" r="0" b="0"/>
            <wp:wrapSquare wrapText="bothSides"/>
            <wp:docPr id="3154268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ling 2.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8267700" cy="6463665"/>
                    </a:xfrm>
                    <a:prstGeom prst="rect">
                      <a:avLst/>
                    </a:prstGeom>
                  </pic:spPr>
                </pic:pic>
              </a:graphicData>
            </a:graphic>
          </wp:anchor>
        </w:drawing>
      </w:r>
    </w:p>
    <w:p w14:paraId="4D27756D" w14:textId="77777777" w:rsidR="006E2575" w:rsidRDefault="006E2575" w:rsidP="006E2575"/>
    <w:p w14:paraId="7DD0A8CA" w14:textId="77777777" w:rsidR="006E2575" w:rsidRDefault="006E2575" w:rsidP="006E2575"/>
    <w:p w14:paraId="48E8578D" w14:textId="77777777" w:rsidR="006E2575" w:rsidRDefault="006E2575" w:rsidP="006E2575"/>
    <w:p w14:paraId="147393F7" w14:textId="77777777" w:rsidR="006E2575" w:rsidRDefault="006E2575" w:rsidP="006E2575"/>
    <w:p w14:paraId="3100391B" w14:textId="77777777" w:rsidR="006E2575" w:rsidRDefault="006E2575" w:rsidP="006E2575"/>
    <w:p w14:paraId="709B9A7F" w14:textId="77777777" w:rsidR="006E2575" w:rsidRDefault="006E2575" w:rsidP="006E2575"/>
    <w:p w14:paraId="1C82E43D" w14:textId="77777777" w:rsidR="006E2575" w:rsidRDefault="006E2575" w:rsidP="006E2575"/>
    <w:p w14:paraId="647AB36D" w14:textId="77777777" w:rsidR="006E2575" w:rsidRDefault="006E2575" w:rsidP="006E2575"/>
    <w:p w14:paraId="52425070" w14:textId="77777777" w:rsidR="006E2575" w:rsidRDefault="006E2575" w:rsidP="006E2575"/>
    <w:p w14:paraId="5514AB7B" w14:textId="77777777" w:rsidR="006E2575" w:rsidRDefault="006E2575" w:rsidP="006E2575"/>
    <w:p w14:paraId="150382E0" w14:textId="77777777" w:rsidR="006E2575" w:rsidRDefault="006E2575" w:rsidP="006E2575"/>
    <w:p w14:paraId="42C08226" w14:textId="77777777" w:rsidR="006E2575" w:rsidRDefault="006E2575" w:rsidP="006E2575"/>
    <w:p w14:paraId="6E4DBD2D" w14:textId="77777777" w:rsidR="006E2575" w:rsidRDefault="006E2575" w:rsidP="006E2575"/>
    <w:p w14:paraId="375F4B3A" w14:textId="77777777" w:rsidR="006E2575" w:rsidRDefault="006E2575" w:rsidP="006E2575"/>
    <w:p w14:paraId="5DD5CEDA" w14:textId="77777777" w:rsidR="006E2575" w:rsidRDefault="006E2575" w:rsidP="006E2575"/>
    <w:p w14:paraId="6E6D78C7" w14:textId="77777777" w:rsidR="006E2575" w:rsidRDefault="008047F4" w:rsidP="006E2575">
      <w:r>
        <w:rPr>
          <w:noProof/>
          <w:lang w:bidi="ar-SA"/>
        </w:rPr>
        <w:pict w14:anchorId="3096A0CC">
          <v:shape id="Text Box 978" o:spid="_x0000_s1297" type="#_x0000_t202" style="position:absolute;margin-left:508.8pt;margin-top:8.85pt;width:173.4pt;height:38.45pt;z-index:25202483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" filled="f" stroked="f">
            <v:textbox style="mso-fit-shape-to-text:t">
              <w:txbxContent>
                <w:p w14:paraId="1D28E712" w14:textId="77777777" w:rsidR="008047F4" w:rsidRDefault="008047F4" w:rsidP="00EF435C">
                  <w:pPr>
                    <w:pStyle w:val="Caption"/>
                    <w:jc w:val="center"/>
                  </w:pPr>
                  <w:bookmarkStart w:id="1494" w:name="_Toc385422232"/>
                  <w:bookmarkStart w:id="1495" w:name="_Toc385423869"/>
                  <w:r>
                    <w:t xml:space="preserve">Drawing </w:t>
                  </w:r>
                  <w:fldSimple w:instr=" SEQ Drawing \* ARABIC ">
                    <w:r>
                      <w:rPr>
                        <w:noProof/>
                      </w:rPr>
                      <w:t>4</w:t>
                    </w:r>
                  </w:fldSimple>
                  <w:r>
                    <w:t>: Rolling Plate - Bearing</w:t>
                  </w:r>
                  <w:bookmarkEnd w:id="1494"/>
                  <w:r>
                    <w:t xml:space="preserve"> (JC)</w:t>
                  </w:r>
                  <w:bookmarkEnd w:id="1495"/>
                </w:p>
              </w:txbxContent>
            </v:textbox>
          </v:shape>
        </w:pict>
      </w:r>
    </w:p>
    <w:p w14:paraId="78BF6699" w14:textId="77777777" w:rsidR="006E2575" w:rsidRDefault="006E2575" w:rsidP="006E2575"/>
    <w:p w14:paraId="61CFE29B" w14:textId="77777777" w:rsidR="006E2575" w:rsidRDefault="006E2575" w:rsidP="006E2575"/>
    <w:p w14:paraId="7F354B37" w14:textId="77777777" w:rsidR="006E2575" w:rsidRDefault="008047F4" w:rsidP="006E2575">
      <w:r>
        <w:rPr>
          <w:noProof/>
          <w:lang w:bidi="ar-SA"/>
        </w:rPr>
        <w:lastRenderedPageBreak/>
        <w:pict w14:anchorId="1DA38176">
          <v:shape id="Text Box 979" o:spid="_x0000_s1298" type="#_x0000_t202" style="position:absolute;margin-left:520.7pt;margin-top:364.65pt;width:173.4pt;height:38.45pt;z-index:25202585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" filled="f" stroked="f">
            <v:textbox style="mso-fit-shape-to-text:t">
              <w:txbxContent>
                <w:p w14:paraId="2E4020C6" w14:textId="77777777" w:rsidR="008047F4" w:rsidRDefault="008047F4" w:rsidP="00EF435C">
                  <w:pPr>
                    <w:pStyle w:val="Caption"/>
                    <w:jc w:val="center"/>
                  </w:pPr>
                  <w:bookmarkStart w:id="1496" w:name="_Toc385422233"/>
                  <w:bookmarkStart w:id="1497" w:name="_Toc385423870"/>
                  <w:r>
                    <w:t xml:space="preserve">Drawing </w:t>
                  </w:r>
                  <w:fldSimple w:instr=" SEQ Drawing \* ARABIC ">
                    <w:r>
                      <w:rPr>
                        <w:noProof/>
                      </w:rPr>
                      <w:t>5</w:t>
                    </w:r>
                  </w:fldSimple>
                  <w:r>
                    <w:t>: Makerslide belt clip</w:t>
                  </w:r>
                  <w:bookmarkEnd w:id="1496"/>
                  <w:r>
                    <w:t xml:space="preserve"> (JC)</w:t>
                  </w:r>
                  <w:bookmarkEnd w:id="1497"/>
                </w:p>
              </w:txbxContent>
            </v:textbox>
          </v:shape>
        </w:pict>
      </w:r>
      <w:r w:rsidR="00A75315" w:rsidRPr="00A75315">
        <w:rPr>
          <w:noProof/>
          <w:lang w:bidi="ar-SA"/>
        </w:rPr>
        <w:drawing>
          <wp:anchor distT="0" distB="0" distL="114300" distR="114300" simplePos="0" relativeHeight="252005376" behindDoc="0" locked="0" layoutInCell="1" allowOverlap="1" wp14:anchorId="24AA4D0F" wp14:editId="345AECFA">
            <wp:simplePos x="0" y="0"/>
            <wp:positionH relativeFrom="margin">
              <wp:posOffset>323215</wp:posOffset>
            </wp:positionH>
            <wp:positionV relativeFrom="paragraph">
              <wp:posOffset>156845</wp:posOffset>
            </wp:positionV>
            <wp:extent cx="8548370" cy="6086475"/>
            <wp:effectExtent l="19050" t="0" r="5080" b="0"/>
            <wp:wrapSquare wrapText="bothSides"/>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8548370" cy="6086475"/>
                    </a:xfrm>
                    <a:prstGeom prst="rect">
                      <a:avLst/>
                    </a:prstGeom>
                  </pic:spPr>
                </pic:pic>
              </a:graphicData>
            </a:graphic>
          </wp:anchor>
        </w:drawing>
      </w:r>
    </w:p>
    <w:p w14:paraId="3A93874C" w14:textId="77777777" w:rsidR="006E2575" w:rsidRDefault="00A75315" w:rsidP="006E2575">
      <w:r w:rsidRPr="00A75315">
        <w:rPr>
          <w:noProof/>
          <w:lang w:bidi="ar-SA"/>
        </w:rPr>
        <w:lastRenderedPageBreak/>
        <w:drawing>
          <wp:anchor distT="0" distB="0" distL="114300" distR="114300" simplePos="0" relativeHeight="252007424" behindDoc="0" locked="0" layoutInCell="1" allowOverlap="1" wp14:anchorId="1F41F2F6" wp14:editId="40128D6D">
            <wp:simplePos x="0" y="0"/>
            <wp:positionH relativeFrom="margin">
              <wp:posOffset>257175</wp:posOffset>
            </wp:positionH>
            <wp:positionV relativeFrom="paragraph">
              <wp:posOffset>71120</wp:posOffset>
            </wp:positionV>
            <wp:extent cx="8420100" cy="6276975"/>
            <wp:effectExtent l="19050" t="0" r="0" b="0"/>
            <wp:wrapSquare wrapText="bothSides"/>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8420100" cy="6276975"/>
                    </a:xfrm>
                    <a:prstGeom prst="rect">
                      <a:avLst/>
                    </a:prstGeom>
                  </pic:spPr>
                </pic:pic>
              </a:graphicData>
            </a:graphic>
          </wp:anchor>
        </w:drawing>
      </w:r>
    </w:p>
    <w:p w14:paraId="48BA5470" w14:textId="77777777" w:rsidR="006E2575" w:rsidRDefault="006E2575" w:rsidP="006E2575"/>
    <w:p w14:paraId="2F4620C2" w14:textId="77777777" w:rsidR="006E2575" w:rsidRDefault="006E2575" w:rsidP="006E2575"/>
    <w:p w14:paraId="306384AD" w14:textId="77777777" w:rsidR="006E2575" w:rsidRDefault="006E2575" w:rsidP="006E2575"/>
    <w:p w14:paraId="74E59E49" w14:textId="77777777" w:rsidR="006E2575" w:rsidRDefault="006E2575" w:rsidP="006E2575"/>
    <w:p w14:paraId="27F654A0" w14:textId="77777777" w:rsidR="00A75315" w:rsidRDefault="00A75315" w:rsidP="006E2575"/>
    <w:p w14:paraId="30194C94" w14:textId="77777777" w:rsidR="00A75315" w:rsidRDefault="00A75315" w:rsidP="006E2575"/>
    <w:p w14:paraId="559B840F" w14:textId="77777777" w:rsidR="00A75315" w:rsidRDefault="00A75315" w:rsidP="006E2575"/>
    <w:p w14:paraId="4A26196D" w14:textId="77777777" w:rsidR="00A75315" w:rsidRDefault="00A75315" w:rsidP="006E2575"/>
    <w:p w14:paraId="32AA4C9B" w14:textId="77777777" w:rsidR="00A75315" w:rsidRDefault="00A75315" w:rsidP="006E2575"/>
    <w:p w14:paraId="4A49A043" w14:textId="77777777" w:rsidR="00A75315" w:rsidRDefault="00A75315" w:rsidP="006E2575"/>
    <w:p w14:paraId="05960EE6" w14:textId="77777777" w:rsidR="00A75315" w:rsidRDefault="00A75315" w:rsidP="006E2575"/>
    <w:p w14:paraId="68C637E3" w14:textId="77777777" w:rsidR="00A75315" w:rsidRDefault="00A75315" w:rsidP="006E2575"/>
    <w:p w14:paraId="175AF15C" w14:textId="77777777" w:rsidR="00A75315" w:rsidRDefault="00A75315" w:rsidP="006E2575"/>
    <w:p w14:paraId="16EA0D7F" w14:textId="77777777" w:rsidR="00A75315" w:rsidRDefault="00A75315" w:rsidP="006E2575"/>
    <w:p w14:paraId="2C148805" w14:textId="77777777" w:rsidR="00A75315" w:rsidRDefault="008047F4" w:rsidP="006E2575">
      <w:r>
        <w:rPr>
          <w:noProof/>
          <w:lang w:bidi="ar-SA"/>
        </w:rPr>
        <w:pict w14:anchorId="22C86212">
          <v:shape id="Text Box 980" o:spid="_x0000_s1299" type="#_x0000_t202" style="position:absolute;margin-left:-207.2pt;margin-top:18.45pt;width:173.4pt;height:49.65pt;z-index:25202688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" filled="f" stroked="f">
            <v:textbox style="mso-fit-shape-to-text:t">
              <w:txbxContent>
                <w:p w14:paraId="51650776" w14:textId="77777777" w:rsidR="008047F4" w:rsidRDefault="008047F4" w:rsidP="00EF435C">
                  <w:pPr>
                    <w:pStyle w:val="Caption"/>
                    <w:jc w:val="center"/>
                  </w:pPr>
                  <w:bookmarkStart w:id="1498" w:name="_Toc385422234"/>
                  <w:bookmarkStart w:id="1499" w:name="_Toc385423871"/>
                  <w:r>
                    <w:t xml:space="preserve">Drawing </w:t>
                  </w:r>
                  <w:fldSimple w:instr=" SEQ Drawing \* ARABIC ">
                    <w:r>
                      <w:rPr>
                        <w:noProof/>
                      </w:rPr>
                      <w:t>6</w:t>
                    </w:r>
                  </w:fldSimple>
                  <w:r>
                    <w:t>: Makerslide motor mounting plate</w:t>
                  </w:r>
                  <w:bookmarkEnd w:id="1498"/>
                  <w:r>
                    <w:t xml:space="preserve"> (JC)</w:t>
                  </w:r>
                  <w:bookmarkEnd w:id="1499"/>
                </w:p>
              </w:txbxContent>
            </v:textbox>
          </v:shape>
        </w:pict>
      </w:r>
    </w:p>
    <w:p w14:paraId="2AB2FB37" w14:textId="77777777" w:rsidR="00A75315" w:rsidRDefault="00A75315" w:rsidP="006E2575"/>
    <w:p w14:paraId="2F5C26D4" w14:textId="77777777" w:rsidR="00A75315" w:rsidRDefault="00A75315" w:rsidP="006E2575"/>
    <w:p w14:paraId="7D4A4F2E" w14:textId="77777777" w:rsidR="00A75315" w:rsidRDefault="00A75315" w:rsidP="006E2575"/>
    <w:p w14:paraId="26CC9272" w14:textId="77777777" w:rsidR="00A75315" w:rsidRDefault="00A75315" w:rsidP="006E2575"/>
    <w:p w14:paraId="111AE746" w14:textId="77777777" w:rsidR="00A75315" w:rsidRDefault="00A75315" w:rsidP="006E2575"/>
    <w:p w14:paraId="50272353" w14:textId="77777777" w:rsidR="00A75315" w:rsidRDefault="008047F4" w:rsidP="006E2575">
      <w:r>
        <w:rPr>
          <w:noProof/>
          <w:lang w:bidi="ar-SA"/>
        </w:rPr>
        <w:lastRenderedPageBreak/>
        <w:pict w14:anchorId="7C670D59">
          <v:shape id="Text Box 981" o:spid="_x0000_s1300" type="#_x0000_t202" style="position:absolute;margin-left:523.85pt;margin-top:290.75pt;width:173.4pt;height:38.45pt;z-index:25202790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" filled="f" stroked="f">
            <v:textbox style="mso-fit-shape-to-text:t">
              <w:txbxContent>
                <w:p w14:paraId="36E6C1AA" w14:textId="77777777" w:rsidR="008047F4" w:rsidRDefault="008047F4" w:rsidP="00EF435C">
                  <w:pPr>
                    <w:pStyle w:val="Caption"/>
                    <w:jc w:val="center"/>
                  </w:pPr>
                  <w:bookmarkStart w:id="1500" w:name="_Toc385422235"/>
                  <w:bookmarkStart w:id="1501" w:name="_Toc385423872"/>
                  <w:r>
                    <w:t xml:space="preserve">Drawing </w:t>
                  </w:r>
                  <w:fldSimple w:instr=" SEQ Drawing \* ARABIC ">
                    <w:r>
                      <w:rPr>
                        <w:noProof/>
                      </w:rPr>
                      <w:t>7</w:t>
                    </w:r>
                  </w:fldSimple>
                  <w:r>
                    <w:t>: Makerslide eccentric nut</w:t>
                  </w:r>
                  <w:bookmarkEnd w:id="1500"/>
                  <w:r>
                    <w:t xml:space="preserve"> (JC)</w:t>
                  </w:r>
                  <w:bookmarkEnd w:id="1501"/>
                </w:p>
              </w:txbxContent>
            </v:textbox>
          </v:shape>
        </w:pict>
      </w:r>
      <w:r w:rsidR="00A75315" w:rsidRPr="00A75315">
        <w:rPr>
          <w:noProof/>
          <w:lang w:bidi="ar-SA"/>
        </w:rPr>
        <w:drawing>
          <wp:anchor distT="0" distB="0" distL="114300" distR="114300" simplePos="0" relativeHeight="252009472" behindDoc="0" locked="0" layoutInCell="1" allowOverlap="1" wp14:anchorId="1878141C" wp14:editId="51A8248D">
            <wp:simplePos x="0" y="0"/>
            <wp:positionH relativeFrom="margin">
              <wp:posOffset>295275</wp:posOffset>
            </wp:positionH>
            <wp:positionV relativeFrom="paragraph">
              <wp:posOffset>156845</wp:posOffset>
            </wp:positionV>
            <wp:extent cx="8646160" cy="5219700"/>
            <wp:effectExtent l="19050" t="0" r="2540" b="0"/>
            <wp:wrapSquare wrapText="bothSides"/>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8646160" cy="5219700"/>
                    </a:xfrm>
                    <a:prstGeom prst="rect">
                      <a:avLst/>
                    </a:prstGeom>
                  </pic:spPr>
                </pic:pic>
              </a:graphicData>
            </a:graphic>
          </wp:anchor>
        </w:drawing>
      </w:r>
    </w:p>
    <w:p w14:paraId="0882F827" w14:textId="77777777" w:rsidR="00A75315" w:rsidRDefault="00A75315" w:rsidP="006E2575"/>
    <w:p w14:paraId="2376B135" w14:textId="77777777" w:rsidR="00A75315" w:rsidRDefault="00A75315" w:rsidP="006E2575"/>
    <w:p w14:paraId="1B790B35" w14:textId="77777777" w:rsidR="00A75315" w:rsidRDefault="00A75315" w:rsidP="006E2575"/>
    <w:p w14:paraId="0DAFB8A3" w14:textId="77777777" w:rsidR="00A75315" w:rsidRDefault="00A75315" w:rsidP="006E2575">
      <w:r w:rsidRPr="00A75315">
        <w:rPr>
          <w:noProof/>
          <w:lang w:bidi="ar-SA"/>
        </w:rPr>
        <w:lastRenderedPageBreak/>
        <w:drawing>
          <wp:anchor distT="0" distB="0" distL="114300" distR="114300" simplePos="0" relativeHeight="252011520" behindDoc="0" locked="0" layoutInCell="1" allowOverlap="1" wp14:anchorId="3A8F1FC5" wp14:editId="1FC2ADA6">
            <wp:simplePos x="0" y="0"/>
            <wp:positionH relativeFrom="margin">
              <wp:posOffset>504825</wp:posOffset>
            </wp:positionH>
            <wp:positionV relativeFrom="paragraph">
              <wp:posOffset>-72390</wp:posOffset>
            </wp:positionV>
            <wp:extent cx="8436610" cy="6299835"/>
            <wp:effectExtent l="19050" t="0" r="2540" b="0"/>
            <wp:wrapSquare wrapText="left"/>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flange.jpg"/>
                    <pic:cNvPicPr/>
                  </pic:nvPicPr>
                  <pic:blipFill>
                    <a:blip r:embed="rId256" cstate="print">
                      <a:extLst>
                        <a:ext uri="{28A0092B-C50C-407E-A947-70E740481C1C}">
                          <a14:useLocalDpi xmlns:a14="http://schemas.microsoft.com/office/drawing/2010/main" val="0"/>
                        </a:ext>
                      </a:extLst>
                    </a:blip>
                    <a:srcRect t="11859" b="13462"/>
                    <a:stretch>
                      <a:fillRect/>
                    </a:stretch>
                  </pic:blipFill>
                  <pic:spPr>
                    <a:xfrm>
                      <a:off x="0" y="0"/>
                      <a:ext cx="8436610" cy="6299835"/>
                    </a:xfrm>
                    <a:prstGeom prst="rect">
                      <a:avLst/>
                    </a:prstGeom>
                  </pic:spPr>
                </pic:pic>
              </a:graphicData>
            </a:graphic>
          </wp:anchor>
        </w:drawing>
      </w:r>
    </w:p>
    <w:p w14:paraId="294B0A86" w14:textId="77777777" w:rsidR="00A75315" w:rsidRDefault="00A75315" w:rsidP="006E2575"/>
    <w:p w14:paraId="3EDF9132" w14:textId="77777777" w:rsidR="00A75315" w:rsidRDefault="00A75315" w:rsidP="006E2575"/>
    <w:p w14:paraId="21D1EED4" w14:textId="77777777" w:rsidR="00A75315" w:rsidRDefault="00A75315" w:rsidP="006E2575"/>
    <w:p w14:paraId="0DC3EF52" w14:textId="77777777" w:rsidR="00A75315" w:rsidRDefault="00A75315" w:rsidP="006E2575"/>
    <w:p w14:paraId="30C0C806" w14:textId="77777777" w:rsidR="00A75315" w:rsidRDefault="00A75315" w:rsidP="006E2575"/>
    <w:p w14:paraId="6EC66099" w14:textId="77777777" w:rsidR="00A75315" w:rsidRDefault="00A75315" w:rsidP="006E2575"/>
    <w:p w14:paraId="4B74C64B" w14:textId="77777777" w:rsidR="00A75315" w:rsidRDefault="00A75315" w:rsidP="006E2575"/>
    <w:p w14:paraId="59E7F6B3" w14:textId="77777777" w:rsidR="00A75315" w:rsidRDefault="00A75315" w:rsidP="006E2575"/>
    <w:p w14:paraId="32F0077F" w14:textId="77777777" w:rsidR="00A75315" w:rsidRDefault="00A75315" w:rsidP="006E2575"/>
    <w:p w14:paraId="3D5C5E24" w14:textId="77777777" w:rsidR="00A75315" w:rsidRDefault="00A75315" w:rsidP="006E2575"/>
    <w:p w14:paraId="1B945E1A" w14:textId="77777777" w:rsidR="00A75315" w:rsidRDefault="00A75315" w:rsidP="006E2575"/>
    <w:p w14:paraId="25EAC8D0" w14:textId="77777777" w:rsidR="00A75315" w:rsidRDefault="00A75315" w:rsidP="006E2575"/>
    <w:p w14:paraId="3B26A456" w14:textId="77777777" w:rsidR="00A75315" w:rsidRDefault="00A75315" w:rsidP="006E2575"/>
    <w:p w14:paraId="547B49BD" w14:textId="77777777" w:rsidR="00A75315" w:rsidRDefault="00A75315" w:rsidP="006E2575"/>
    <w:p w14:paraId="18C8B0FA" w14:textId="77777777" w:rsidR="00A75315" w:rsidRDefault="008047F4" w:rsidP="006E2575">
      <w:r>
        <w:rPr>
          <w:noProof/>
          <w:lang w:bidi="ar-SA"/>
        </w:rPr>
        <w:pict w14:anchorId="0A8C6E0F">
          <v:shape id="Text Box 982" o:spid="_x0000_s1301" type="#_x0000_t202" style="position:absolute;margin-left:507.55pt;margin-top:8.4pt;width:173.4pt;height:38.45pt;z-index:25202892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" filled="f" stroked="f">
            <v:textbox style="mso-fit-shape-to-text:t">
              <w:txbxContent>
                <w:p w14:paraId="1F8529D3" w14:textId="77777777" w:rsidR="008047F4" w:rsidRDefault="008047F4" w:rsidP="00EF435C">
                  <w:pPr>
                    <w:pStyle w:val="Caption"/>
                    <w:jc w:val="center"/>
                  </w:pPr>
                  <w:bookmarkStart w:id="1502" w:name="_Toc385422236"/>
                  <w:bookmarkStart w:id="1503" w:name="_Toc385423873"/>
                  <w:r>
                    <w:t xml:space="preserve">Drawing </w:t>
                  </w:r>
                  <w:fldSimple w:instr=" SEQ Drawing \* ARABIC ">
                    <w:r>
                      <w:rPr>
                        <w:noProof/>
                      </w:rPr>
                      <w:t>8</w:t>
                    </w:r>
                  </w:fldSimple>
                  <w:r>
                    <w:t>: Rolling Mechanism Flange</w:t>
                  </w:r>
                  <w:bookmarkEnd w:id="1502"/>
                  <w:r>
                    <w:t xml:space="preserve"> (JC)</w:t>
                  </w:r>
                  <w:bookmarkEnd w:id="1503"/>
                </w:p>
              </w:txbxContent>
            </v:textbox>
          </v:shape>
        </w:pict>
      </w:r>
    </w:p>
    <w:p w14:paraId="663A2E13" w14:textId="77777777" w:rsidR="00A75315" w:rsidRDefault="00A75315" w:rsidP="006E2575"/>
    <w:p w14:paraId="61068523" w14:textId="77777777" w:rsidR="00A75315" w:rsidRDefault="00A75315" w:rsidP="006E2575"/>
    <w:p w14:paraId="522E81AE" w14:textId="77777777" w:rsidR="00A75315" w:rsidRDefault="00A75315" w:rsidP="006E2575"/>
    <w:p w14:paraId="5D31D49D" w14:textId="77777777" w:rsidR="00A75315" w:rsidRDefault="00A75315" w:rsidP="006E2575"/>
    <w:p w14:paraId="5BB67428" w14:textId="77777777" w:rsidR="00A75315" w:rsidRDefault="00A75315" w:rsidP="006E2575"/>
    <w:p w14:paraId="01931CAB" w14:textId="77777777" w:rsidR="00A75315" w:rsidRDefault="00A75315" w:rsidP="006E2575"/>
    <w:p w14:paraId="03BF8273" w14:textId="77777777" w:rsidR="0084687F" w:rsidRDefault="008047F4" w:rsidP="006E2575">
      <w:r>
        <w:rPr>
          <w:noProof/>
        </w:rPr>
        <w:lastRenderedPageBreak/>
        <w:object w:dxaOrig="1440" w:dyaOrig="1440" w14:anchorId="4866E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971" type="#_x0000_t75" style="position:absolute;margin-left:0;margin-top:11.05pt;width:656.25pt;height:507.75pt;z-index:252019712;mso-position-horizontal:left">
            <v:imagedata r:id="rId257" o:title=""/>
            <w10:wrap type="square"/>
          </v:shape>
          <o:OLEObject Type="Embed" ProgID="AcroExch.Document.11" ShapeID="_x0000_s1971" DrawAspect="Content" ObjectID="_1459242534" r:id="rId258"/>
        </w:object>
      </w:r>
    </w:p>
    <w:p w14:paraId="64FC1D57" w14:textId="77777777" w:rsidR="00D92EBA" w:rsidRDefault="00D92EBA" w:rsidP="006E2575"/>
    <w:p w14:paraId="36FE7458" w14:textId="77777777" w:rsidR="00D92EBA" w:rsidRDefault="00D92EBA" w:rsidP="006E2575"/>
    <w:p w14:paraId="5AC23779" w14:textId="77777777" w:rsidR="00D92EBA" w:rsidRDefault="00D92EBA" w:rsidP="006E2575"/>
    <w:p w14:paraId="67D6FF30" w14:textId="77777777" w:rsidR="00D92EBA" w:rsidRDefault="00D92EBA" w:rsidP="006E2575"/>
    <w:p w14:paraId="3E08B34C" w14:textId="77777777" w:rsidR="00D92EBA" w:rsidRDefault="00D92EBA" w:rsidP="006E2575"/>
    <w:p w14:paraId="6ED342CC" w14:textId="77777777" w:rsidR="00D92EBA" w:rsidRDefault="00D92EBA" w:rsidP="006E2575"/>
    <w:p w14:paraId="39B6844C" w14:textId="77777777" w:rsidR="00D92EBA" w:rsidRDefault="00D92EBA" w:rsidP="006E2575"/>
    <w:p w14:paraId="29FE1893" w14:textId="77777777" w:rsidR="00D92EBA" w:rsidRDefault="00D92EBA" w:rsidP="006E2575"/>
    <w:p w14:paraId="14018563" w14:textId="77777777" w:rsidR="00D92EBA" w:rsidRDefault="00D92EBA" w:rsidP="006E2575"/>
    <w:p w14:paraId="1966F378" w14:textId="77777777" w:rsidR="00D92EBA" w:rsidRDefault="00D92EBA" w:rsidP="006E2575"/>
    <w:p w14:paraId="1D970788" w14:textId="77777777" w:rsidR="00D92EBA" w:rsidRDefault="00D92EBA" w:rsidP="006E2575"/>
    <w:p w14:paraId="4608A414" w14:textId="77777777" w:rsidR="00D92EBA" w:rsidRDefault="00D92EBA" w:rsidP="006E2575"/>
    <w:p w14:paraId="548B6B88" w14:textId="77777777" w:rsidR="00D92EBA" w:rsidRDefault="00D92EBA" w:rsidP="006E2575"/>
    <w:p w14:paraId="03A91933" w14:textId="77777777" w:rsidR="00D92EBA" w:rsidRDefault="00D92EBA" w:rsidP="006E2575"/>
    <w:p w14:paraId="0938765F" w14:textId="77777777" w:rsidR="00D92EBA" w:rsidRDefault="008047F4" w:rsidP="006E2575">
      <w:r>
        <w:rPr>
          <w:noProof/>
          <w:lang w:bidi="ar-SA"/>
        </w:rPr>
        <w:pict w14:anchorId="2E4AA60C">
          <v:shape id="Text Box 983" o:spid="_x0000_s1302" type="#_x0000_t202" style="position:absolute;margin-left:-180.95pt;margin-top:14.65pt;width:149.7pt;height:38.45pt;z-index:25202995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Jfvw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" filled="f" stroked="f">
            <v:textbox style="mso-fit-shape-to-text:t">
              <w:txbxContent>
                <w:p w14:paraId="4F5988B8" w14:textId="77777777" w:rsidR="008047F4" w:rsidRDefault="008047F4" w:rsidP="007F55F7">
                  <w:pPr>
                    <w:pStyle w:val="Caption"/>
                    <w:jc w:val="center"/>
                  </w:pPr>
                  <w:bookmarkStart w:id="1504" w:name="_Toc385422237"/>
                  <w:bookmarkStart w:id="1505" w:name="_Toc385423874"/>
                  <w:r>
                    <w:t xml:space="preserve">Drawing </w:t>
                  </w:r>
                  <w:fldSimple w:instr=" SEQ Drawing \* ARABIC ">
                    <w:r>
                      <w:rPr>
                        <w:noProof/>
                      </w:rPr>
                      <w:t>9</w:t>
                    </w:r>
                  </w:fldSimple>
                  <w:r>
                    <w:t>: Base Panel</w:t>
                  </w:r>
                  <w:bookmarkEnd w:id="1504"/>
                  <w:r>
                    <w:t xml:space="preserve"> (PZ)</w:t>
                  </w:r>
                  <w:bookmarkEnd w:id="1505"/>
                </w:p>
              </w:txbxContent>
            </v:textbox>
          </v:shape>
        </w:pict>
      </w:r>
    </w:p>
    <w:p w14:paraId="5621E0DE" w14:textId="77777777" w:rsidR="00D92EBA" w:rsidRDefault="00D92EBA" w:rsidP="006E2575"/>
    <w:p w14:paraId="6CBC93FD" w14:textId="77777777" w:rsidR="00D92EBA" w:rsidRDefault="00D92EBA" w:rsidP="006E2575"/>
    <w:p w14:paraId="19864DF8" w14:textId="77777777" w:rsidR="00D92EBA" w:rsidRDefault="00D92EBA" w:rsidP="006E2575"/>
    <w:p w14:paraId="5069DCB7" w14:textId="77777777" w:rsidR="00D92EBA" w:rsidRDefault="00D92EBA" w:rsidP="006E2575"/>
    <w:p w14:paraId="0845261C" w14:textId="77777777" w:rsidR="00D92EBA" w:rsidRDefault="00D92EBA" w:rsidP="006E2575"/>
    <w:p w14:paraId="5FD3BA8A" w14:textId="77777777" w:rsidR="00D92EBA" w:rsidRDefault="00D92EBA" w:rsidP="006E2575"/>
    <w:p w14:paraId="58A82D14" w14:textId="77777777" w:rsidR="00D92EBA" w:rsidRDefault="00D92EBA" w:rsidP="006E2575"/>
    <w:p w14:paraId="46D63627" w14:textId="77777777" w:rsidR="0084687F" w:rsidRDefault="008047F4" w:rsidP="006E2575">
      <w:r>
        <w:rPr>
          <w:noProof/>
        </w:rPr>
        <w:object w:dxaOrig="1440" w:dyaOrig="1440" w14:anchorId="00D0EEF5">
          <v:shape id="_x0000_s1969" type="#_x0000_t75" style="position:absolute;margin-left:0;margin-top:0;width:655.5pt;height:507pt;z-index:252017664;mso-position-horizontal:left" o:allowoverlap="f">
            <v:imagedata r:id="rId259" o:title=""/>
            <w10:wrap type="square"/>
          </v:shape>
          <o:OLEObject Type="Embed" ProgID="AcroExch.Document.11" ShapeID="_x0000_s1969" DrawAspect="Content" ObjectID="_1459242535" r:id="rId260"/>
        </w:object>
      </w:r>
    </w:p>
    <w:p w14:paraId="22E84080" w14:textId="77777777" w:rsidR="0084687F" w:rsidRDefault="0084687F" w:rsidP="006E2575"/>
    <w:p w14:paraId="42FF292B" w14:textId="77777777" w:rsidR="0084687F" w:rsidRDefault="0084687F" w:rsidP="006E2575"/>
    <w:p w14:paraId="51DB3913" w14:textId="77777777" w:rsidR="0084687F" w:rsidRDefault="008047F4" w:rsidP="006E2575">
      <w:r>
        <w:rPr>
          <w:noProof/>
          <w:lang w:bidi="ar-SA"/>
        </w:rPr>
        <w:pict w14:anchorId="6A6BE340">
          <v:shape id="Text Box 984" o:spid="_x0000_s1303" type="#_x0000_t202" style="position:absolute;margin-left:-180.75pt;margin-top:291.1pt;width:149.7pt;height:38.45pt;z-index:25203097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J8Xvg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" filled="f" stroked="f">
            <v:textbox style="mso-fit-shape-to-text:t">
              <w:txbxContent>
                <w:p w14:paraId="14B2B35A" w14:textId="77777777" w:rsidR="008047F4" w:rsidRDefault="008047F4" w:rsidP="007F55F7">
                  <w:pPr>
                    <w:pStyle w:val="Caption"/>
                    <w:jc w:val="center"/>
                  </w:pPr>
                  <w:bookmarkStart w:id="1506" w:name="_Toc385422238"/>
                  <w:bookmarkStart w:id="1507" w:name="_Toc385423875"/>
                  <w:r>
                    <w:t xml:space="preserve">Drawing </w:t>
                  </w:r>
                  <w:fldSimple w:instr=" SEQ Drawing \* ARABIC ">
                    <w:r>
                      <w:rPr>
                        <w:noProof/>
                      </w:rPr>
                      <w:t>10</w:t>
                    </w:r>
                  </w:fldSimple>
                  <w:r>
                    <w:t>: Back Panel</w:t>
                  </w:r>
                  <w:bookmarkEnd w:id="1506"/>
                  <w:r>
                    <w:t xml:space="preserve"> (PZ)</w:t>
                  </w:r>
                  <w:bookmarkEnd w:id="1507"/>
                </w:p>
              </w:txbxContent>
            </v:textbox>
          </v:shape>
        </w:pict>
      </w:r>
    </w:p>
    <w:p w14:paraId="622981AA" w14:textId="77777777" w:rsidR="0084687F" w:rsidRDefault="008047F4" w:rsidP="006E2575">
      <w:r>
        <w:rPr>
          <w:noProof/>
          <w:lang w:bidi="ar-SA"/>
        </w:rPr>
        <w:lastRenderedPageBreak/>
        <w:pict w14:anchorId="47F9FB92">
          <v:shape id="Text Box 985" o:spid="_x0000_s1304" type="#_x0000_t202" style="position:absolute;margin-left:483.8pt;margin-top:368.4pt;width:149.7pt;height:49.65pt;z-index:25203200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KjwQIAAM0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" filled="f" stroked="f">
            <v:textbox style="mso-fit-shape-to-text:t">
              <w:txbxContent>
                <w:p w14:paraId="15B8BBCB" w14:textId="77777777" w:rsidR="008047F4" w:rsidRDefault="008047F4" w:rsidP="007F55F7">
                  <w:pPr>
                    <w:pStyle w:val="Caption"/>
                    <w:jc w:val="center"/>
                  </w:pPr>
                  <w:bookmarkStart w:id="1508" w:name="_Toc385422239"/>
                  <w:bookmarkStart w:id="1509" w:name="_Toc385423876"/>
                  <w:r>
                    <w:t xml:space="preserve">Drawing </w:t>
                  </w:r>
                  <w:fldSimple w:instr=" SEQ Drawing \* ARABIC ">
                    <w:r>
                      <w:rPr>
                        <w:noProof/>
                      </w:rPr>
                      <w:t>11</w:t>
                    </w:r>
                  </w:fldSimple>
                  <w:r>
                    <w:t>: Coupler Set Screw (1/16th)</w:t>
                  </w:r>
                  <w:bookmarkEnd w:id="1508"/>
                  <w:r>
                    <w:t xml:space="preserve"> (PZ)</w:t>
                  </w:r>
                  <w:bookmarkEnd w:id="1509"/>
                </w:p>
              </w:txbxContent>
            </v:textbox>
          </v:shape>
        </w:pict>
      </w:r>
      <w:r w:rsidR="0084687F">
        <w:object w:dxaOrig="11881" w:dyaOrig="9180" w14:anchorId="5C34F5DD">
          <v:shape id="_x0000_i1025" type="#_x0000_t75" style="width:655.45pt;height:7in" o:ole="">
            <v:imagedata r:id="rId261" o:title=""/>
          </v:shape>
          <o:OLEObject Type="Embed" ProgID="AcroExch.Document.11" ShapeID="_x0000_i1025" DrawAspect="Content" ObjectID="_1459242510" r:id="rId262"/>
        </w:object>
      </w:r>
    </w:p>
    <w:p w14:paraId="6D6048F2" w14:textId="77777777" w:rsidR="0084687F" w:rsidRDefault="0084687F" w:rsidP="006E2575"/>
    <w:p w14:paraId="21DB653A" w14:textId="77777777" w:rsidR="0084687F" w:rsidRDefault="008047F4" w:rsidP="006E2575">
      <w:r>
        <w:rPr>
          <w:noProof/>
          <w:lang w:bidi="ar-SA"/>
        </w:rPr>
        <w:lastRenderedPageBreak/>
        <w:pict w14:anchorId="76C919B7">
          <v:shape id="Text Box 986" o:spid="_x0000_s1305" type="#_x0000_t202" style="position:absolute;margin-left:483.75pt;margin-top:365.25pt;width:149.7pt;height:38.45pt;z-index:25203302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0Svg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" filled="f" stroked="f">
            <v:textbox style="mso-fit-shape-to-text:t">
              <w:txbxContent>
                <w:p w14:paraId="55B2AF88" w14:textId="77777777" w:rsidR="008047F4" w:rsidRDefault="008047F4" w:rsidP="007F55F7">
                  <w:pPr>
                    <w:pStyle w:val="Caption"/>
                    <w:jc w:val="center"/>
                  </w:pPr>
                  <w:bookmarkStart w:id="1510" w:name="_Toc385422240"/>
                  <w:bookmarkStart w:id="1511" w:name="_Toc385423877"/>
                  <w:r>
                    <w:t xml:space="preserve">Drawing </w:t>
                  </w:r>
                  <w:fldSimple w:instr=" SEQ Drawing \* ARABIC ">
                    <w:r>
                      <w:rPr>
                        <w:noProof/>
                      </w:rPr>
                      <w:t>12</w:t>
                    </w:r>
                  </w:fldSimple>
                  <w:r>
                    <w:t>: Coupler</w:t>
                  </w:r>
                  <w:bookmarkEnd w:id="1510"/>
                  <w:r>
                    <w:t xml:space="preserve"> (PZ)</w:t>
                  </w:r>
                  <w:bookmarkEnd w:id="1511"/>
                </w:p>
              </w:txbxContent>
            </v:textbox>
          </v:shape>
        </w:pict>
      </w:r>
      <w:r w:rsidR="0084687F">
        <w:object w:dxaOrig="11881" w:dyaOrig="9180" w14:anchorId="1BEC7A0B">
          <v:shape id="_x0000_i1026" type="#_x0000_t75" style="width:655.45pt;height:7in" o:ole="">
            <v:imagedata r:id="rId263" o:title=""/>
          </v:shape>
          <o:OLEObject Type="Embed" ProgID="AcroExch.Document.11" ShapeID="_x0000_i1026" DrawAspect="Content" ObjectID="_1459242511" r:id="rId264"/>
        </w:object>
      </w:r>
    </w:p>
    <w:p w14:paraId="78C7188A" w14:textId="77777777" w:rsidR="0084687F" w:rsidRDefault="0084687F" w:rsidP="006E2575"/>
    <w:p w14:paraId="0905685D" w14:textId="77777777" w:rsidR="0084687F" w:rsidRDefault="008047F4" w:rsidP="006E2575">
      <w:r>
        <w:rPr>
          <w:noProof/>
          <w:lang w:bidi="ar-SA"/>
        </w:rPr>
        <w:lastRenderedPageBreak/>
        <w:pict w14:anchorId="5A12B583">
          <v:shape id="Text Box 987" o:spid="_x0000_s1306" type="#_x0000_t202" style="position:absolute;margin-left:485pt;margin-top:362.1pt;width:149.7pt;height:38.45pt;z-index:25203404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3Sfvw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" filled="f" stroked="f">
            <v:textbox style="mso-fit-shape-to-text:t">
              <w:txbxContent>
                <w:p w14:paraId="2E00EF2D" w14:textId="77777777" w:rsidR="008047F4" w:rsidRDefault="008047F4" w:rsidP="007F55F7">
                  <w:pPr>
                    <w:pStyle w:val="Caption"/>
                    <w:jc w:val="center"/>
                  </w:pPr>
                  <w:bookmarkStart w:id="1512" w:name="_Toc385422241"/>
                  <w:bookmarkStart w:id="1513" w:name="_Toc385423878"/>
                  <w:r>
                    <w:t xml:space="preserve">Drawing </w:t>
                  </w:r>
                  <w:fldSimple w:instr=" SEQ Drawing \* ARABIC ">
                    <w:r>
                      <w:rPr>
                        <w:noProof/>
                      </w:rPr>
                      <w:t>13</w:t>
                    </w:r>
                  </w:fldSimple>
                  <w:r>
                    <w:t>: Frame Column A</w:t>
                  </w:r>
                  <w:bookmarkEnd w:id="1512"/>
                  <w:r>
                    <w:t xml:space="preserve"> (PZ)</w:t>
                  </w:r>
                  <w:bookmarkEnd w:id="1513"/>
                </w:p>
              </w:txbxContent>
            </v:textbox>
          </v:shape>
        </w:pict>
      </w:r>
      <w:r w:rsidR="0084687F">
        <w:object w:dxaOrig="11881" w:dyaOrig="9180" w14:anchorId="1ACA414D">
          <v:shape id="_x0000_i1027" type="#_x0000_t75" style="width:655.45pt;height:511.45pt" o:ole="">
            <v:imagedata r:id="rId265" o:title=""/>
          </v:shape>
          <o:OLEObject Type="Embed" ProgID="AcroExch.Document.11" ShapeID="_x0000_i1027" DrawAspect="Content" ObjectID="_1459242512" r:id="rId266"/>
        </w:object>
      </w:r>
    </w:p>
    <w:p w14:paraId="2F815F93" w14:textId="77777777" w:rsidR="0084687F" w:rsidRDefault="008047F4" w:rsidP="006E2575">
      <w:r>
        <w:rPr>
          <w:noProof/>
        </w:rPr>
        <w:lastRenderedPageBreak/>
        <w:object w:dxaOrig="1440" w:dyaOrig="1440" w14:anchorId="5C37F13A">
          <v:shape id="_x0000_s1968" type="#_x0000_t75" style="position:absolute;margin-left:0;margin-top:20.75pt;width:651.7pt;height:504.45pt;z-index:252015616">
            <v:imagedata r:id="rId267" o:title=""/>
            <w10:wrap type="square"/>
          </v:shape>
          <o:OLEObject Type="Embed" ProgID="AcroExch.Document.11" ShapeID="_x0000_s1968" DrawAspect="Content" ObjectID="_1459242536" r:id="rId268"/>
        </w:object>
      </w:r>
    </w:p>
    <w:p w14:paraId="113C4F31" w14:textId="77777777" w:rsidR="0084687F" w:rsidRDefault="0084687F" w:rsidP="006E2575"/>
    <w:p w14:paraId="51B6B489" w14:textId="77777777" w:rsidR="0084687F" w:rsidRDefault="0084687F" w:rsidP="006E2575"/>
    <w:p w14:paraId="6938CC46" w14:textId="77777777" w:rsidR="0084687F" w:rsidRDefault="0084687F" w:rsidP="006E2575"/>
    <w:p w14:paraId="430197D5" w14:textId="77777777" w:rsidR="0084687F" w:rsidRDefault="0084687F" w:rsidP="006E2575"/>
    <w:p w14:paraId="2F2AB0A1" w14:textId="77777777" w:rsidR="0084687F" w:rsidRDefault="0084687F" w:rsidP="006E2575"/>
    <w:p w14:paraId="13C6D9B2" w14:textId="77777777" w:rsidR="0084687F" w:rsidRDefault="0084687F" w:rsidP="006E2575"/>
    <w:p w14:paraId="4E9A46E6" w14:textId="77777777" w:rsidR="0084687F" w:rsidRDefault="0084687F" w:rsidP="006E2575"/>
    <w:p w14:paraId="0F9EB91A" w14:textId="77777777" w:rsidR="0084687F" w:rsidRDefault="0084687F" w:rsidP="006E2575"/>
    <w:p w14:paraId="572FE23A" w14:textId="77777777" w:rsidR="0084687F" w:rsidRDefault="0084687F" w:rsidP="006E2575"/>
    <w:p w14:paraId="6306A55B" w14:textId="77777777" w:rsidR="0084687F" w:rsidRDefault="0084687F" w:rsidP="006E2575"/>
    <w:p w14:paraId="11028F8B" w14:textId="77777777" w:rsidR="0084687F" w:rsidRDefault="0084687F" w:rsidP="006E2575"/>
    <w:p w14:paraId="2A498829" w14:textId="77777777" w:rsidR="0084687F" w:rsidRDefault="0084687F" w:rsidP="006E2575"/>
    <w:p w14:paraId="61F95D5E" w14:textId="77777777" w:rsidR="0084687F" w:rsidRDefault="0084687F" w:rsidP="006E2575"/>
    <w:p w14:paraId="367FBC23" w14:textId="77777777" w:rsidR="0084687F" w:rsidRDefault="0084687F" w:rsidP="006E2575"/>
    <w:p w14:paraId="5D614E26" w14:textId="77777777" w:rsidR="0084687F" w:rsidRDefault="008047F4" w:rsidP="006E2575">
      <w:r>
        <w:rPr>
          <w:noProof/>
          <w:lang w:bidi="ar-SA"/>
        </w:rPr>
        <w:pict w14:anchorId="692E1822">
          <v:shape id="Text Box 988" o:spid="_x0000_s1307" type="#_x0000_t202" style="position:absolute;margin-left:-180.05pt;margin-top:22.2pt;width:149.7pt;height:38.45pt;z-index:25203507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LY7vg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" filled="f" stroked="f">
            <v:textbox style="mso-fit-shape-to-text:t">
              <w:txbxContent>
                <w:p w14:paraId="1DEACB78" w14:textId="77777777" w:rsidR="008047F4" w:rsidRDefault="008047F4" w:rsidP="007F55F7">
                  <w:pPr>
                    <w:pStyle w:val="Caption"/>
                    <w:jc w:val="center"/>
                  </w:pPr>
                  <w:bookmarkStart w:id="1514" w:name="_Toc385422242"/>
                  <w:bookmarkStart w:id="1515" w:name="_Toc385423879"/>
                  <w:r>
                    <w:t xml:space="preserve">Drawing </w:t>
                  </w:r>
                  <w:fldSimple w:instr=" SEQ Drawing \* ARABIC ">
                    <w:r>
                      <w:rPr>
                        <w:noProof/>
                      </w:rPr>
                      <w:t>14</w:t>
                    </w:r>
                  </w:fldSimple>
                  <w:r>
                    <w:t>: Frame Column B</w:t>
                  </w:r>
                  <w:bookmarkEnd w:id="1514"/>
                  <w:r>
                    <w:t xml:space="preserve"> (PZ)</w:t>
                  </w:r>
                  <w:bookmarkEnd w:id="1515"/>
                </w:p>
              </w:txbxContent>
            </v:textbox>
          </v:shape>
        </w:pict>
      </w:r>
    </w:p>
    <w:p w14:paraId="78FFF3EC" w14:textId="77777777" w:rsidR="0084687F" w:rsidRDefault="0084687F" w:rsidP="006E2575"/>
    <w:p w14:paraId="0E3DA910" w14:textId="77777777" w:rsidR="0084687F" w:rsidRDefault="0084687F" w:rsidP="006E2575"/>
    <w:p w14:paraId="6E8B75E5" w14:textId="77777777" w:rsidR="0084687F" w:rsidRDefault="0084687F" w:rsidP="006E2575"/>
    <w:p w14:paraId="7736BD09" w14:textId="77777777" w:rsidR="0084687F" w:rsidRDefault="0084687F" w:rsidP="006E2575"/>
    <w:p w14:paraId="09FF0360" w14:textId="77777777" w:rsidR="0084687F" w:rsidRDefault="0084687F" w:rsidP="006E2575"/>
    <w:p w14:paraId="17312C28" w14:textId="77777777" w:rsidR="0084687F" w:rsidRDefault="0084687F" w:rsidP="006E2575"/>
    <w:p w14:paraId="5477A96F" w14:textId="77777777" w:rsidR="0084687F" w:rsidRDefault="0084687F" w:rsidP="006E2575"/>
    <w:p w14:paraId="0DABFC4A" w14:textId="77777777" w:rsidR="0084687F" w:rsidRDefault="008047F4" w:rsidP="006E2575">
      <w:r>
        <w:rPr>
          <w:noProof/>
          <w:lang w:bidi="ar-SA"/>
        </w:rPr>
        <w:pict w14:anchorId="2860B6EE">
          <v:shape id="Text Box 989" o:spid="_x0000_s1308" type="#_x0000_t202" style="position:absolute;margin-left:433.1pt;margin-top:329.95pt;width:149.7pt;height:38.45pt;z-index:25203609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" filled="f" stroked="f">
            <v:textbox style="mso-fit-shape-to-text:t">
              <w:txbxContent>
                <w:p w14:paraId="4D591ADB" w14:textId="77777777" w:rsidR="008047F4" w:rsidRDefault="008047F4" w:rsidP="007F55F7">
                  <w:pPr>
                    <w:pStyle w:val="Caption"/>
                    <w:jc w:val="center"/>
                  </w:pPr>
                  <w:bookmarkStart w:id="1516" w:name="_Toc385422243"/>
                  <w:bookmarkStart w:id="1517" w:name="_Toc385423880"/>
                  <w:r>
                    <w:t xml:space="preserve">Drawing </w:t>
                  </w:r>
                  <w:fldSimple w:instr=" SEQ Drawing \* ARABIC ">
                    <w:r>
                      <w:rPr>
                        <w:noProof/>
                      </w:rPr>
                      <w:t>15</w:t>
                    </w:r>
                  </w:fldSimple>
                  <w:r>
                    <w:t>: Front Panel</w:t>
                  </w:r>
                  <w:bookmarkEnd w:id="1516"/>
                  <w:r>
                    <w:t xml:space="preserve"> (PZ)</w:t>
                  </w:r>
                  <w:bookmarkEnd w:id="1517"/>
                </w:p>
              </w:txbxContent>
            </v:textbox>
          </v:shape>
        </w:pict>
      </w:r>
      <w:r w:rsidR="0084687F">
        <w:object w:dxaOrig="11881" w:dyaOrig="9180" w14:anchorId="2156957D">
          <v:shape id="_x0000_i1028" type="#_x0000_t75" style="width:597.75pt;height:460.55pt" o:ole="">
            <v:imagedata r:id="rId269" o:title=""/>
          </v:shape>
          <o:OLEObject Type="Embed" ProgID="AcroExch.Document.11" ShapeID="_x0000_i1028" DrawAspect="Content" ObjectID="_1459242513" r:id="rId270"/>
        </w:object>
      </w:r>
    </w:p>
    <w:p w14:paraId="19FA6B1E" w14:textId="77777777" w:rsidR="0084687F" w:rsidRDefault="0084687F" w:rsidP="006E2575"/>
    <w:p w14:paraId="36EC1545" w14:textId="77777777" w:rsidR="0084687F" w:rsidRDefault="0084687F" w:rsidP="006E2575"/>
    <w:p w14:paraId="19F8DAD3" w14:textId="77777777" w:rsidR="0084687F" w:rsidRDefault="0084687F" w:rsidP="006E2575"/>
    <w:p w14:paraId="7AEF938F" w14:textId="77777777" w:rsidR="0084687F" w:rsidRDefault="008047F4" w:rsidP="006E2575">
      <w:r>
        <w:rPr>
          <w:noProof/>
          <w:lang w:bidi="ar-SA"/>
        </w:rPr>
        <w:pict w14:anchorId="11B1ABC3">
          <v:shape id="Text Box 990" o:spid="_x0000_s1309" type="#_x0000_t202" style="position:absolute;margin-left:433.7pt;margin-top:331.2pt;width:149.7pt;height:38.45pt;z-index:25203712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TYzvw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" filled="f" stroked="f">
            <v:textbox style="mso-fit-shape-to-text:t">
              <w:txbxContent>
                <w:p w14:paraId="2E41E0F0" w14:textId="77777777" w:rsidR="008047F4" w:rsidRDefault="008047F4" w:rsidP="007F55F7">
                  <w:pPr>
                    <w:pStyle w:val="Caption"/>
                    <w:jc w:val="center"/>
                  </w:pPr>
                  <w:bookmarkStart w:id="1518" w:name="_Toc385422244"/>
                  <w:bookmarkStart w:id="1519" w:name="_Toc385423881"/>
                  <w:r>
                    <w:t xml:space="preserve">Drawing </w:t>
                  </w:r>
                  <w:fldSimple w:instr=" SEQ Drawing \* ARABIC ">
                    <w:r>
                      <w:rPr>
                        <w:noProof/>
                      </w:rPr>
                      <w:t>16</w:t>
                    </w:r>
                  </w:fldSimple>
                  <w:r>
                    <w:t>: Glass Panel 7.5 x 4 in</w:t>
                  </w:r>
                  <w:bookmarkEnd w:id="1518"/>
                  <w:r>
                    <w:t xml:space="preserve"> (PZ)</w:t>
                  </w:r>
                  <w:bookmarkEnd w:id="1519"/>
                </w:p>
              </w:txbxContent>
            </v:textbox>
          </v:shape>
        </w:pict>
      </w:r>
      <w:r w:rsidR="0084687F">
        <w:object w:dxaOrig="11881" w:dyaOrig="9180" w14:anchorId="68171906">
          <v:shape id="_x0000_i1029" type="#_x0000_t75" style="width:597.75pt;height:460.55pt" o:ole="">
            <v:imagedata r:id="rId271" o:title=""/>
          </v:shape>
          <o:OLEObject Type="Embed" ProgID="AcroExch.Document.11" ShapeID="_x0000_i1029" DrawAspect="Content" ObjectID="_1459242514" r:id="rId272"/>
        </w:object>
      </w:r>
    </w:p>
    <w:p w14:paraId="53FCDD05" w14:textId="77777777" w:rsidR="0084687F" w:rsidRDefault="0084687F" w:rsidP="006E2575"/>
    <w:p w14:paraId="26B7DD43" w14:textId="77777777" w:rsidR="0084687F" w:rsidRDefault="0084687F" w:rsidP="006E2575"/>
    <w:p w14:paraId="76B02203" w14:textId="77777777" w:rsidR="0084687F" w:rsidRDefault="0084687F" w:rsidP="006E2575"/>
    <w:p w14:paraId="5E15C2A7" w14:textId="77777777" w:rsidR="0084687F" w:rsidRDefault="008047F4" w:rsidP="006E2575">
      <w:r>
        <w:rPr>
          <w:noProof/>
          <w:lang w:bidi="ar-SA"/>
        </w:rPr>
        <w:pict w14:anchorId="5927FC6E">
          <v:shape id="Text Box 991" o:spid="_x0000_s1310" type="#_x0000_t202" style="position:absolute;margin-left:431.2pt;margin-top:324.75pt;width:149.7pt;height:38.45pt;z-index:25203814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" filled="f" stroked="f">
            <v:textbox style="mso-fit-shape-to-text:t">
              <w:txbxContent>
                <w:p w14:paraId="4F72A502" w14:textId="77777777" w:rsidR="008047F4" w:rsidRDefault="008047F4" w:rsidP="007F55F7">
                  <w:pPr>
                    <w:pStyle w:val="Caption"/>
                    <w:jc w:val="center"/>
                  </w:pPr>
                  <w:bookmarkStart w:id="1520" w:name="_Toc385422245"/>
                  <w:bookmarkStart w:id="1521" w:name="_Toc385423882"/>
                  <w:r>
                    <w:t xml:space="preserve">Drawing </w:t>
                  </w:r>
                  <w:fldSimple w:instr=" SEQ Drawing \* ARABIC ">
                    <w:r>
                      <w:rPr>
                        <w:noProof/>
                      </w:rPr>
                      <w:t>17</w:t>
                    </w:r>
                  </w:fldSimple>
                  <w:r>
                    <w:t>: Glass panel 7.5 x 6 in</w:t>
                  </w:r>
                  <w:bookmarkEnd w:id="1520"/>
                  <w:r>
                    <w:t xml:space="preserve"> (PZ)</w:t>
                  </w:r>
                  <w:bookmarkEnd w:id="1521"/>
                </w:p>
              </w:txbxContent>
            </v:textbox>
          </v:shape>
        </w:pict>
      </w:r>
      <w:r w:rsidR="0084687F">
        <w:object w:dxaOrig="11881" w:dyaOrig="9180" w14:anchorId="6E0BEE76">
          <v:shape id="_x0000_i1030" type="#_x0000_t75" style="width:597.75pt;height:460.55pt" o:ole="">
            <v:imagedata r:id="rId273" o:title=""/>
          </v:shape>
          <o:OLEObject Type="Embed" ProgID="AcroExch.Document.11" ShapeID="_x0000_i1030" DrawAspect="Content" ObjectID="_1459242515" r:id="rId274"/>
        </w:object>
      </w:r>
    </w:p>
    <w:p w14:paraId="03D95A5C" w14:textId="77777777" w:rsidR="0084687F" w:rsidRDefault="0084687F" w:rsidP="006E2575"/>
    <w:p w14:paraId="446C3F28" w14:textId="77777777" w:rsidR="0084687F" w:rsidRDefault="0084687F" w:rsidP="006E2575"/>
    <w:p w14:paraId="07BFC32B" w14:textId="77777777" w:rsidR="0084687F" w:rsidRDefault="0084687F" w:rsidP="006E2575"/>
    <w:p w14:paraId="62AEEFBB" w14:textId="77777777" w:rsidR="0084687F" w:rsidRDefault="008047F4" w:rsidP="006E2575">
      <w:r>
        <w:rPr>
          <w:noProof/>
          <w:lang w:bidi="ar-SA"/>
        </w:rPr>
        <w:pict w14:anchorId="5AC8114A">
          <v:shape id="Text Box 992" o:spid="_x0000_s1311" type="#_x0000_t202" style="position:absolute;margin-left:429.3pt;margin-top:329.3pt;width:149.7pt;height:38.45pt;z-index:25203916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w+vvQ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" filled="f" stroked="f">
            <v:textbox style="mso-fit-shape-to-text:t">
              <w:txbxContent>
                <w:p w14:paraId="016AB279" w14:textId="77777777" w:rsidR="008047F4" w:rsidRDefault="008047F4" w:rsidP="007F55F7">
                  <w:pPr>
                    <w:pStyle w:val="Caption"/>
                    <w:jc w:val="center"/>
                  </w:pPr>
                  <w:bookmarkStart w:id="1522" w:name="_Toc385422246"/>
                  <w:bookmarkStart w:id="1523" w:name="_Toc385423883"/>
                  <w:r>
                    <w:t xml:space="preserve">Drawing </w:t>
                  </w:r>
                  <w:fldSimple w:instr=" SEQ Drawing \* ARABIC ">
                    <w:r>
                      <w:rPr>
                        <w:noProof/>
                      </w:rPr>
                      <w:t>18</w:t>
                    </w:r>
                  </w:fldSimple>
                  <w:r>
                    <w:t>: Glass side panel</w:t>
                  </w:r>
                  <w:bookmarkEnd w:id="1522"/>
                  <w:r>
                    <w:t xml:space="preserve"> (PZ)</w:t>
                  </w:r>
                  <w:bookmarkEnd w:id="1523"/>
                </w:p>
              </w:txbxContent>
            </v:textbox>
          </v:shape>
        </w:pict>
      </w:r>
      <w:r w:rsidR="0084687F">
        <w:object w:dxaOrig="11881" w:dyaOrig="9180" w14:anchorId="484C176D">
          <v:shape id="_x0000_i1031" type="#_x0000_t75" style="width:597.75pt;height:460.55pt" o:ole="">
            <v:imagedata r:id="rId275" o:title=""/>
          </v:shape>
          <o:OLEObject Type="Embed" ProgID="AcroExch.Document.11" ShapeID="_x0000_i1031" DrawAspect="Content" ObjectID="_1459242516" r:id="rId276"/>
        </w:object>
      </w:r>
    </w:p>
    <w:p w14:paraId="6C2FD217" w14:textId="77777777" w:rsidR="0084687F" w:rsidRDefault="0084687F" w:rsidP="006E2575"/>
    <w:p w14:paraId="019BB18C" w14:textId="77777777" w:rsidR="0084687F" w:rsidRDefault="0084687F" w:rsidP="006E2575"/>
    <w:p w14:paraId="4CF6FEA2" w14:textId="77777777" w:rsidR="0084687F" w:rsidRDefault="008047F4" w:rsidP="006E2575">
      <w:r>
        <w:rPr>
          <w:noProof/>
          <w:lang w:bidi="ar-SA"/>
        </w:rPr>
        <w:lastRenderedPageBreak/>
        <w:pict w14:anchorId="2A2B9EBE">
          <v:shape id="Text Box 994" o:spid="_x0000_s1312" type="#_x0000_t202" style="position:absolute;margin-left:430.65pt;margin-top:328.8pt;width:149.7pt;height:38.45pt;z-index:25204019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T5vg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" filled="f" stroked="f">
            <v:textbox style="mso-fit-shape-to-text:t">
              <w:txbxContent>
                <w:p w14:paraId="3A6C07FF" w14:textId="77777777" w:rsidR="008047F4" w:rsidRDefault="008047F4" w:rsidP="007F55F7">
                  <w:pPr>
                    <w:pStyle w:val="Caption"/>
                    <w:jc w:val="center"/>
                  </w:pPr>
                  <w:bookmarkStart w:id="1524" w:name="_Toc385422247"/>
                  <w:bookmarkStart w:id="1525" w:name="_Toc385423884"/>
                  <w:r>
                    <w:t xml:space="preserve">Drawing </w:t>
                  </w:r>
                  <w:fldSimple w:instr=" SEQ Drawing \* ARABIC ">
                    <w:r>
                      <w:rPr>
                        <w:noProof/>
                      </w:rPr>
                      <w:t>19</w:t>
                    </w:r>
                  </w:fldSimple>
                  <w:r>
                    <w:t>: Lead Nut</w:t>
                  </w:r>
                  <w:bookmarkEnd w:id="1524"/>
                  <w:r>
                    <w:t xml:space="preserve"> (PZ)</w:t>
                  </w:r>
                  <w:bookmarkEnd w:id="1525"/>
                </w:p>
              </w:txbxContent>
            </v:textbox>
          </v:shape>
        </w:pict>
      </w:r>
      <w:r w:rsidR="0084687F">
        <w:object w:dxaOrig="11881" w:dyaOrig="9180" w14:anchorId="6675B94F">
          <v:shape id="_x0000_i1032" type="#_x0000_t75" style="width:597.75pt;height:460.55pt" o:ole="">
            <v:imagedata r:id="rId277" o:title=""/>
          </v:shape>
          <o:OLEObject Type="Embed" ProgID="AcroExch.Document.11" ShapeID="_x0000_i1032" DrawAspect="Content" ObjectID="_1459242517" r:id="rId278"/>
        </w:object>
      </w:r>
    </w:p>
    <w:p w14:paraId="3A935E3A" w14:textId="77777777" w:rsidR="0084687F" w:rsidRDefault="0084687F" w:rsidP="006E2575"/>
    <w:p w14:paraId="4292A00D" w14:textId="77777777" w:rsidR="0084687F" w:rsidRDefault="0084687F" w:rsidP="006E2575"/>
    <w:p w14:paraId="0E12E96B" w14:textId="77777777" w:rsidR="0084687F" w:rsidRDefault="0084687F" w:rsidP="006E2575"/>
    <w:p w14:paraId="0691676B" w14:textId="77777777" w:rsidR="0084687F" w:rsidRDefault="008047F4" w:rsidP="006E2575">
      <w:r>
        <w:rPr>
          <w:noProof/>
          <w:lang w:bidi="ar-SA"/>
        </w:rPr>
        <w:lastRenderedPageBreak/>
        <w:pict w14:anchorId="4D53072E">
          <v:shape id="Text Box 995" o:spid="_x0000_s1313" type="#_x0000_t202" style="position:absolute;margin-left:554.8pt;margin-top:503pt;width:163.95pt;height:49.65pt;z-index:25204121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RwQIAAM0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" filled="f" stroked="f">
            <v:textbox style="mso-fit-shape-to-text:t">
              <w:txbxContent>
                <w:p w14:paraId="690B745F" w14:textId="70A192E9" w:rsidR="008047F4" w:rsidRDefault="008047F4" w:rsidP="007F55F7">
                  <w:pPr>
                    <w:pStyle w:val="Caption"/>
                    <w:jc w:val="center"/>
                  </w:pPr>
                  <w:bookmarkStart w:id="1526" w:name="_Toc385422248"/>
                  <w:bookmarkStart w:id="1527" w:name="_Toc385423885"/>
                  <w:r>
                    <w:t xml:space="preserve">Drawing </w:t>
                  </w:r>
                  <w:fldSimple w:instr=" SEQ Drawing \* ARABIC ">
                    <w:r>
                      <w:rPr>
                        <w:noProof/>
                      </w:rPr>
                      <w:t>20</w:t>
                    </w:r>
                  </w:fldSimple>
                  <w:r>
                    <w:t xml:space="preserve">: </w:t>
                  </w:r>
                  <w:proofErr w:type="spellStart"/>
                  <w:r>
                    <w:t>Nema</w:t>
                  </w:r>
                  <w:proofErr w:type="spellEnd"/>
                  <w:r>
                    <w:t xml:space="preserve"> stepper motor</w:t>
                  </w:r>
                  <w:bookmarkEnd w:id="1526"/>
                  <w:ins w:id="1528" w:author="Peter J Zamiska" w:date="2014-04-17T12:21:00Z">
                    <w:r w:rsidR="007322AE">
                      <w:t xml:space="preserve"> </w:t>
                    </w:r>
                  </w:ins>
                  <w:customXmlInsRangeStart w:id="1529" w:author="Peter J Zamiska" w:date="2014-04-17T12:21:00Z"/>
                  <w:sdt>
                    <w:sdtPr>
                      <w:id w:val="-894428952"/>
                      <w:citation/>
                    </w:sdtPr>
                    <w:sdtContent>
                      <w:customXmlInsRangeEnd w:id="1529"/>
                      <w:ins w:id="1530" w:author="Peter J Zamiska" w:date="2014-04-17T12:21:00Z">
                        <w:r w:rsidR="007322AE">
                          <w:fldChar w:fldCharType="begin"/>
                        </w:r>
                        <w:r w:rsidR="007322AE">
                          <w:instrText xml:space="preserve"> CITATION dat12 \l 1033 </w:instrText>
                        </w:r>
                      </w:ins>
                      <w:r w:rsidR="007322AE">
                        <w:fldChar w:fldCharType="separate"/>
                      </w:r>
                      <w:ins w:id="1531" w:author="Peter J Zamiska" w:date="2014-04-17T12:21:00Z">
                        <w:r w:rsidR="007322AE" w:rsidRPr="007322AE">
                          <w:rPr>
                            <w:noProof/>
                            <w:rPrChange w:id="1532" w:author="Peter J Zamiska" w:date="2014-04-17T12:21:00Z">
                              <w:rPr>
                                <w:rFonts w:eastAsia="Times New Roman"/>
                              </w:rPr>
                            </w:rPrChange>
                          </w:rPr>
                          <w:t>[17]</w:t>
                        </w:r>
                        <w:r w:rsidR="007322AE">
                          <w:fldChar w:fldCharType="end"/>
                        </w:r>
                      </w:ins>
                      <w:customXmlInsRangeStart w:id="1533" w:author="Peter J Zamiska" w:date="2014-04-17T12:21:00Z"/>
                    </w:sdtContent>
                  </w:sdt>
                  <w:customXmlInsRangeEnd w:id="1533"/>
                  <w:r>
                    <w:t xml:space="preserve"> (PZ)</w:t>
                  </w:r>
                  <w:bookmarkEnd w:id="1527"/>
                </w:p>
              </w:txbxContent>
            </v:textbox>
          </v:shape>
        </w:pict>
      </w:r>
      <w:r w:rsidR="007F55F7">
        <w:rPr>
          <w:noProof/>
          <w:lang w:bidi="ar-SA"/>
        </w:rPr>
        <w:drawing>
          <wp:inline distT="0" distB="0" distL="0" distR="0" wp14:anchorId="054756BE" wp14:editId="1CD76123">
            <wp:extent cx="9356568" cy="6615485"/>
            <wp:effectExtent l="19050" t="0" r="0" b="0"/>
            <wp:docPr id="119" name="Picture 119" descr="C:\Users\Wheeler\Desktop\LS4118S1404-T6x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Wheeler\Desktop\LS4118S1404-T6x2-150.jpg"/>
                    <pic:cNvPicPr>
                      <a:picLocks noChangeAspect="1" noChangeArrowheads="1"/>
                    </pic:cNvPicPr>
                  </pic:nvPicPr>
                  <pic:blipFill>
                    <a:blip r:embed="rId279" cstate="print"/>
                    <a:srcRect/>
                    <a:stretch>
                      <a:fillRect/>
                    </a:stretch>
                  </pic:blipFill>
                  <pic:spPr bwMode="auto">
                    <a:xfrm>
                      <a:off x="0" y="0"/>
                      <a:ext cx="9359790" cy="6617763"/>
                    </a:xfrm>
                    <a:prstGeom prst="rect">
                      <a:avLst/>
                    </a:prstGeom>
                    <a:noFill/>
                    <a:ln w="9525">
                      <a:noFill/>
                      <a:miter lim="800000"/>
                      <a:headEnd/>
                      <a:tailEnd/>
                    </a:ln>
                  </pic:spPr>
                </pic:pic>
              </a:graphicData>
            </a:graphic>
          </wp:inline>
        </w:drawing>
      </w:r>
      <w:bookmarkStart w:id="1534" w:name="_GoBack"/>
      <w:bookmarkEnd w:id="1534"/>
    </w:p>
    <w:p w14:paraId="13393A88" w14:textId="77777777" w:rsidR="0084687F" w:rsidRDefault="008047F4" w:rsidP="006E2575">
      <w:r>
        <w:rPr>
          <w:noProof/>
          <w:lang w:bidi="ar-SA"/>
        </w:rPr>
        <w:lastRenderedPageBreak/>
        <w:pict w14:anchorId="0DB63257">
          <v:shape id="Text Box 996" o:spid="_x0000_s1314" type="#_x0000_t202" style="position:absolute;margin-left:503.35pt;margin-top:377.15pt;width:149.7pt;height:38.45pt;z-index:25204224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Bb8vg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" filled="f" stroked="f">
            <v:textbox style="mso-fit-shape-to-text:t">
              <w:txbxContent>
                <w:p w14:paraId="76610323" w14:textId="77777777" w:rsidR="008047F4" w:rsidRDefault="008047F4" w:rsidP="007F55F7">
                  <w:pPr>
                    <w:pStyle w:val="Caption"/>
                    <w:jc w:val="center"/>
                  </w:pPr>
                  <w:bookmarkStart w:id="1535" w:name="_Toc385422249"/>
                  <w:bookmarkStart w:id="1536" w:name="_Toc385423886"/>
                  <w:r>
                    <w:t xml:space="preserve">Drawing </w:t>
                  </w:r>
                  <w:fldSimple w:instr=" SEQ Drawing \* ARABIC ">
                    <w:r>
                      <w:rPr>
                        <w:noProof/>
                      </w:rPr>
                      <w:t>21</w:t>
                    </w:r>
                  </w:fldSimple>
                  <w:r>
                    <w:t>: Platform panel bracket</w:t>
                  </w:r>
                  <w:bookmarkEnd w:id="1535"/>
                  <w:r>
                    <w:t xml:space="preserve"> (PZ)</w:t>
                  </w:r>
                  <w:bookmarkEnd w:id="1536"/>
                </w:p>
              </w:txbxContent>
            </v:textbox>
          </v:shape>
        </w:pict>
      </w:r>
      <w:r w:rsidR="007F55F7">
        <w:object w:dxaOrig="11881" w:dyaOrig="9180" w14:anchorId="21B5F70B">
          <v:shape id="_x0000_i1033" type="#_x0000_t75" style="width:676.55pt;height:525.75pt" o:ole="">
            <v:imagedata r:id="rId280" o:title=""/>
          </v:shape>
          <o:OLEObject Type="Embed" ProgID="AcroExch.Document.11" ShapeID="_x0000_i1033" DrawAspect="Content" ObjectID="_1459242518" r:id="rId281"/>
        </w:object>
      </w:r>
    </w:p>
    <w:p w14:paraId="158731E6" w14:textId="77777777" w:rsidR="0084687F" w:rsidRDefault="008047F4" w:rsidP="006E2575">
      <w:r>
        <w:rPr>
          <w:noProof/>
          <w:lang w:bidi="ar-SA"/>
        </w:rPr>
        <w:lastRenderedPageBreak/>
        <w:pict w14:anchorId="5CD326C1">
          <v:shape id="Text Box 997" o:spid="_x0000_s1315" type="#_x0000_t202" style="position:absolute;margin-left:503.95pt;margin-top:394.7pt;width:149.7pt;height:38.45pt;z-index:25204326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6MUvgIAAM0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" filled="f" stroked="f">
            <v:textbox style="mso-fit-shape-to-text:t">
              <w:txbxContent>
                <w:p w14:paraId="72BD7D41" w14:textId="77777777" w:rsidR="008047F4" w:rsidRDefault="008047F4" w:rsidP="007F55F7">
                  <w:pPr>
                    <w:pStyle w:val="Caption"/>
                    <w:jc w:val="center"/>
                  </w:pPr>
                  <w:bookmarkStart w:id="1537" w:name="_Toc385422250"/>
                  <w:bookmarkStart w:id="1538" w:name="_Toc385423887"/>
                  <w:r>
                    <w:t xml:space="preserve">Drawing </w:t>
                  </w:r>
                  <w:fldSimple w:instr=" SEQ Drawing \* ARABIC ">
                    <w:r>
                      <w:rPr>
                        <w:noProof/>
                      </w:rPr>
                      <w:t>22</w:t>
                    </w:r>
                  </w:fldSimple>
                  <w:r>
                    <w:t>: Platform Subsystem</w:t>
                  </w:r>
                  <w:bookmarkEnd w:id="1537"/>
                  <w:r>
                    <w:t xml:space="preserve"> (PZ)</w:t>
                  </w:r>
                  <w:bookmarkEnd w:id="1538"/>
                </w:p>
              </w:txbxContent>
            </v:textbox>
          </v:shape>
        </w:pict>
      </w:r>
      <w:r w:rsidR="007F55F7">
        <w:object w:dxaOrig="11881" w:dyaOrig="9180" w14:anchorId="2B829813">
          <v:shape id="_x0000_i1034" type="#_x0000_t75" style="width:684pt;height:525.75pt" o:ole="">
            <v:imagedata r:id="rId282" o:title=""/>
          </v:shape>
          <o:OLEObject Type="Embed" ProgID="AcroExch.Document.11" ShapeID="_x0000_i1034" DrawAspect="Content" ObjectID="_1459242519" r:id="rId283"/>
        </w:object>
      </w:r>
    </w:p>
    <w:p w14:paraId="7E920AC2" w14:textId="77777777" w:rsidR="0084687F" w:rsidRDefault="008047F4" w:rsidP="006E2575">
      <w:r>
        <w:rPr>
          <w:noProof/>
          <w:lang w:bidi="ar-SA"/>
        </w:rPr>
        <w:lastRenderedPageBreak/>
        <w:pict w14:anchorId="4C10E233">
          <v:shape id="Text Box 998" o:spid="_x0000_s1316" type="#_x0000_t202" style="position:absolute;margin-left:509.6pt;margin-top:375.9pt;width:149.7pt;height:49.65pt;z-index:25204428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" filled="f" stroked="f">
            <v:textbox style="mso-fit-shape-to-text:t">
              <w:txbxContent>
                <w:p w14:paraId="11F1A427" w14:textId="77777777" w:rsidR="008047F4" w:rsidRDefault="008047F4" w:rsidP="007F55F7">
                  <w:pPr>
                    <w:pStyle w:val="Caption"/>
                    <w:jc w:val="center"/>
                  </w:pPr>
                  <w:bookmarkStart w:id="1539" w:name="_Toc385422251"/>
                  <w:bookmarkStart w:id="1540" w:name="_Toc385423888"/>
                  <w:r>
                    <w:t xml:space="preserve">Drawing </w:t>
                  </w:r>
                  <w:fldSimple w:instr=" SEQ Drawing \* ARABIC ">
                    <w:r>
                      <w:rPr>
                        <w:noProof/>
                      </w:rPr>
                      <w:t>23</w:t>
                    </w:r>
                  </w:fldSimple>
                  <w:r>
                    <w:t>: Platforms Exploded View</w:t>
                  </w:r>
                  <w:bookmarkEnd w:id="1539"/>
                  <w:r>
                    <w:t xml:space="preserve"> (PZ)</w:t>
                  </w:r>
                  <w:bookmarkEnd w:id="1540"/>
                </w:p>
              </w:txbxContent>
            </v:textbox>
          </v:shape>
        </w:pict>
      </w:r>
      <w:r w:rsidR="007F55F7">
        <w:object w:dxaOrig="11881" w:dyaOrig="9180" w14:anchorId="3EC29B70">
          <v:shape id="_x0000_i1035" type="#_x0000_t75" style="width:684pt;height:525.75pt" o:ole="">
            <v:imagedata r:id="rId284" o:title=""/>
          </v:shape>
          <o:OLEObject Type="Embed" ProgID="AcroExch.Document.11" ShapeID="_x0000_i1035" DrawAspect="Content" ObjectID="_1459242520" r:id="rId285"/>
        </w:object>
      </w:r>
    </w:p>
    <w:p w14:paraId="43B3BC3F" w14:textId="77777777" w:rsidR="0084687F" w:rsidRDefault="008047F4" w:rsidP="006E2575">
      <w:r>
        <w:rPr>
          <w:noProof/>
          <w:lang w:bidi="ar-SA"/>
        </w:rPr>
        <w:lastRenderedPageBreak/>
        <w:pict w14:anchorId="4AD1FA85">
          <v:shape id="Text Box 999" o:spid="_x0000_s1317" type="#_x0000_t202" style="position:absolute;margin-left:507.05pt;margin-top:377.75pt;width:149.7pt;height:49.65pt;z-index:25204531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" filled="f" stroked="f">
            <v:textbox style="mso-fit-shape-to-text:t">
              <w:txbxContent>
                <w:p w14:paraId="0B51A31B" w14:textId="77777777" w:rsidR="008047F4" w:rsidRDefault="008047F4" w:rsidP="007F55F7">
                  <w:pPr>
                    <w:pStyle w:val="Caption"/>
                    <w:jc w:val="center"/>
                  </w:pPr>
                  <w:bookmarkStart w:id="1541" w:name="_Toc385422252"/>
                  <w:bookmarkStart w:id="1542" w:name="_Toc385423889"/>
                  <w:r>
                    <w:t xml:space="preserve">Drawing </w:t>
                  </w:r>
                  <w:fldSimple w:instr=" SEQ Drawing \* ARABIC ">
                    <w:r>
                      <w:rPr>
                        <w:noProof/>
                      </w:rPr>
                      <w:t>24</w:t>
                    </w:r>
                  </w:fldSimple>
                  <w:r>
                    <w:t>: Powder Platform side panel</w:t>
                  </w:r>
                  <w:bookmarkEnd w:id="1541"/>
                  <w:r>
                    <w:t xml:space="preserve"> (PZ)</w:t>
                  </w:r>
                  <w:bookmarkEnd w:id="1542"/>
                </w:p>
              </w:txbxContent>
            </v:textbox>
          </v:shape>
        </w:pict>
      </w:r>
      <w:r w:rsidR="007F55F7">
        <w:object w:dxaOrig="11881" w:dyaOrig="9180" w14:anchorId="74848A31">
          <v:shape id="_x0000_i1036" type="#_x0000_t75" style="width:684pt;height:525.75pt" o:ole="">
            <v:imagedata r:id="rId286" o:title=""/>
          </v:shape>
          <o:OLEObject Type="Embed" ProgID="AcroExch.Document.11" ShapeID="_x0000_i1036" DrawAspect="Content" ObjectID="_1459242521" r:id="rId287"/>
        </w:object>
      </w:r>
    </w:p>
    <w:p w14:paraId="61499BD2" w14:textId="77777777" w:rsidR="0084687F" w:rsidRDefault="008047F4" w:rsidP="006E2575">
      <w:r>
        <w:rPr>
          <w:noProof/>
          <w:lang w:bidi="ar-SA"/>
        </w:rPr>
        <w:lastRenderedPageBreak/>
        <w:pict w14:anchorId="1BB67DC1">
          <v:shape id="Text Box 1000" o:spid="_x0000_s1318" type="#_x0000_t202" style="position:absolute;margin-left:496.8pt;margin-top:378.4pt;width:171.55pt;height:49.65pt;z-index:25204633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" filled="f" stroked="f">
            <v:textbox style="mso-fit-shape-to-text:t">
              <w:txbxContent>
                <w:p w14:paraId="346F83BE" w14:textId="77777777" w:rsidR="008047F4" w:rsidRDefault="008047F4" w:rsidP="007F55F7">
                  <w:pPr>
                    <w:pStyle w:val="Caption"/>
                    <w:jc w:val="center"/>
                  </w:pPr>
                  <w:bookmarkStart w:id="1543" w:name="_Toc385422253"/>
                  <w:bookmarkStart w:id="1544" w:name="_Toc385423890"/>
                  <w:r>
                    <w:t xml:space="preserve">Drawing </w:t>
                  </w:r>
                  <w:fldSimple w:instr=" SEQ Drawing \* ARABIC ">
                    <w:r>
                      <w:rPr>
                        <w:noProof/>
                      </w:rPr>
                      <w:t>25</w:t>
                    </w:r>
                  </w:fldSimple>
                  <w:r>
                    <w:t>: Powder Print Platform base panel</w:t>
                  </w:r>
                  <w:bookmarkEnd w:id="1543"/>
                  <w:r>
                    <w:t xml:space="preserve"> (PZ)</w:t>
                  </w:r>
                  <w:bookmarkEnd w:id="1544"/>
                </w:p>
              </w:txbxContent>
            </v:textbox>
          </v:shape>
        </w:pict>
      </w:r>
      <w:r w:rsidR="007F55F7">
        <w:object w:dxaOrig="11881" w:dyaOrig="9180" w14:anchorId="430303A5">
          <v:shape id="_x0000_i1037" type="#_x0000_t75" style="width:684pt;height:533.2pt" o:ole="">
            <v:imagedata r:id="rId288" o:title=""/>
          </v:shape>
          <o:OLEObject Type="Embed" ProgID="AcroExch.Document.11" ShapeID="_x0000_i1037" DrawAspect="Content" ObjectID="_1459242522" r:id="rId289"/>
        </w:object>
      </w:r>
    </w:p>
    <w:p w14:paraId="5FEBA672" w14:textId="77777777" w:rsidR="0084687F" w:rsidRDefault="008047F4" w:rsidP="006E2575">
      <w:r>
        <w:rPr>
          <w:noProof/>
          <w:lang w:bidi="ar-SA"/>
        </w:rPr>
        <w:lastRenderedPageBreak/>
        <w:pict w14:anchorId="65AFA310">
          <v:shape id="Text Box 1001" o:spid="_x0000_s1319" type="#_x0000_t202" style="position:absolute;margin-left:490.55pt;margin-top:377.75pt;width:174.05pt;height:49.65pt;z-index:25204736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" filled="f" stroked="f">
            <v:textbox style="mso-fit-shape-to-text:t">
              <w:txbxContent>
                <w:p w14:paraId="53ECFFA2" w14:textId="77777777" w:rsidR="008047F4" w:rsidRDefault="008047F4" w:rsidP="007F55F7">
                  <w:pPr>
                    <w:pStyle w:val="Caption"/>
                    <w:jc w:val="center"/>
                  </w:pPr>
                  <w:bookmarkStart w:id="1545" w:name="_Toc385422254"/>
                  <w:bookmarkStart w:id="1546" w:name="_Toc385423891"/>
                  <w:r>
                    <w:t xml:space="preserve">Drawing </w:t>
                  </w:r>
                  <w:fldSimple w:instr=" SEQ Drawing \* ARABIC ">
                    <w:r>
                      <w:rPr>
                        <w:noProof/>
                      </w:rPr>
                      <w:t>26</w:t>
                    </w:r>
                  </w:fldSimple>
                  <w:r>
                    <w:t>: Powder Print Platform top panel</w:t>
                  </w:r>
                  <w:bookmarkEnd w:id="1545"/>
                  <w:r>
                    <w:t xml:space="preserve"> (PZ)</w:t>
                  </w:r>
                  <w:bookmarkEnd w:id="1546"/>
                </w:p>
              </w:txbxContent>
            </v:textbox>
          </v:shape>
        </w:pict>
      </w:r>
      <w:r w:rsidR="007F55F7">
        <w:object w:dxaOrig="11881" w:dyaOrig="9180" w14:anchorId="1E0F79A7">
          <v:shape id="_x0000_i1038" type="#_x0000_t75" style="width:684pt;height:525.75pt" o:ole="">
            <v:imagedata r:id="rId290" o:title=""/>
          </v:shape>
          <o:OLEObject Type="Embed" ProgID="AcroExch.Document.11" ShapeID="_x0000_i1038" DrawAspect="Content" ObjectID="_1459242523" r:id="rId291"/>
        </w:object>
      </w:r>
    </w:p>
    <w:p w14:paraId="6E5D577A" w14:textId="77777777" w:rsidR="0084687F" w:rsidRDefault="008047F4" w:rsidP="006E2575">
      <w:r>
        <w:rPr>
          <w:noProof/>
          <w:lang w:bidi="ar-SA"/>
        </w:rPr>
        <w:lastRenderedPageBreak/>
        <w:pict w14:anchorId="52BAB12A">
          <v:shape id="Text Box 1002" o:spid="_x0000_s1320" type="#_x0000_t202" style="position:absolute;margin-left:500.55pt;margin-top:499.85pt;width:211pt;height:38.45pt;z-index:2520483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" filled="f" stroked="f">
            <v:textbox style="mso-fit-shape-to-text:t">
              <w:txbxContent>
                <w:p w14:paraId="1B3F1202" w14:textId="77777777" w:rsidR="008047F4" w:rsidRDefault="008047F4" w:rsidP="007F55F7">
                  <w:pPr>
                    <w:pStyle w:val="Caption"/>
                    <w:jc w:val="center"/>
                  </w:pPr>
                  <w:bookmarkStart w:id="1547" w:name="_Toc385422255"/>
                  <w:bookmarkStart w:id="1548" w:name="_Toc385423892"/>
                  <w:r>
                    <w:t xml:space="preserve">Drawing </w:t>
                  </w:r>
                  <w:fldSimple w:instr=" SEQ Drawing \* ARABIC ">
                    <w:r>
                      <w:rPr>
                        <w:noProof/>
                      </w:rPr>
                      <w:t>27</w:t>
                    </w:r>
                  </w:fldSimple>
                  <w:r>
                    <w:t>: Powder Source Platform base panel</w:t>
                  </w:r>
                  <w:bookmarkEnd w:id="1547"/>
                  <w:r>
                    <w:t xml:space="preserve"> (PZ)</w:t>
                  </w:r>
                  <w:bookmarkEnd w:id="1548"/>
                </w:p>
              </w:txbxContent>
            </v:textbox>
          </v:shape>
        </w:pict>
      </w:r>
      <w:r w:rsidR="007F55F7">
        <w:object w:dxaOrig="11881" w:dyaOrig="9180" w14:anchorId="5F2B8C9F">
          <v:shape id="_x0000_i1039" type="#_x0000_t75" style="width:684pt;height:525.75pt" o:ole="">
            <v:imagedata r:id="rId292" o:title=""/>
          </v:shape>
          <o:OLEObject Type="Embed" ProgID="AcroExch.Document.11" ShapeID="_x0000_i1039" DrawAspect="Content" ObjectID="_1459242524" r:id="rId293"/>
        </w:object>
      </w:r>
    </w:p>
    <w:p w14:paraId="0DF1CB06" w14:textId="77777777" w:rsidR="0084687F" w:rsidRDefault="008047F4" w:rsidP="006E2575">
      <w:r>
        <w:rPr>
          <w:noProof/>
          <w:lang w:bidi="ar-SA"/>
        </w:rPr>
        <w:lastRenderedPageBreak/>
        <w:pict w14:anchorId="24BE8CF9">
          <v:shape id="Text Box 1003" o:spid="_x0000_s1321" type="#_x0000_t202" style="position:absolute;margin-left:477.4pt;margin-top:374.65pt;width:175.6pt;height:49.65pt;z-index:25204940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" filled="f" stroked="f">
            <v:textbox style="mso-fit-shape-to-text:t">
              <w:txbxContent>
                <w:p w14:paraId="3F2F837A" w14:textId="77777777" w:rsidR="008047F4" w:rsidRDefault="008047F4" w:rsidP="007F55F7">
                  <w:pPr>
                    <w:pStyle w:val="Caption"/>
                    <w:jc w:val="center"/>
                  </w:pPr>
                  <w:bookmarkStart w:id="1549" w:name="_Toc385422256"/>
                  <w:bookmarkStart w:id="1550" w:name="_Toc385423893"/>
                  <w:r>
                    <w:t xml:space="preserve">Drawing </w:t>
                  </w:r>
                  <w:fldSimple w:instr=" SEQ Drawing \* ARABIC ">
                    <w:r>
                      <w:rPr>
                        <w:noProof/>
                      </w:rPr>
                      <w:t>28</w:t>
                    </w:r>
                  </w:fldSimple>
                  <w:r>
                    <w:t>: Powder Source Platform top panel</w:t>
                  </w:r>
                  <w:bookmarkEnd w:id="1549"/>
                  <w:r>
                    <w:t xml:space="preserve"> (PZ)</w:t>
                  </w:r>
                  <w:bookmarkEnd w:id="1550"/>
                </w:p>
              </w:txbxContent>
            </v:textbox>
          </v:shape>
        </w:pict>
      </w:r>
      <w:r w:rsidR="007F55F7">
        <w:object w:dxaOrig="11881" w:dyaOrig="9180" w14:anchorId="3D3304CC">
          <v:shape id="_x0000_i1040" type="#_x0000_t75" style="width:676.8pt;height:518.4pt" o:ole="">
            <v:imagedata r:id="rId294" o:title=""/>
          </v:shape>
          <o:OLEObject Type="Embed" ProgID="AcroExch.Document.11" ShapeID="_x0000_i1040" DrawAspect="Content" ObjectID="_1459242525" r:id="rId295"/>
        </w:object>
      </w:r>
    </w:p>
    <w:p w14:paraId="100667A5" w14:textId="77777777" w:rsidR="0084687F" w:rsidRDefault="008047F4" w:rsidP="006E2575">
      <w:r>
        <w:rPr>
          <w:noProof/>
          <w:lang w:bidi="ar-SA"/>
        </w:rPr>
        <w:lastRenderedPageBreak/>
        <w:pict w14:anchorId="694BE5DE">
          <v:shape id="Text Box 1004" o:spid="_x0000_s1322" type="#_x0000_t202" style="position:absolute;margin-left:507.05pt;margin-top:380.3pt;width:149.7pt;height:38.45pt;z-index:25205043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" filled="f" stroked="f">
            <v:textbox style="mso-fit-shape-to-text:t">
              <w:txbxContent>
                <w:p w14:paraId="01DAA6EA" w14:textId="77777777" w:rsidR="008047F4" w:rsidRDefault="008047F4" w:rsidP="007F55F7">
                  <w:pPr>
                    <w:pStyle w:val="Caption"/>
                    <w:jc w:val="center"/>
                  </w:pPr>
                  <w:bookmarkStart w:id="1551" w:name="_Toc385422257"/>
                  <w:bookmarkStart w:id="1552" w:name="_Toc385423894"/>
                  <w:r>
                    <w:t xml:space="preserve">Drawing </w:t>
                  </w:r>
                  <w:fldSimple w:instr=" SEQ Drawing \* ARABIC ">
                    <w:r>
                      <w:rPr>
                        <w:noProof/>
                      </w:rPr>
                      <w:t>29</w:t>
                    </w:r>
                  </w:fldSimple>
                  <w:r>
                    <w:t>: Side Panel A</w:t>
                  </w:r>
                  <w:bookmarkEnd w:id="1551"/>
                  <w:r>
                    <w:t xml:space="preserve"> (PZ)</w:t>
                  </w:r>
                  <w:bookmarkEnd w:id="1552"/>
                </w:p>
              </w:txbxContent>
            </v:textbox>
          </v:shape>
        </w:pict>
      </w:r>
      <w:r w:rsidR="007F55F7">
        <w:object w:dxaOrig="11881" w:dyaOrig="9180" w14:anchorId="1FBE54BC">
          <v:shape id="_x0000_i1041" type="#_x0000_t75" style="width:684pt;height:525.6pt" o:ole="">
            <v:imagedata r:id="rId296" o:title=""/>
          </v:shape>
          <o:OLEObject Type="Embed" ProgID="AcroExch.Document.11" ShapeID="_x0000_i1041" DrawAspect="Content" ObjectID="_1459242526" r:id="rId297"/>
        </w:object>
      </w:r>
    </w:p>
    <w:p w14:paraId="60C2DCD6" w14:textId="77777777" w:rsidR="0084687F" w:rsidRDefault="008047F4" w:rsidP="006E2575">
      <w:r>
        <w:rPr>
          <w:noProof/>
          <w:lang w:bidi="ar-SA"/>
        </w:rPr>
        <w:lastRenderedPageBreak/>
        <w:pict w14:anchorId="63C57707">
          <v:shape id="Text Box 1005" o:spid="_x0000_s1323" type="#_x0000_t202" style="position:absolute;margin-left:508.95pt;margin-top:384pt;width:149.7pt;height:38.45pt;z-index:25205145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" filled="f" stroked="f">
            <v:textbox style="mso-fit-shape-to-text:t">
              <w:txbxContent>
                <w:p w14:paraId="4E7E28B4" w14:textId="77777777" w:rsidR="008047F4" w:rsidRDefault="008047F4" w:rsidP="007F55F7">
                  <w:pPr>
                    <w:pStyle w:val="Caption"/>
                    <w:jc w:val="center"/>
                  </w:pPr>
                  <w:bookmarkStart w:id="1553" w:name="_Toc385422258"/>
                  <w:bookmarkStart w:id="1554" w:name="_Toc385423895"/>
                  <w:r>
                    <w:t xml:space="preserve">Drawing </w:t>
                  </w:r>
                  <w:fldSimple w:instr=" SEQ Drawing \* ARABIC ">
                    <w:r>
                      <w:rPr>
                        <w:noProof/>
                      </w:rPr>
                      <w:t>30</w:t>
                    </w:r>
                  </w:fldSimple>
                  <w:r>
                    <w:t>: Side Panel B</w:t>
                  </w:r>
                  <w:bookmarkEnd w:id="1553"/>
                  <w:r>
                    <w:t xml:space="preserve"> (PZ)</w:t>
                  </w:r>
                  <w:bookmarkEnd w:id="1554"/>
                </w:p>
              </w:txbxContent>
            </v:textbox>
          </v:shape>
        </w:pict>
      </w:r>
      <w:r w:rsidR="007F55F7">
        <w:object w:dxaOrig="11881" w:dyaOrig="9180" w14:anchorId="2974335E">
          <v:shape id="_x0000_i1042" type="#_x0000_t75" style="width:684pt;height:532.8pt" o:ole="">
            <v:imagedata r:id="rId298" o:title=""/>
          </v:shape>
          <o:OLEObject Type="Embed" ProgID="AcroExch.Document.11" ShapeID="_x0000_i1042" DrawAspect="Content" ObjectID="_1459242527" r:id="rId299"/>
        </w:object>
      </w:r>
    </w:p>
    <w:p w14:paraId="2E9EEAEA" w14:textId="77777777" w:rsidR="0084687F" w:rsidRDefault="008047F4" w:rsidP="006E2575">
      <w:r>
        <w:rPr>
          <w:noProof/>
          <w:lang w:bidi="ar-SA"/>
        </w:rPr>
        <w:lastRenderedPageBreak/>
        <w:pict w14:anchorId="69E35F3C">
          <v:shape id="Text Box 1006" o:spid="_x0000_s1324" type="#_x0000_t202" style="position:absolute;margin-left:484.3pt;margin-top:375.9pt;width:168.7pt;height:49.65pt;z-index:25205248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" filled="f" stroked="f">
            <v:textbox style="mso-fit-shape-to-text:t">
              <w:txbxContent>
                <w:p w14:paraId="7E0A5CE3" w14:textId="77777777" w:rsidR="008047F4" w:rsidRDefault="008047F4" w:rsidP="007F55F7">
                  <w:pPr>
                    <w:pStyle w:val="Caption"/>
                    <w:jc w:val="center"/>
                  </w:pPr>
                  <w:bookmarkStart w:id="1555" w:name="_Toc385422259"/>
                  <w:bookmarkStart w:id="1556" w:name="_Toc385423896"/>
                  <w:r>
                    <w:t xml:space="preserve">Drawing </w:t>
                  </w:r>
                  <w:fldSimple w:instr=" SEQ Drawing \* ARABIC ">
                    <w:r>
                      <w:rPr>
                        <w:noProof/>
                      </w:rPr>
                      <w:t>31</w:t>
                    </w:r>
                  </w:fldSimple>
                  <w:r>
                    <w:t>: Teflon - Powder Print Platform</w:t>
                  </w:r>
                  <w:bookmarkEnd w:id="1555"/>
                  <w:r>
                    <w:t xml:space="preserve"> (PZ)</w:t>
                  </w:r>
                  <w:bookmarkEnd w:id="1556"/>
                </w:p>
              </w:txbxContent>
            </v:textbox>
          </v:shape>
        </w:pict>
      </w:r>
      <w:r w:rsidR="007F55F7">
        <w:object w:dxaOrig="11881" w:dyaOrig="9180" w14:anchorId="52C96294">
          <v:shape id="_x0000_i1043" type="#_x0000_t75" style="width:684pt;height:525.6pt" o:ole="">
            <v:imagedata r:id="rId300" o:title=""/>
          </v:shape>
          <o:OLEObject Type="Embed" ProgID="AcroExch.Document.11" ShapeID="_x0000_i1043" DrawAspect="Content" ObjectID="_1459242528" r:id="rId301"/>
        </w:object>
      </w:r>
    </w:p>
    <w:p w14:paraId="21A6DF70" w14:textId="77777777" w:rsidR="0084687F" w:rsidRDefault="008047F4" w:rsidP="006E2575">
      <w:r>
        <w:rPr>
          <w:noProof/>
          <w:lang w:bidi="ar-SA"/>
        </w:rPr>
        <w:lastRenderedPageBreak/>
        <w:pict w14:anchorId="12D7A32E">
          <v:shape id="Text Box 1007" o:spid="_x0000_s1325" type="#_x0000_t202" style="position:absolute;margin-left:494.95pt;margin-top:380.9pt;width:162.5pt;height:49.65pt;z-index:25205350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" filled="f" stroked="f">
            <v:textbox style="mso-fit-shape-to-text:t">
              <w:txbxContent>
                <w:p w14:paraId="35AA8440" w14:textId="77777777" w:rsidR="008047F4" w:rsidRDefault="008047F4" w:rsidP="007F55F7">
                  <w:pPr>
                    <w:pStyle w:val="Caption"/>
                    <w:jc w:val="center"/>
                  </w:pPr>
                  <w:bookmarkStart w:id="1557" w:name="_Toc385422260"/>
                  <w:bookmarkStart w:id="1558" w:name="_Toc385423897"/>
                  <w:r>
                    <w:t xml:space="preserve">Drawing </w:t>
                  </w:r>
                  <w:fldSimple w:instr=" SEQ Drawing \* ARABIC ">
                    <w:r>
                      <w:rPr>
                        <w:noProof/>
                      </w:rPr>
                      <w:t>32</w:t>
                    </w:r>
                  </w:fldSimple>
                  <w:r>
                    <w:t>: Teflon - Powder Source Platform</w:t>
                  </w:r>
                  <w:bookmarkEnd w:id="1557"/>
                  <w:r>
                    <w:t xml:space="preserve"> (PZ)</w:t>
                  </w:r>
                  <w:bookmarkEnd w:id="1558"/>
                </w:p>
              </w:txbxContent>
            </v:textbox>
          </v:shape>
        </w:pict>
      </w:r>
      <w:r w:rsidR="007F55F7">
        <w:object w:dxaOrig="11881" w:dyaOrig="9180" w14:anchorId="759BE643">
          <v:shape id="_x0000_i1044" type="#_x0000_t75" style="width:676.8pt;height:525.6pt" o:ole="">
            <v:imagedata r:id="rId302" o:title=""/>
          </v:shape>
          <o:OLEObject Type="Embed" ProgID="AcroExch.Document.11" ShapeID="_x0000_i1044" DrawAspect="Content" ObjectID="_1459242529" r:id="rId303"/>
        </w:object>
      </w:r>
    </w:p>
    <w:p w14:paraId="19D689A8" w14:textId="77777777" w:rsidR="0084687F" w:rsidRDefault="008047F4" w:rsidP="006E2575">
      <w:r>
        <w:rPr>
          <w:noProof/>
          <w:lang w:bidi="ar-SA"/>
        </w:rPr>
        <w:lastRenderedPageBreak/>
        <w:pict w14:anchorId="78DD8E46">
          <v:shape id="Text Box 1008" o:spid="_x0000_s1326" type="#_x0000_t202" style="position:absolute;margin-left:505.85pt;margin-top:384.65pt;width:149.7pt;height:38.45pt;z-index:25205452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" filled="f" stroked="f">
            <v:textbox style="mso-fit-shape-to-text:t">
              <w:txbxContent>
                <w:p w14:paraId="4980F2F5" w14:textId="77777777" w:rsidR="008047F4" w:rsidRDefault="008047F4" w:rsidP="007F55F7">
                  <w:pPr>
                    <w:pStyle w:val="Caption"/>
                    <w:jc w:val="center"/>
                  </w:pPr>
                  <w:bookmarkStart w:id="1559" w:name="_Toc385422261"/>
                  <w:bookmarkStart w:id="1560" w:name="_Toc385423898"/>
                  <w:r>
                    <w:t xml:space="preserve">Drawing </w:t>
                  </w:r>
                  <w:fldSimple w:instr=" SEQ Drawing \* ARABIC ">
                    <w:r>
                      <w:rPr>
                        <w:noProof/>
                      </w:rPr>
                      <w:t>33</w:t>
                    </w:r>
                  </w:fldSimple>
                  <w:r>
                    <w:t>: Wood Spacer</w:t>
                  </w:r>
                  <w:bookmarkEnd w:id="1559"/>
                  <w:r>
                    <w:t xml:space="preserve"> (PZ)</w:t>
                  </w:r>
                  <w:bookmarkEnd w:id="1560"/>
                </w:p>
              </w:txbxContent>
            </v:textbox>
          </v:shape>
        </w:pict>
      </w:r>
      <w:r w:rsidR="007F55F7">
        <w:object w:dxaOrig="11881" w:dyaOrig="9180" w14:anchorId="66A81009">
          <v:shape id="_x0000_i1045" type="#_x0000_t75" style="width:684pt;height:525.6pt" o:ole="">
            <v:imagedata r:id="rId304" o:title=""/>
          </v:shape>
          <o:OLEObject Type="Embed" ProgID="AcroExch.Document.11" ShapeID="_x0000_i1045" DrawAspect="Content" ObjectID="_1459242530" r:id="rId305"/>
        </w:object>
      </w:r>
    </w:p>
    <w:p w14:paraId="566BADD3" w14:textId="77777777" w:rsidR="0084687F" w:rsidRDefault="008047F4" w:rsidP="006E2575">
      <w:r>
        <w:rPr>
          <w:noProof/>
          <w:lang w:bidi="ar-SA"/>
        </w:rPr>
        <w:lastRenderedPageBreak/>
        <w:pict w14:anchorId="587C05CE">
          <v:shape id="Text Box 1009" o:spid="_x0000_s1327" type="#_x0000_t202" style="position:absolute;margin-left:510.85pt;margin-top:382.8pt;width:149.7pt;height:38.45pt;z-index:25205555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" filled="f" stroked="f">
            <v:textbox style="mso-fit-shape-to-text:t">
              <w:txbxContent>
                <w:p w14:paraId="5003304B" w14:textId="77777777" w:rsidR="008047F4" w:rsidRDefault="008047F4" w:rsidP="002C5BA1">
                  <w:pPr>
                    <w:pStyle w:val="Caption"/>
                    <w:jc w:val="center"/>
                  </w:pPr>
                  <w:bookmarkStart w:id="1561" w:name="_Toc385422262"/>
                  <w:bookmarkStart w:id="1562" w:name="_Toc385423899"/>
                  <w:r>
                    <w:t xml:space="preserve">Drawing </w:t>
                  </w:r>
                  <w:fldSimple w:instr=" SEQ Drawing \* ARABIC ">
                    <w:r>
                      <w:rPr>
                        <w:noProof/>
                      </w:rPr>
                      <w:t>34</w:t>
                    </w:r>
                  </w:fldSimple>
                  <w:r>
                    <w:t>: Z Motor Screw</w:t>
                  </w:r>
                  <w:bookmarkEnd w:id="1561"/>
                  <w:r>
                    <w:t xml:space="preserve"> (PZ)</w:t>
                  </w:r>
                  <w:bookmarkEnd w:id="1562"/>
                </w:p>
              </w:txbxContent>
            </v:textbox>
          </v:shape>
        </w:pict>
      </w:r>
      <w:r w:rsidR="002C5BA1">
        <w:object w:dxaOrig="11881" w:dyaOrig="9180" w14:anchorId="28F79631">
          <v:shape id="_x0000_i1046" type="#_x0000_t75" style="width:684pt;height:532.8pt" o:ole="">
            <v:imagedata r:id="rId306" o:title=""/>
          </v:shape>
          <o:OLEObject Type="Embed" ProgID="AcroExch.Document.11" ShapeID="_x0000_i1046" DrawAspect="Content" ObjectID="_1459242531" r:id="rId307"/>
        </w:object>
      </w:r>
    </w:p>
    <w:p w14:paraId="7BF84F8A" w14:textId="77777777" w:rsidR="0084687F" w:rsidRDefault="008047F4" w:rsidP="006E2575">
      <w:r>
        <w:rPr>
          <w:noProof/>
          <w:lang w:bidi="ar-SA"/>
        </w:rPr>
        <w:lastRenderedPageBreak/>
        <w:pict w14:anchorId="3D498DEC">
          <v:shape id="Text Box 1010" o:spid="_x0000_s1328" type="#_x0000_t202" style="position:absolute;margin-left:470.75pt;margin-top:494.25pt;width:191.95pt;height:49.65pt;z-index:25205657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" filled="f" stroked="f">
            <v:textbox style="mso-fit-shape-to-text:t">
              <w:txbxContent>
                <w:p w14:paraId="041C9DCE" w14:textId="77777777" w:rsidR="008047F4" w:rsidRDefault="008047F4" w:rsidP="002C5BA1">
                  <w:pPr>
                    <w:pStyle w:val="Caption"/>
                    <w:jc w:val="center"/>
                  </w:pPr>
                  <w:bookmarkStart w:id="1563" w:name="_Toc385422263"/>
                  <w:bookmarkStart w:id="1564" w:name="_Toc385423900"/>
                  <w:r>
                    <w:t xml:space="preserve">Drawing </w:t>
                  </w:r>
                  <w:fldSimple w:instr=" SEQ Drawing \* ARABIC ">
                    <w:r>
                      <w:rPr>
                        <w:noProof/>
                      </w:rPr>
                      <w:t>35</w:t>
                    </w:r>
                  </w:fldSimple>
                  <w:r>
                    <w:t xml:space="preserve">: Ink Assembly - </w:t>
                  </w:r>
                  <w:proofErr w:type="spellStart"/>
                  <w:r>
                    <w:t>plexiglass</w:t>
                  </w:r>
                  <w:proofErr w:type="spellEnd"/>
                  <w:r>
                    <w:t xml:space="preserve"> mounting plate</w:t>
                  </w:r>
                  <w:bookmarkEnd w:id="1563"/>
                  <w:r>
                    <w:t xml:space="preserve"> (PZ)</w:t>
                  </w:r>
                  <w:bookmarkEnd w:id="1564"/>
                </w:p>
              </w:txbxContent>
            </v:textbox>
          </v:shape>
        </w:pict>
      </w:r>
      <w:r w:rsidR="0007103D">
        <w:object w:dxaOrig="11881" w:dyaOrig="9180" w14:anchorId="49D67272">
          <v:shape id="_x0000_i1047" type="#_x0000_t75" style="width:669.6pt;height:518.4pt" o:ole="">
            <v:imagedata r:id="rId308" o:title=""/>
          </v:shape>
          <o:OLEObject Type="Embed" ProgID="AcroExch.Document.11" ShapeID="_x0000_i1047" DrawAspect="Content" ObjectID="_1459242532" r:id="rId309"/>
        </w:object>
      </w:r>
    </w:p>
    <w:p w14:paraId="001063D0" w14:textId="77777777" w:rsidR="00A75315" w:rsidRDefault="00A75315" w:rsidP="006E2575"/>
    <w:p w14:paraId="0FD1CDA6" w14:textId="77777777" w:rsidR="00A75315" w:rsidRDefault="00A75315" w:rsidP="006E2575"/>
    <w:p w14:paraId="7ECB1DC9" w14:textId="77777777" w:rsidR="00A75315" w:rsidRDefault="00A75315" w:rsidP="006E2575"/>
    <w:p w14:paraId="5142B6A0" w14:textId="77777777" w:rsidR="00A75315" w:rsidRDefault="00A75315" w:rsidP="006E2575"/>
    <w:p w14:paraId="076503A7" w14:textId="77777777" w:rsidR="00A75315" w:rsidRDefault="00A75315" w:rsidP="006E2575"/>
    <w:p w14:paraId="4949C3E2" w14:textId="77777777" w:rsidR="00A75315" w:rsidRDefault="00A75315" w:rsidP="006E2575"/>
    <w:p w14:paraId="2DEC8101" w14:textId="77777777" w:rsidR="00A75315" w:rsidRDefault="00A75315" w:rsidP="006E2575"/>
    <w:p w14:paraId="651DDD46" w14:textId="77777777" w:rsidR="00A75315" w:rsidRDefault="00A75315" w:rsidP="006E2575"/>
    <w:p w14:paraId="45BEC56F" w14:textId="77777777" w:rsidR="00A75315" w:rsidRDefault="00A75315" w:rsidP="006E2575"/>
    <w:p w14:paraId="42A90898" w14:textId="77777777" w:rsidR="00A75315" w:rsidRDefault="00A75315" w:rsidP="006E2575"/>
    <w:p w14:paraId="69BB7DD1" w14:textId="77777777" w:rsidR="00A75315" w:rsidRDefault="00A75315" w:rsidP="006E2575"/>
    <w:p w14:paraId="58D6A985" w14:textId="77777777" w:rsidR="00A75315" w:rsidRDefault="00A75315" w:rsidP="006E2575"/>
    <w:p w14:paraId="3E32310D" w14:textId="77777777" w:rsidR="00A75315" w:rsidRDefault="00A75315" w:rsidP="006E2575"/>
    <w:p w14:paraId="2690A27B" w14:textId="77777777" w:rsidR="00A75315" w:rsidRDefault="00A75315" w:rsidP="006E2575"/>
    <w:p w14:paraId="15B60B99" w14:textId="77777777" w:rsidR="00A75315" w:rsidRDefault="00A75315" w:rsidP="006E2575"/>
    <w:p w14:paraId="03E7A7EE" w14:textId="77777777" w:rsidR="00A75315" w:rsidRDefault="008047F4" w:rsidP="006E2575">
      <w:r>
        <w:rPr>
          <w:noProof/>
          <w:lang w:bidi="ar-SA"/>
        </w:rPr>
        <w:pict w14:anchorId="42F165D7">
          <v:group id="Group 759" o:spid="_x0000_s1329" style="position:absolute;margin-left:-4.35pt;margin-top:-377.5pt;width:732.05pt;height:558.65pt;z-index:252013568" coordorigin="554,601" coordsize="14641,1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">
            <v:group id="Group 760" o:spid="_x0000_s1330" style="position:absolute;left:588;top:601;width:14607;height:11173" coordorigin="588,601" coordsize="14607,11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AutoShape 761" o:spid="_x0000_s1331" type="#_x0000_t32" style="position:absolute;left:3649;top:4163;width:34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rEL8UAAADbAAAADwAAAGRycy9kb3ducmV2LnhtbESPQWsCMRSE7wX/Q3hCL8XNWuhSVqOs&#10;BaEWPKj1/ty8bkI3L+sm6vbfN4WCx2FmvmHmy8G14kp9sJ4VTLMcBHHtteVGwedhPXkFESKyxtYz&#10;KfihAMvF6GGOpfY33tF1HxuRIBxKVGBi7EopQ23IYch8R5y8L987jEn2jdQ93hLctfI5zwvp0HJa&#10;MNjRm6H6e39xCrab6ao6Gbv52J3t9mV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rEL8UAAADbAAAADwAAAAAAAAAA&#10;AAAAAAChAgAAZHJzL2Rvd25yZXYueG1sUEsFBgAAAAAEAAQA+QAAAJMDAAAAAA==&#10;"/>
              <v:group id="Group 762" o:spid="_x0000_s1332" style="position:absolute;left:588;top:601;width:14607;height:11173" coordorigin="588,601" coordsize="14607,11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AutoShape 763" o:spid="_x0000_s1333" type="#_x0000_t32" style="position:absolute;left:4559;top:1840;width:22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1FLb8AAADbAAAADwAAAGRycy9kb3ducmV2LnhtbERPTYvCMBC9C/6HMIIX0bQeRKpRFkFY&#10;PAhqDx6HZLYt20y6SbbWf28OgsfH+97uB9uKnnxoHCvIFxkIYu1Mw5WC8nacr0GEiGywdUwKnhRg&#10;vxuPtlgY9+AL9ddYiRTCoUAFdYxdIWXQNVkMC9cRJ+7HeYsxQV9J4/GRwm0rl1m2khYbTg01dnSo&#10;Sf9e/62C5lSey372F71en/K7z8Pt3mqlppPhawMi0hA/4rf72yhYpbHp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1FLb8AAADbAAAADwAAAAAAAAAAAAAAAACh&#10;AgAAZHJzL2Rvd25yZXYueG1sUEsFBgAAAAAEAAQA+QAAAI0DAAAAAA==&#10;"/>
                <v:shape id="AutoShape 764" o:spid="_x0000_s1334" type="#_x0000_t32" style="position:absolute;left:4559;top:1840;width:0;height:198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QXcUAAADbAAAADwAAAGRycy9kb3ducmV2LnhtbESPQWsCMRSE7wX/Q3hCL6VmFSrt1iir&#10;IFTBg9v2/rp5boKbl3UTdfvvTaHgcZiZb5jZoneNuFAXrGcF41EGgrjy2nKt4Otz/fwKIkRkjY1n&#10;UvBLARbzwcMMc+2vvKdLGWuRIBxyVGBibHMpQ2XIYRj5ljh5B985jEl2tdQdXhPcNXKSZVPp0HJa&#10;MNjSylB1LM9OwW4zXhY/xm62+5PdvayL5lw/fSv1OOyLdxCR+ngP/7c/tILpG/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QXcUAAADbAAAADwAAAAAAAAAA&#10;AAAAAAChAgAAZHJzL2Rvd25yZXYueG1sUEsFBgAAAAAEAAQA+QAAAJMDAAAAAA==&#10;"/>
                <v:shape id="AutoShape 765" o:spid="_x0000_s1335" type="#_x0000_t32" style="position:absolute;left:3649;top:3822;width:9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ZvHcEAAADbAAAADwAAAGRycy9kb3ducmV2LnhtbERPTWsCMRC9C/0PYQpeRLMK1rI1yioI&#10;WvCg1vt0M92EbibrJur675tDwePjfc+XnavFjdpgPSsYjzIQxKXXlisFX6fN8B1EiMgaa8+k4EEB&#10;louX3hxz7e98oNsxViKFcMhRgYmxyaUMpSGHYeQb4sT9+NZhTLCtpG7xnsJdLSdZ9iYdWk4NBhta&#10;Gyp/j1enYL8br4pvY3efh4vdTzdFfa0GZ6X6r13xASJSF5/if/dWK5il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1m8dwQAAANsAAAAPAAAAAAAAAAAAAAAA&#10;AKECAABkcnMvZG93bnJldi54bWxQSwUGAAAAAAQABAD5AAAAjwMAAAAA&#10;"/>
                <v:group id="Group 766" o:spid="_x0000_s1336" style="position:absolute;left:588;top:601;width:14607;height:11173" coordorigin="588,601" coordsize="14607,11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Text Box 767" o:spid="_x0000_s1337" type="#_x0000_t202" style="position:absolute;left:13692;top:1280;width:1226;height:1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daMYA&#10;AADbAAAADwAAAGRycy9kb3ducmV2LnhtbESP3WrCQBSE7wu+w3IEb0rd6EW1aTYSFMHiD63tAxyy&#10;p0k0ezZkV5P26V2h0MthZr5hkkVvanGl1lWWFUzGEQji3OqKCwVfn+unOQjnkTXWlknBDzlYpIOH&#10;BGNtO/6g69EXIkDYxaig9L6JpXR5SQbd2DbEwfu2rUEfZFtI3WIX4KaW0yh6lgYrDgslNrQsKT8f&#10;L0bB0j92u8z9ZqeDdNvtqt6/528vSo2GffYKwlPv/8N/7Y1WMJvC/Uv4A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daMYAAADbAAAADwAAAAAAAAAAAAAAAACYAgAAZHJz&#10;L2Rvd25yZXYueG1sUEsFBgAAAAAEAAQA9QAAAIsDAAAAAA==&#10;" fillcolor="#76923c [2406]">
                    <v:textbox>
                      <w:txbxContent>
                        <w:p w14:paraId="6EC5600F" w14:textId="77777777" w:rsidR="008047F4" w:rsidRPr="008654EF" w:rsidRDefault="008047F4" w:rsidP="0084687F">
                          <w:pPr>
                            <w:pStyle w:val="NoSpacing"/>
                            <w:rPr>
                              <w:b/>
                              <w:color w:val="FFFFFF" w:themeColor="background1"/>
                            </w:rPr>
                          </w:pPr>
                          <w:r>
                            <w:rPr>
                              <w:b/>
                              <w:color w:val="FFFFFF" w:themeColor="background1"/>
                            </w:rPr>
                            <w:t>Stepper motor</w:t>
                          </w:r>
                        </w:p>
                        <w:p w14:paraId="25031CA8" w14:textId="77777777" w:rsidR="008047F4" w:rsidRPr="008654EF" w:rsidRDefault="008047F4" w:rsidP="0084687F">
                          <w:pPr>
                            <w:pStyle w:val="NoSpacing"/>
                            <w:rPr>
                              <w:b/>
                              <w:color w:val="FFFFFF" w:themeColor="background1"/>
                              <w:sz w:val="14"/>
                            </w:rPr>
                          </w:pPr>
                          <w:r w:rsidRPr="008654EF">
                            <w:rPr>
                              <w:b/>
                              <w:color w:val="FFFFFF" w:themeColor="background1"/>
                              <w:sz w:val="14"/>
                            </w:rPr>
                            <w:t>A</w:t>
                          </w:r>
                        </w:p>
                        <w:p w14:paraId="036F2097" w14:textId="77777777" w:rsidR="008047F4" w:rsidRPr="008654EF" w:rsidRDefault="008047F4" w:rsidP="0084687F">
                          <w:pPr>
                            <w:pStyle w:val="NoSpacing"/>
                            <w:rPr>
                              <w:b/>
                              <w:color w:val="FFFFFF" w:themeColor="background1"/>
                              <w:sz w:val="14"/>
                            </w:rPr>
                          </w:pPr>
                          <w:r w:rsidRPr="008654EF">
                            <w:rPr>
                              <w:b/>
                              <w:color w:val="FFFFFF" w:themeColor="background1"/>
                              <w:sz w:val="14"/>
                            </w:rPr>
                            <w:t>A'</w:t>
                          </w:r>
                        </w:p>
                        <w:p w14:paraId="5942063D" w14:textId="77777777" w:rsidR="008047F4" w:rsidRPr="008654EF" w:rsidRDefault="008047F4" w:rsidP="0084687F">
                          <w:pPr>
                            <w:pStyle w:val="NoSpacing"/>
                            <w:rPr>
                              <w:b/>
                              <w:color w:val="FFFFFF" w:themeColor="background1"/>
                              <w:sz w:val="14"/>
                            </w:rPr>
                          </w:pPr>
                          <w:r w:rsidRPr="008654EF">
                            <w:rPr>
                              <w:b/>
                              <w:color w:val="FFFFFF" w:themeColor="background1"/>
                              <w:sz w:val="14"/>
                            </w:rPr>
                            <w:t>B</w:t>
                          </w:r>
                        </w:p>
                        <w:p w14:paraId="54F633A4" w14:textId="77777777" w:rsidR="008047F4" w:rsidRPr="008654EF" w:rsidRDefault="008047F4" w:rsidP="0084687F">
                          <w:pPr>
                            <w:pStyle w:val="NoSpacing"/>
                            <w:rPr>
                              <w:b/>
                              <w:color w:val="FFFFFF" w:themeColor="background1"/>
                              <w:sz w:val="14"/>
                            </w:rPr>
                          </w:pPr>
                          <w:r w:rsidRPr="008654EF">
                            <w:rPr>
                              <w:b/>
                              <w:color w:val="FFFFFF" w:themeColor="background1"/>
                              <w:sz w:val="14"/>
                            </w:rPr>
                            <w:t>B'</w:t>
                          </w:r>
                        </w:p>
                        <w:p w14:paraId="0428007C" w14:textId="77777777" w:rsidR="008047F4" w:rsidRDefault="008047F4" w:rsidP="0084687F">
                          <w:pPr>
                            <w:pStyle w:val="NoSpacing"/>
                            <w:jc w:val="right"/>
                            <w:rPr>
                              <w:sz w:val="14"/>
                            </w:rPr>
                          </w:pPr>
                        </w:p>
                        <w:p w14:paraId="0DA749BA" w14:textId="77777777" w:rsidR="008047F4" w:rsidRPr="00A27FE5" w:rsidRDefault="008047F4" w:rsidP="0084687F">
                          <w:pPr>
                            <w:pStyle w:val="NoSpacing"/>
                            <w:jc w:val="right"/>
                            <w:rPr>
                              <w:sz w:val="14"/>
                            </w:rPr>
                          </w:pPr>
                        </w:p>
                        <w:p w14:paraId="65C40C48" w14:textId="77777777" w:rsidR="008047F4" w:rsidRDefault="008047F4" w:rsidP="0084687F">
                          <w:pPr>
                            <w:pStyle w:val="NoSpacing"/>
                          </w:pPr>
                        </w:p>
                      </w:txbxContent>
                    </v:textbox>
                  </v:shape>
                  <v:shape id="Text Box 768" o:spid="_x0000_s1338" type="#_x0000_t202" style="position:absolute;left:13692;top:4221;width:1226;height:1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488UA&#10;AADbAAAADwAAAGRycy9kb3ducmV2LnhtbESP0WrCQBRE34X+w3ILvhTdaKHa6CpBESpqadUPuGSv&#10;Sdrs3ZBdTfTr3ULBx2FmzjDTeWtKcaHaFZYVDPoRCOLU6oIzBcfDqjcG4TyyxtIyKbiSg/nsqTPF&#10;WNuGv+my95kIEHYxKsi9r2IpXZqTQde3FXHwTrY26IOsM6lrbALclHIYRW/SYMFhIceKFjmlv/uz&#10;UbDwL802cbfk51O6zWZZ7r7S9btS3ec2mYDw1PpH+L/9oRWMXuHvS/gB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K/jzxQAAANsAAAAPAAAAAAAAAAAAAAAAAJgCAABkcnMv&#10;ZG93bnJldi54bWxQSwUGAAAAAAQABAD1AAAAigMAAAAA&#10;" fillcolor="#76923c [2406]">
                    <v:textbox>
                      <w:txbxContent>
                        <w:p w14:paraId="0E515977" w14:textId="77777777" w:rsidR="008047F4" w:rsidRPr="008654EF" w:rsidRDefault="008047F4" w:rsidP="0084687F">
                          <w:pPr>
                            <w:pStyle w:val="NoSpacing"/>
                            <w:rPr>
                              <w:b/>
                              <w:color w:val="FFFFFF" w:themeColor="background1"/>
                            </w:rPr>
                          </w:pPr>
                          <w:r>
                            <w:rPr>
                              <w:b/>
                              <w:color w:val="FFFFFF" w:themeColor="background1"/>
                            </w:rPr>
                            <w:t>Stepper motor</w:t>
                          </w:r>
                        </w:p>
                        <w:p w14:paraId="61E1E400" w14:textId="77777777" w:rsidR="008047F4" w:rsidRPr="008654EF" w:rsidRDefault="008047F4" w:rsidP="0084687F">
                          <w:pPr>
                            <w:pStyle w:val="NoSpacing"/>
                            <w:rPr>
                              <w:b/>
                              <w:color w:val="FFFFFF" w:themeColor="background1"/>
                              <w:sz w:val="14"/>
                            </w:rPr>
                          </w:pPr>
                          <w:r w:rsidRPr="008654EF">
                            <w:rPr>
                              <w:b/>
                              <w:color w:val="FFFFFF" w:themeColor="background1"/>
                              <w:sz w:val="14"/>
                            </w:rPr>
                            <w:t>A</w:t>
                          </w:r>
                        </w:p>
                        <w:p w14:paraId="31F4AF90" w14:textId="77777777" w:rsidR="008047F4" w:rsidRPr="008654EF" w:rsidRDefault="008047F4" w:rsidP="0084687F">
                          <w:pPr>
                            <w:pStyle w:val="NoSpacing"/>
                            <w:rPr>
                              <w:b/>
                              <w:color w:val="FFFFFF" w:themeColor="background1"/>
                              <w:sz w:val="14"/>
                            </w:rPr>
                          </w:pPr>
                          <w:r w:rsidRPr="008654EF">
                            <w:rPr>
                              <w:b/>
                              <w:color w:val="FFFFFF" w:themeColor="background1"/>
                              <w:sz w:val="14"/>
                            </w:rPr>
                            <w:t>A'</w:t>
                          </w:r>
                        </w:p>
                        <w:p w14:paraId="12FFFFCE" w14:textId="77777777" w:rsidR="008047F4" w:rsidRPr="008654EF" w:rsidRDefault="008047F4" w:rsidP="0084687F">
                          <w:pPr>
                            <w:pStyle w:val="NoSpacing"/>
                            <w:rPr>
                              <w:b/>
                              <w:color w:val="FFFFFF" w:themeColor="background1"/>
                              <w:sz w:val="14"/>
                            </w:rPr>
                          </w:pPr>
                          <w:r w:rsidRPr="008654EF">
                            <w:rPr>
                              <w:b/>
                              <w:color w:val="FFFFFF" w:themeColor="background1"/>
                              <w:sz w:val="14"/>
                            </w:rPr>
                            <w:t>B</w:t>
                          </w:r>
                        </w:p>
                        <w:p w14:paraId="0205492C" w14:textId="77777777" w:rsidR="008047F4" w:rsidRPr="008654EF" w:rsidRDefault="008047F4" w:rsidP="0084687F">
                          <w:pPr>
                            <w:pStyle w:val="NoSpacing"/>
                            <w:rPr>
                              <w:b/>
                              <w:color w:val="FFFFFF" w:themeColor="background1"/>
                              <w:sz w:val="14"/>
                            </w:rPr>
                          </w:pPr>
                          <w:r w:rsidRPr="008654EF">
                            <w:rPr>
                              <w:b/>
                              <w:color w:val="FFFFFF" w:themeColor="background1"/>
                              <w:sz w:val="14"/>
                            </w:rPr>
                            <w:t>B'</w:t>
                          </w:r>
                        </w:p>
                        <w:p w14:paraId="1FD4CD77" w14:textId="77777777" w:rsidR="008047F4" w:rsidRDefault="008047F4" w:rsidP="0084687F">
                          <w:pPr>
                            <w:pStyle w:val="NoSpacing"/>
                            <w:jc w:val="right"/>
                            <w:rPr>
                              <w:sz w:val="14"/>
                            </w:rPr>
                          </w:pPr>
                        </w:p>
                        <w:p w14:paraId="41DB15B7" w14:textId="77777777" w:rsidR="008047F4" w:rsidRPr="00A27FE5" w:rsidRDefault="008047F4" w:rsidP="0084687F">
                          <w:pPr>
                            <w:pStyle w:val="NoSpacing"/>
                            <w:jc w:val="right"/>
                            <w:rPr>
                              <w:sz w:val="14"/>
                            </w:rPr>
                          </w:pPr>
                        </w:p>
                        <w:p w14:paraId="0CDCE2E7" w14:textId="77777777" w:rsidR="008047F4" w:rsidRDefault="008047F4" w:rsidP="0084687F">
                          <w:pPr>
                            <w:pStyle w:val="NoSpacing"/>
                          </w:pPr>
                        </w:p>
                      </w:txbxContent>
                    </v:textbox>
                  </v:shape>
                  <v:group id="Group 769" o:spid="_x0000_s1339" style="position:absolute;left:588;top:601;width:14607;height:11173" coordorigin="588,601" coordsize="14607,11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Group 770" o:spid="_x0000_s1340" style="position:absolute;left:588;top:3102;width:3061;height:3678" coordorigin="588,3102" coordsize="3061,36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Text Box 771" o:spid="_x0000_s1341" type="#_x0000_t202" style="position:absolute;left:1708;top:3147;width:1941;height:36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EUfMUA&#10;AADbAAAADwAAAGRycy9kb3ducmV2LnhtbESPX2vCMBTF3wd+h3CFvQxNN4ZKNYo4xhwDxVrBx0tz&#10;bYrNTWkyrfv0izDY4+H8+XFmi87W4kKtrxwreB4mIIgLpysuFeT798EEhA/IGmvHpOBGHhbz3sMM&#10;U+2uvKNLFkoRR9inqMCE0KRS+sKQRT90DXH0Tq61GKJsS6lbvMZxW8uXJBlJixVHgsGGVoaKc/Zt&#10;I+T1eHs6fnwZzj95uzlsftbn/E2px363nIII1IX/8F97rRWMR3D/En+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RR8xQAAANsAAAAPAAAAAAAAAAAAAAAAAJgCAABkcnMv&#10;ZG93bnJldi54bWxQSwUGAAAAAAQABAD1AAAAigMAAAAA&#10;" fillcolor="#0f243e [1615]">
                        <v:textbox>
                          <w:txbxContent>
                            <w:p w14:paraId="4C014EB5" w14:textId="77777777" w:rsidR="008047F4" w:rsidRPr="00901002" w:rsidRDefault="008047F4" w:rsidP="0084687F">
                              <w:pPr>
                                <w:pStyle w:val="NoSpacing"/>
                                <w:rPr>
                                  <w:b/>
                                </w:rPr>
                              </w:pPr>
                              <w:r w:rsidRPr="00901002">
                                <w:rPr>
                                  <w:b/>
                                </w:rPr>
                                <w:t>Arduino MEGA</w:t>
                              </w:r>
                            </w:p>
                            <w:p w14:paraId="6935543C" w14:textId="77777777" w:rsidR="008047F4" w:rsidRDefault="008047F4" w:rsidP="0084687F">
                              <w:pPr>
                                <w:pStyle w:val="NoSpacing"/>
                              </w:pPr>
                            </w:p>
                            <w:tbl>
                              <w:tblPr>
                                <w:tblStyle w:val="TableGrid"/>
                                <w:tblW w:w="18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
                                <w:gridCol w:w="1199"/>
                              </w:tblGrid>
                              <w:tr w:rsidR="008047F4" w:rsidRPr="00F151FA" w14:paraId="39774DFE" w14:textId="77777777" w:rsidTr="00C6694D">
                                <w:trPr>
                                  <w:trHeight w:val="179"/>
                                </w:trPr>
                                <w:tc>
                                  <w:tcPr>
                                    <w:tcW w:w="441" w:type="dxa"/>
                                  </w:tcPr>
                                  <w:p w14:paraId="3DED83DF" w14:textId="77777777" w:rsidR="008047F4" w:rsidRPr="00F151FA" w:rsidRDefault="008047F4" w:rsidP="00C6694D">
                                    <w:pPr>
                                      <w:pStyle w:val="NoSpacing"/>
                                      <w:rPr>
                                        <w:b/>
                                        <w:sz w:val="14"/>
                                      </w:rPr>
                                    </w:pPr>
                                    <w:r w:rsidRPr="00F151FA">
                                      <w:rPr>
                                        <w:b/>
                                        <w:sz w:val="14"/>
                                      </w:rPr>
                                      <w:t>V</w:t>
                                    </w:r>
                                    <w:r w:rsidRPr="00F151FA">
                                      <w:rPr>
                                        <w:b/>
                                        <w:sz w:val="14"/>
                                        <w:vertAlign w:val="subscript"/>
                                      </w:rPr>
                                      <w:t>IN</w:t>
                                    </w:r>
                                  </w:p>
                                  <w:p w14:paraId="5BE8E870" w14:textId="77777777" w:rsidR="008047F4" w:rsidRPr="00F151FA" w:rsidRDefault="008047F4" w:rsidP="00C6694D">
                                    <w:pPr>
                                      <w:pStyle w:val="NoSpacing"/>
                                      <w:rPr>
                                        <w:b/>
                                        <w:sz w:val="14"/>
                                      </w:rPr>
                                    </w:pPr>
                                    <w:r w:rsidRPr="00F151FA">
                                      <w:rPr>
                                        <w:b/>
                                        <w:sz w:val="14"/>
                                      </w:rPr>
                                      <w:t>Ground</w:t>
                                    </w:r>
                                  </w:p>
                                  <w:p w14:paraId="1129F625" w14:textId="77777777" w:rsidR="008047F4" w:rsidRPr="00F151FA" w:rsidRDefault="008047F4" w:rsidP="00C6694D">
                                    <w:pPr>
                                      <w:pStyle w:val="NoSpacing"/>
                                      <w:jc w:val="right"/>
                                      <w:rPr>
                                        <w:b/>
                                        <w:sz w:val="14"/>
                                      </w:rPr>
                                    </w:pPr>
                                  </w:p>
                                </w:tc>
                                <w:tc>
                                  <w:tcPr>
                                    <w:tcW w:w="1414" w:type="dxa"/>
                                  </w:tcPr>
                                  <w:p w14:paraId="11D49AAC" w14:textId="77777777" w:rsidR="008047F4" w:rsidRPr="00F151FA" w:rsidRDefault="008047F4" w:rsidP="00C6694D">
                                    <w:pPr>
                                      <w:pStyle w:val="NoSpacing"/>
                                      <w:jc w:val="right"/>
                                      <w:rPr>
                                        <w:b/>
                                        <w:sz w:val="14"/>
                                      </w:rPr>
                                    </w:pPr>
                                    <w:r w:rsidRPr="00F151FA">
                                      <w:rPr>
                                        <w:b/>
                                        <w:sz w:val="14"/>
                                      </w:rPr>
                                      <w:t>Digital I/O (2)</w:t>
                                    </w:r>
                                  </w:p>
                                  <w:p w14:paraId="243E78ED" w14:textId="77777777" w:rsidR="008047F4" w:rsidRPr="00F151FA" w:rsidRDefault="008047F4" w:rsidP="00C6694D">
                                    <w:pPr>
                                      <w:pStyle w:val="NoSpacing"/>
                                      <w:jc w:val="right"/>
                                      <w:rPr>
                                        <w:b/>
                                        <w:sz w:val="14"/>
                                      </w:rPr>
                                    </w:pPr>
                                  </w:p>
                                  <w:p w14:paraId="0BB1D7AB" w14:textId="77777777" w:rsidR="008047F4" w:rsidRPr="00F151FA" w:rsidRDefault="008047F4" w:rsidP="00C6694D">
                                    <w:pPr>
                                      <w:pStyle w:val="NoSpacing"/>
                                      <w:jc w:val="right"/>
                                      <w:rPr>
                                        <w:b/>
                                        <w:sz w:val="14"/>
                                      </w:rPr>
                                    </w:pPr>
                                    <w:r w:rsidRPr="00F151FA">
                                      <w:rPr>
                                        <w:b/>
                                        <w:sz w:val="14"/>
                                      </w:rPr>
                                      <w:t>Digital I/O (20)</w:t>
                                    </w:r>
                                  </w:p>
                                  <w:p w14:paraId="40AB7E1B" w14:textId="77777777" w:rsidR="008047F4" w:rsidRPr="00F151FA" w:rsidRDefault="008047F4" w:rsidP="00C6694D">
                                    <w:pPr>
                                      <w:pStyle w:val="NoSpacing"/>
                                      <w:jc w:val="right"/>
                                      <w:rPr>
                                        <w:b/>
                                        <w:sz w:val="14"/>
                                      </w:rPr>
                                    </w:pPr>
                                    <w:r w:rsidRPr="00F151FA">
                                      <w:rPr>
                                        <w:b/>
                                        <w:sz w:val="14"/>
                                      </w:rPr>
                                      <w:t>Digital I/O (21)</w:t>
                                    </w:r>
                                  </w:p>
                                  <w:p w14:paraId="0E11BA7D" w14:textId="77777777" w:rsidR="008047F4" w:rsidRPr="00F151FA" w:rsidRDefault="008047F4" w:rsidP="00C6694D">
                                    <w:pPr>
                                      <w:pStyle w:val="NoSpacing"/>
                                      <w:jc w:val="right"/>
                                      <w:rPr>
                                        <w:b/>
                                        <w:sz w:val="14"/>
                                      </w:rPr>
                                    </w:pPr>
                                    <w:r w:rsidRPr="00F151FA">
                                      <w:rPr>
                                        <w:b/>
                                        <w:sz w:val="14"/>
                                      </w:rPr>
                                      <w:t>Digital I/O (22)</w:t>
                                    </w:r>
                                  </w:p>
                                  <w:p w14:paraId="592BF75E" w14:textId="77777777" w:rsidR="008047F4" w:rsidRPr="00F151FA" w:rsidRDefault="008047F4" w:rsidP="00C6694D">
                                    <w:pPr>
                                      <w:pStyle w:val="NoSpacing"/>
                                      <w:jc w:val="right"/>
                                      <w:rPr>
                                        <w:b/>
                                        <w:sz w:val="14"/>
                                      </w:rPr>
                                    </w:pPr>
                                    <w:r w:rsidRPr="00F151FA">
                                      <w:rPr>
                                        <w:b/>
                                        <w:sz w:val="14"/>
                                      </w:rPr>
                                      <w:t>Digital I/O (23)</w:t>
                                    </w:r>
                                  </w:p>
                                  <w:p w14:paraId="06BDC691" w14:textId="77777777" w:rsidR="008047F4" w:rsidRPr="00F151FA" w:rsidRDefault="008047F4" w:rsidP="00C6694D">
                                    <w:pPr>
                                      <w:pStyle w:val="NoSpacing"/>
                                      <w:jc w:val="right"/>
                                      <w:rPr>
                                        <w:b/>
                                        <w:sz w:val="14"/>
                                      </w:rPr>
                                    </w:pPr>
                                    <w:r w:rsidRPr="00F151FA">
                                      <w:rPr>
                                        <w:b/>
                                        <w:sz w:val="14"/>
                                      </w:rPr>
                                      <w:t>Digital I/O (24)</w:t>
                                    </w:r>
                                  </w:p>
                                </w:tc>
                              </w:tr>
                              <w:tr w:rsidR="008047F4" w:rsidRPr="00F151FA" w14:paraId="7227C346" w14:textId="77777777" w:rsidTr="00C6694D">
                                <w:trPr>
                                  <w:trHeight w:val="166"/>
                                </w:trPr>
                                <w:tc>
                                  <w:tcPr>
                                    <w:tcW w:w="441" w:type="dxa"/>
                                  </w:tcPr>
                                  <w:p w14:paraId="30F7CE49" w14:textId="77777777" w:rsidR="008047F4" w:rsidRPr="00F151FA" w:rsidRDefault="008047F4" w:rsidP="00C6694D">
                                    <w:pPr>
                                      <w:pStyle w:val="NoSpacing"/>
                                      <w:rPr>
                                        <w:b/>
                                        <w:sz w:val="14"/>
                                      </w:rPr>
                                    </w:pPr>
                                    <w:r>
                                      <w:rPr>
                                        <w:b/>
                                        <w:sz w:val="14"/>
                                      </w:rPr>
                                      <w:t>USB</w:t>
                                    </w:r>
                                  </w:p>
                                </w:tc>
                                <w:tc>
                                  <w:tcPr>
                                    <w:tcW w:w="1414" w:type="dxa"/>
                                  </w:tcPr>
                                  <w:p w14:paraId="2DB18529" w14:textId="77777777" w:rsidR="008047F4" w:rsidRPr="00F151FA" w:rsidRDefault="008047F4" w:rsidP="00C6694D">
                                    <w:pPr>
                                      <w:pStyle w:val="NoSpacing"/>
                                      <w:jc w:val="right"/>
                                      <w:rPr>
                                        <w:b/>
                                        <w:sz w:val="14"/>
                                      </w:rPr>
                                    </w:pPr>
                                    <w:r w:rsidRPr="00F151FA">
                                      <w:rPr>
                                        <w:b/>
                                        <w:sz w:val="14"/>
                                      </w:rPr>
                                      <w:t>Digital I/O (25)</w:t>
                                    </w:r>
                                  </w:p>
                                  <w:p w14:paraId="0E4E4A0B" w14:textId="77777777" w:rsidR="008047F4" w:rsidRPr="00F151FA" w:rsidRDefault="008047F4" w:rsidP="00C6694D">
                                    <w:pPr>
                                      <w:pStyle w:val="NoSpacing"/>
                                      <w:jc w:val="right"/>
                                      <w:rPr>
                                        <w:b/>
                                        <w:sz w:val="14"/>
                                      </w:rPr>
                                    </w:pPr>
                                  </w:p>
                                  <w:p w14:paraId="6C7B3ACC" w14:textId="77777777" w:rsidR="008047F4" w:rsidRPr="00F151FA" w:rsidRDefault="008047F4" w:rsidP="00C6694D">
                                    <w:pPr>
                                      <w:pStyle w:val="NoSpacing"/>
                                      <w:jc w:val="right"/>
                                      <w:rPr>
                                        <w:b/>
                                        <w:sz w:val="14"/>
                                      </w:rPr>
                                    </w:pPr>
                                    <w:r w:rsidRPr="00F151FA">
                                      <w:rPr>
                                        <w:b/>
                                        <w:sz w:val="14"/>
                                      </w:rPr>
                                      <w:t>Digital I/O (48)</w:t>
                                    </w:r>
                                  </w:p>
                                  <w:p w14:paraId="4E8B83CB" w14:textId="77777777" w:rsidR="008047F4" w:rsidRPr="00F151FA" w:rsidRDefault="008047F4" w:rsidP="00C6694D">
                                    <w:pPr>
                                      <w:pStyle w:val="NoSpacing"/>
                                      <w:jc w:val="right"/>
                                      <w:rPr>
                                        <w:b/>
                                        <w:sz w:val="14"/>
                                      </w:rPr>
                                    </w:pPr>
                                    <w:r w:rsidRPr="00F151FA">
                                      <w:rPr>
                                        <w:b/>
                                        <w:sz w:val="14"/>
                                      </w:rPr>
                                      <w:t>Digital I/O (49)</w:t>
                                    </w:r>
                                  </w:p>
                                  <w:p w14:paraId="594BDAEF" w14:textId="77777777" w:rsidR="008047F4" w:rsidRPr="00F151FA" w:rsidRDefault="008047F4" w:rsidP="00C6694D">
                                    <w:pPr>
                                      <w:pStyle w:val="NoSpacing"/>
                                      <w:jc w:val="right"/>
                                      <w:rPr>
                                        <w:b/>
                                        <w:sz w:val="14"/>
                                      </w:rPr>
                                    </w:pPr>
                                    <w:r w:rsidRPr="00F151FA">
                                      <w:rPr>
                                        <w:b/>
                                        <w:sz w:val="14"/>
                                      </w:rPr>
                                      <w:t>Digital I/O (50)</w:t>
                                    </w:r>
                                  </w:p>
                                  <w:p w14:paraId="4E1AFB02" w14:textId="77777777" w:rsidR="008047F4" w:rsidRPr="00F151FA" w:rsidRDefault="008047F4" w:rsidP="00C6694D">
                                    <w:pPr>
                                      <w:pStyle w:val="NoSpacing"/>
                                      <w:jc w:val="right"/>
                                      <w:rPr>
                                        <w:b/>
                                        <w:sz w:val="14"/>
                                      </w:rPr>
                                    </w:pPr>
                                    <w:r w:rsidRPr="00F151FA">
                                      <w:rPr>
                                        <w:b/>
                                        <w:sz w:val="14"/>
                                      </w:rPr>
                                      <w:t>Digital I/O (51)</w:t>
                                    </w:r>
                                  </w:p>
                                  <w:p w14:paraId="7C1C630D" w14:textId="77777777" w:rsidR="008047F4" w:rsidRPr="00F151FA" w:rsidRDefault="008047F4" w:rsidP="00C6694D">
                                    <w:pPr>
                                      <w:pStyle w:val="NoSpacing"/>
                                      <w:jc w:val="right"/>
                                      <w:rPr>
                                        <w:b/>
                                        <w:sz w:val="14"/>
                                      </w:rPr>
                                    </w:pPr>
                                    <w:r w:rsidRPr="00F151FA">
                                      <w:rPr>
                                        <w:b/>
                                        <w:sz w:val="14"/>
                                      </w:rPr>
                                      <w:t>Digital I/O (52)</w:t>
                                    </w:r>
                                  </w:p>
                                  <w:p w14:paraId="6810D611" w14:textId="77777777" w:rsidR="008047F4" w:rsidRDefault="008047F4" w:rsidP="00C6694D">
                                    <w:pPr>
                                      <w:pStyle w:val="NoSpacing"/>
                                      <w:jc w:val="right"/>
                                      <w:rPr>
                                        <w:b/>
                                        <w:sz w:val="14"/>
                                      </w:rPr>
                                    </w:pPr>
                                    <w:r w:rsidRPr="00F151FA">
                                      <w:rPr>
                                        <w:b/>
                                        <w:sz w:val="14"/>
                                      </w:rPr>
                                      <w:t>Digital I/O (53)</w:t>
                                    </w:r>
                                  </w:p>
                                  <w:p w14:paraId="68F13D30" w14:textId="77777777" w:rsidR="008047F4" w:rsidRDefault="008047F4" w:rsidP="00C6694D">
                                    <w:pPr>
                                      <w:pStyle w:val="NoSpacing"/>
                                      <w:jc w:val="right"/>
                                      <w:rPr>
                                        <w:b/>
                                        <w:sz w:val="14"/>
                                      </w:rPr>
                                    </w:pPr>
                                  </w:p>
                                  <w:p w14:paraId="09C553AD" w14:textId="77777777" w:rsidR="008047F4" w:rsidRPr="00F151FA" w:rsidRDefault="008047F4" w:rsidP="00C6694D">
                                    <w:pPr>
                                      <w:pStyle w:val="NoSpacing"/>
                                      <w:jc w:val="right"/>
                                      <w:rPr>
                                        <w:b/>
                                        <w:sz w:val="14"/>
                                      </w:rPr>
                                    </w:pPr>
                                    <w:r>
                                      <w:rPr>
                                        <w:b/>
                                        <w:sz w:val="14"/>
                                      </w:rPr>
                                      <w:t>Ground</w:t>
                                    </w:r>
                                  </w:p>
                                </w:tc>
                              </w:tr>
                            </w:tbl>
                            <w:p w14:paraId="7A7B53CE" w14:textId="77777777" w:rsidR="008047F4" w:rsidRDefault="008047F4" w:rsidP="0084687F">
                              <w:pPr>
                                <w:pStyle w:val="NoSpacing"/>
                                <w:jc w:val="right"/>
                                <w:rPr>
                                  <w:sz w:val="14"/>
                                </w:rPr>
                              </w:pPr>
                            </w:p>
                            <w:p w14:paraId="684AFDF2" w14:textId="77777777" w:rsidR="008047F4" w:rsidRDefault="008047F4" w:rsidP="0084687F">
                              <w:pPr>
                                <w:pStyle w:val="NoSpacing"/>
                                <w:jc w:val="right"/>
                                <w:rPr>
                                  <w:sz w:val="14"/>
                                </w:rPr>
                              </w:pPr>
                            </w:p>
                            <w:p w14:paraId="1FFD0D59" w14:textId="77777777" w:rsidR="008047F4" w:rsidRPr="00A27FE5" w:rsidRDefault="008047F4" w:rsidP="0084687F">
                              <w:pPr>
                                <w:pStyle w:val="NoSpacing"/>
                                <w:jc w:val="right"/>
                                <w:rPr>
                                  <w:sz w:val="14"/>
                                </w:rPr>
                              </w:pPr>
                            </w:p>
                            <w:p w14:paraId="49F5E067" w14:textId="77777777" w:rsidR="008047F4" w:rsidRDefault="008047F4" w:rsidP="0084687F">
                              <w:pPr>
                                <w:pStyle w:val="NoSpacing"/>
                              </w:pPr>
                            </w:p>
                          </w:txbxContent>
                        </v:textbox>
                      </v:shape>
                      <v:group id="Group 772" o:spid="_x0000_s1342" style="position:absolute;left:588;top:3102;width:990;height:720" coordorigin="2700,1080" coordsize="99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AutoShape 773" o:spid="_x0000_s1343" type="#_x0000_t32" style="position:absolute;left:2700;top:1440;width:3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BjG8EAAADbAAAADwAAAGRycy9kb3ducmV2LnhtbERPTWsCMRC9C/0PYQpeRLMK1rI1yioI&#10;WvCg1vt0M92EbibrJur675tDwePjfc+XnavFjdpgPSsYjzIQxKXXlisFX6fN8B1EiMgaa8+k4EEB&#10;louX3hxz7e98oNsxViKFcMhRgYmxyaUMpSGHYeQb4sT9+NZhTLCtpG7xnsJdLSdZ9iYdWk4NBhta&#10;Gyp/j1enYL8br4pvY3efh4vdTzdFfa0GZ6X6r13xASJSF5/if/dWK5il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GMbwQAAANsAAAAPAAAAAAAAAAAAAAAA&#10;AKECAABkcnMvZG93bnJldi54bWxQSwUGAAAAAAQABAD5AAAAjwMAAAAA&#10;"/>
                        <v:shape id="AutoShape 774" o:spid="_x0000_s1344" type="#_x0000_t32" style="position:absolute;left:2865;top:1440;width:0;height:3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GgMUAAADbAAAADwAAAGRycy9kb3ducmV2LnhtbESPQWsCMRSE7wX/Q3iCl1KzCtV2NcpW&#10;EFTwoG3vz83rJnTzst1E3f77piB4HGbmG2a+7FwtLtQG61nBaJiBIC69tlwp+HhfP72ACBFZY+2Z&#10;FPxSgOWi9zDHXPsrH+hyjJVIEA45KjAxNrmUoTTkMAx9Q5y8L986jEm2ldQtXhPc1XKcZRPp0HJa&#10;MNjQylD5fTw7Bfvt6K04GbvdHX7s/nld1Ofq8VOpQb8rZiAidfEevrU3WsH0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GgMUAAADbAAAADwAAAAAAAAAA&#10;AAAAAAChAgAAZHJzL2Rvd25yZXYueG1sUEsFBgAAAAAEAAQA+QAAAJMDAAAAAA==&#10;"/>
                        <v:shape id="Text Box 775" o:spid="_x0000_s1345" type="#_x0000_t202" style="position:absolute;left:2909;top:1080;width:781;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14:paraId="62B3B736" w14:textId="77777777" w:rsidR="008047F4" w:rsidRPr="00E07229" w:rsidRDefault="008047F4" w:rsidP="0084687F">
                                <w:pPr>
                                  <w:pStyle w:val="NoSpacing"/>
                                </w:pPr>
                                <w:r w:rsidRPr="00E07229">
                                  <w:t>+12V</w:t>
                                </w:r>
                              </w:p>
                            </w:txbxContent>
                          </v:textbox>
                        </v:shape>
                      </v:group>
                      <v:shape id="AutoShape 776" o:spid="_x0000_s1346" type="#_x0000_t32" style="position:absolute;left:753;top:3822;width:95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sKSsQAAADbAAAADwAAAGRycy9kb3ducmV2LnhtbESPwWrDMBBE74H8g9hCLqGRnUMxbmQT&#10;CoGSQ6CJDzku0tY2tVaOpDrO31eFQo/DzLxhdvVsBzGRD71jBfkmA0Gsnem5VdBcDs8FiBCRDQ6O&#10;ScGDAtTVcrHD0rg7f9B0jq1IEA4lKuhiHEspg+7IYti4kTh5n85bjEn6VhqP9wS3g9xm2Yu02HNa&#10;6HCkt4701/nbKuiPzamZ1rfodXHMrz4Pl+uglVo9zftXEJHm+B/+a78bBUUOv1/SD5D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SwpKxAAAANsAAAAPAAAAAAAAAAAA&#10;AAAAAKECAABkcnMvZG93bnJldi54bWxQSwUGAAAAAAQABAD5AAAAkgMAAAAA&#10;"/>
                      <v:group id="Group 777" o:spid="_x0000_s1347" style="position:absolute;left:897;top:4008;width:366;height:393" coordorigin="1062,3885" coordsize="366,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778" o:spid="_x0000_s1348" type="#_x0000_t5" style="position:absolute;left:1062;top:4095;width:366;height:183;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U18YA&#10;AADbAAAADwAAAGRycy9kb3ducmV2LnhtbESPT2sCMRTE70K/Q3gFL0WzVay6GkUEQbGU+ufi7bl5&#10;3V3cvCxJ1O23b4SCx2FmfsNM542pxI2cLy0reO8mIIgzq0vOFRwPq84IhA/IGivLpOCXPMxnL60p&#10;ptreeUe3fchFhLBPUUERQp1K6bOCDPqurYmj92OdwRCly6V2eI9wU8leknxIgyXHhQJrWhaUXfZX&#10;o+BzfNgmA7cYDL9O1fduczq/2YtTqv3aLCYgAjXhGf5vr7WCUR8eX+I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gU18YAAADbAAAADwAAAAAAAAAAAAAAAACYAgAAZHJz&#10;L2Rvd25yZXYueG1sUEsFBgAAAAAEAAQA9QAAAIsDAAAAAA==&#10;"/>
                        <v:shape id="AutoShape 779" o:spid="_x0000_s1349" type="#_x0000_t32" style="position:absolute;left:1236;top:3885;width:0;height:2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yp0sMAAADbAAAADwAAAGRycy9kb3ducmV2LnhtbESPQWvCQBSE7wX/w/IEL0U3EZGQukoR&#10;CuKhUM3B42P3NQnNvo272xj/fbcgeBxm5htmsxttJwbyoXWsIF9kIIi1My3XCqrzx7wAESKywc4x&#10;KbhTgN128rLB0rgbf9FwirVIEA4lKmhi7Espg27IYli4njh5385bjEn6WhqPtwS3nVxm2VpabDkt&#10;NNjTviH9c/q1Ctpj9VkNr9fodXHMLz4P50unlZpNx/c3EJHG+Aw/2gejoFjB/5f0A+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8qdLDAAAA2wAAAA8AAAAAAAAAAAAA&#10;AAAAoQIAAGRycy9kb3ducmV2LnhtbFBLBQYAAAAABAAEAPkAAACRAwAAAAA=&#10;"/>
                      </v:group>
                      <v:shape id="AutoShape 780" o:spid="_x0000_s1350" type="#_x0000_t32" style="position:absolute;left:1071;top:4008;width:63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AMScMAAADbAAAADwAAAGRycy9kb3ducmV2LnhtbESPQWvCQBSE7wX/w/IEL0U3EZSQukoR&#10;CuKhUM3B42P3NQnNvo272xj/fbcgeBxm5htmsxttJwbyoXWsIF9kIIi1My3XCqrzx7wAESKywc4x&#10;KbhTgN128rLB0rgbf9FwirVIEA4lKmhi7Espg27IYli4njh5385bjEn6WhqPtwS3nVxm2VpabDkt&#10;NNjTviH9c/q1Ctpj9VkNr9fodXHMLz4P50unlZpNx/c3EJHG+Aw/2gejoFjB/5f0A+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wDEnDAAAA2wAAAA8AAAAAAAAAAAAA&#10;AAAAoQIAAGRycy9kb3ducmV2LnhtbFBLBQYAAAAABAAEAPkAAACRAwAAAAA=&#10;"/>
                    </v:group>
                    <v:group id="Group 781" o:spid="_x0000_s1351" style="position:absolute;left:3649;top:601;width:11546;height:11173" coordorigin="3649,601" coordsize="11546,11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AutoShape 782" o:spid="_x0000_s1352" type="#_x0000_t32" style="position:absolute;left:5112;top:6224;width:1;height:50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qHTsQAAADbAAAADwAAAGRycy9kb3ducmV2LnhtbESPQWsCMRSE7wX/Q3iFXkrNWqiV1Shr&#10;QaiCB229PzfPTejmZbuJuv57Iwgeh5n5hpnMOleLE7XBelYw6GcgiEuvLVcKfn8WbyMQISJrrD2T&#10;ggsFmE17TxPMtT/zhk7bWIkE4ZCjAhNjk0sZSkMOQ983xMk7+NZhTLKtpG7xnOCulu9ZNpQOLacF&#10;gw19GSr/tkenYL0czIu9scvV5t+uPxZFfaxed0q9PHfFGESkLj7C9/a3VjD6hNuX9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6odOxAAAANsAAAAPAAAAAAAAAAAA&#10;AAAAAKECAABkcnMvZG93bnJldi54bWxQSwUGAAAAAAQABAD5AAAAkgMAAAAA&#10;"/>
                      <v:shape id="AutoShape 783" o:spid="_x0000_s1353" type="#_x0000_t32" style="position:absolute;left:5112;top:11227;width:12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UTPMEAAADbAAAADwAAAGRycy9kb3ducmV2LnhtbERPy2oCMRTdF/yHcIVuimYUWmQ0ylgQ&#10;tODC1/46uU6Ck5vpJOr0781C6PJw3rNF52pxpzZYzwpGwwwEcem15UrB8bAaTECEiKyx9kwK/ijA&#10;Yt57m2Gu/YN3dN/HSqQQDjkqMDE2uZShNOQwDH1DnLiLbx3GBNtK6hYfKdzVcpxlX9Kh5dRgsKFv&#10;Q+V1f3MKtpvRsjgbu/nZ/drt56qob9XHSan3fldMQUTq4r/45V5rBZM0Nn1JP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dRM8wQAAANsAAAAPAAAAAAAAAAAAAAAA&#10;AKECAABkcnMvZG93bnJldi54bWxQSwUGAAAAAAQABAD5AAAAjwMAAAAA&#10;"/>
                      <v:shape id="AutoShape 784" o:spid="_x0000_s1354" type="#_x0000_t32" style="position:absolute;left:5214;top:11404;width:119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0GTMQAAADbAAAADwAAAGRycy9kb3ducmV2LnhtbESPQWvCQBSE74L/YXkFL6KbeJAYXaUU&#10;CsVDQc3B42P3NQnNvo2725j++25B8DjMzDfM7jDaTgzkQ+tYQb7MQBBrZ1quFVSX90UBIkRkg51j&#10;UvBLAQ776WSHpXF3PtFwjrVIEA4lKmhi7Espg27IYli6njh5X85bjEn6WhqP9wS3nVxl2VpabDkt&#10;NNjTW0P6+/xjFbTH6rMa5rfodXHMrz4Pl2unlZq9jK9bEJHG+Aw/2h9GQbGB/y/pB8j9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PQZMxAAAANsAAAAPAAAAAAAAAAAA&#10;AAAAAKECAABkcnMvZG93bnJldi54bWxQSwUGAAAAAAQABAD5AAAAkgMAAAAA&#10;"/>
                      <v:shape id="AutoShape 785" o:spid="_x0000_s1355" type="#_x0000_t32" style="position:absolute;left:5214;top:6048;width:0;height:535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45DMAAAADbAAAADwAAAGRycy9kb3ducmV2LnhtbERPTYvCMBC9C/sfwix4EU27B9FqFFkQ&#10;Fg8Lag8eh2Rsi82km8Ra//3mIHh8vO/1drCt6MmHxrGCfJaBINbONFwpKM/76QJEiMgGW8ek4EkB&#10;tpuP0RoL4x58pP4UK5FCOBSooI6xK6QMuiaLYeY64sRdnbcYE/SVNB4fKdy28ivL5tJiw6mhxo6+&#10;a9K3090qaA7lb9lP/qLXi0N+8Xk4X1qt1Phz2K1ARBriW/xy/xgFy7Q+fUk/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beOQzAAAAA2wAAAA8AAAAAAAAAAAAAAAAA&#10;oQIAAGRycy9kb3ducmV2LnhtbFBLBQYAAAAABAAEAPkAAACOAwAAAAA=&#10;"/>
                      <v:shape id="AutoShape 786" o:spid="_x0000_s1356" type="#_x0000_t32" style="position:absolute;left:5869;top:8920;width:54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cl8MAAADbAAAADwAAAGRycy9kb3ducmV2LnhtbESPQYvCMBSE7wv+h/AEL4um9bBoNYos&#10;LIiHhdUePD6SZ1tsXmoSa/ffbxYEj8PMfMOst4NtRU8+NI4V5LMMBLF2puFKQXn6mi5AhIhssHVM&#10;Cn4pwHYzeltjYdyDf6g/xkokCIcCFdQxdoWUQddkMcxcR5y8i/MWY5K+ksbjI8FtK+dZ9iEtNpwW&#10;auzosyZ9Pd6tguZQfpf9+y16vTjkZ5+H07nVSk3Gw24FItIQX+Fne28ULHP4/5J+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SnJfDAAAA2wAAAA8AAAAAAAAAAAAA&#10;AAAAoQIAAGRycy9kb3ducmV2LnhtbFBLBQYAAAAABAAEAPkAAACRAwAAAAA=&#10;"/>
                      <v:shape id="AutoShape 787" o:spid="_x0000_s1357" type="#_x0000_t32" style="position:absolute;left:5869;top:5710;width:0;height:32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AC4MQAAADbAAAADwAAAGRycy9kb3ducmV2LnhtbESPwWrDMBBE74X8g9hAL6WRnUNJ3cgm&#10;BAolh0ITH3xcpK1tYq0cSXWcv48KhR6HmXnDbKvZDmIiH3rHCvJVBoJYO9Nzq6A+vT9vQISIbHBw&#10;TApuFKAqFw9bLIy78hdNx9iKBOFQoIIuxrGQMuiOLIaVG4mT9+28xZikb6XxeE1wO8h1lr1Iiz2n&#10;hQ5H2nekz8cfq6A/1J/19HSJXm8OeePzcGoGrdTjct69gYg0x//wX/vDKHhdw++X9ANk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ALgxAAAANsAAAAPAAAAAAAAAAAA&#10;AAAAAKECAABkcnMvZG93bnJldi54bWxQSwUGAAAAAAQABAD5AAAAkgMAAAAA&#10;"/>
                      <v:shape id="AutoShape 788" o:spid="_x0000_s1358" type="#_x0000_t32" style="position:absolute;left:5740;top:5879;width:0;height:32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gXkMUAAADbAAAADwAAAGRycy9kb3ducmV2LnhtbESPQWsCMRSE7wX/Q3iCl1KzWpR2NcpW&#10;EFTwoG3vz83rJnTzst1E3f77piB4HGbmG2a+7FwtLtQG61nBaJiBIC69tlwp+HhfP72ACBFZY+2Z&#10;FPxSgOWi9zDHXPsrH+hyjJVIEA45KjAxNrmUoTTkMAx9Q5y8L986jEm2ldQtXhPc1XKcZVPp0HJa&#10;MNjQylD5fTw7Bfvt6K04GbvdHX7sfrIu6nP1+KnUoN8VMxCRungP39obreD1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gXkMUAAADbAAAADwAAAAAAAAAA&#10;AAAAAAChAgAAZHJzL2Rvd25yZXYueG1sUEsFBgAAAAAEAAQA+QAAAJMDAAAAAA==&#10;"/>
                      <v:shape id="AutoShape 789" o:spid="_x0000_s1359" type="#_x0000_t32" style="position:absolute;left:5740;top:9090;width:6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0qf8QAAADbAAAADwAAAGRycy9kb3ducmV2LnhtbESPQWsCMRSE74L/ITzBi9SsgqXdGmUr&#10;CCp40Lb3183rJnTzst1EXf+9EQoeh5n5hpkvO1eLM7XBelYwGWcgiEuvLVcKPj/WTy8gQkTWWHsm&#10;BVcKsFz0e3PMtb/wgc7HWIkE4ZCjAhNjk0sZSkMOw9g3xMn78a3DmGRbSd3iJcFdLadZ9iwdWk4L&#10;BhtaGSp/jyenYL+dvBffxm53hz+7n62L+lSNvpQaDrriDUSkLj7C/+2NVvA6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rSp/xAAAANsAAAAPAAAAAAAAAAAA&#10;AAAAAKECAABkcnMvZG93bnJldi54bWxQSwUGAAAAAAQABAD5AAAAkgMAAAAA&#10;"/>
                      <v:group id="Group 790" o:spid="_x0000_s1360" style="position:absolute;left:3663;top:601;width:5006;height:1593" coordorigin="3663,601" coordsize="5006,1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791" o:spid="_x0000_s1361" type="#_x0000_t202" style="position:absolute;left:4780;top:636;width:2044;height:13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l0ZMMA&#10;AADbAAAADwAAAGRycy9kb3ducmV2LnhtbESPQWvCQBSE74X+h+UVems2lao1ukoRhHqrSQs9PrIv&#10;2WD2bdjdavz3bkHwOMzMN8xqM9penMiHzrGC1ywHQVw73XGr4LvavbyDCBFZY++YFFwowGb9+LDC&#10;QrszH+hUxlYkCIcCFZgYh0LKUBuyGDI3ECevcd5iTNK3Uns8J7jt5STPZ9Jix2nB4EBbQ/Wx/LMK&#10;mq/ut5nK2Z53xxbHH2Peyuqg1PPT+LEEEWmM9/Ct/akVLObw/yX9AL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l0ZMMAAADbAAAADwAAAAAAAAAAAAAAAACYAgAAZHJzL2Rv&#10;d25yZXYueG1sUEsFBgAAAAAEAAQA9QAAAIgDAAAAAA==&#10;" fillcolor="#622423 [1605]">
                          <v:textbox>
                            <w:txbxContent>
                              <w:p w14:paraId="46E5F172" w14:textId="77777777" w:rsidR="008047F4" w:rsidRPr="00901002" w:rsidRDefault="008047F4" w:rsidP="0084687F">
                                <w:pPr>
                                  <w:pStyle w:val="NoSpacing"/>
                                  <w:rPr>
                                    <w:b/>
                                  </w:rPr>
                                </w:pPr>
                                <w:r w:rsidRPr="00901002">
                                  <w:rPr>
                                    <w:b/>
                                  </w:rPr>
                                  <w:t>InkShield</w:t>
                                </w:r>
                              </w:p>
                              <w:p w14:paraId="7E6C8EAF" w14:textId="77777777" w:rsidR="008047F4" w:rsidRDefault="008047F4" w:rsidP="0084687F">
                                <w:pPr>
                                  <w:pStyle w:val="NoSpacing"/>
                                </w:pPr>
                              </w:p>
                              <w:tbl>
                                <w:tblPr>
                                  <w:tblStyle w:val="TableGrid"/>
                                  <w:tblW w:w="1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
                                  <w:gridCol w:w="1035"/>
                                </w:tblGrid>
                                <w:tr w:rsidR="008047F4" w:rsidRPr="00F151FA" w14:paraId="1A7D042B" w14:textId="77777777" w:rsidTr="00C6694D">
                                  <w:trPr>
                                    <w:trHeight w:val="223"/>
                                  </w:trPr>
                                  <w:tc>
                                    <w:tcPr>
                                      <w:tcW w:w="879" w:type="dxa"/>
                                    </w:tcPr>
                                    <w:p w14:paraId="25AABB79" w14:textId="77777777" w:rsidR="008047F4" w:rsidRPr="00F151FA" w:rsidRDefault="008047F4" w:rsidP="00C6694D">
                                      <w:pPr>
                                        <w:pStyle w:val="NoSpacing"/>
                                        <w:rPr>
                                          <w:b/>
                                          <w:sz w:val="14"/>
                                        </w:rPr>
                                      </w:pPr>
                                      <w:r w:rsidRPr="00F151FA">
                                        <w:rPr>
                                          <w:b/>
                                          <w:sz w:val="14"/>
                                        </w:rPr>
                                        <w:t>V</w:t>
                                      </w:r>
                                      <w:r w:rsidRPr="00F151FA">
                                        <w:rPr>
                                          <w:b/>
                                          <w:sz w:val="14"/>
                                          <w:vertAlign w:val="subscript"/>
                                        </w:rPr>
                                        <w:t>IN</w:t>
                                      </w:r>
                                    </w:p>
                                    <w:p w14:paraId="21E6DA04" w14:textId="77777777" w:rsidR="008047F4" w:rsidRPr="00F151FA" w:rsidRDefault="008047F4" w:rsidP="00C6694D">
                                      <w:pPr>
                                        <w:pStyle w:val="NoSpacing"/>
                                        <w:rPr>
                                          <w:b/>
                                          <w:sz w:val="14"/>
                                        </w:rPr>
                                      </w:pPr>
                                      <w:r w:rsidRPr="00F151FA">
                                        <w:rPr>
                                          <w:b/>
                                          <w:sz w:val="14"/>
                                        </w:rPr>
                                        <w:t>Ground</w:t>
                                      </w:r>
                                    </w:p>
                                    <w:p w14:paraId="304682C0" w14:textId="77777777" w:rsidR="008047F4" w:rsidRPr="00F151FA" w:rsidRDefault="008047F4" w:rsidP="00C6694D">
                                      <w:pPr>
                                        <w:pStyle w:val="NoSpacing"/>
                                        <w:jc w:val="right"/>
                                        <w:rPr>
                                          <w:b/>
                                          <w:sz w:val="14"/>
                                        </w:rPr>
                                      </w:pPr>
                                    </w:p>
                                  </w:tc>
                                  <w:tc>
                                    <w:tcPr>
                                      <w:tcW w:w="1035" w:type="dxa"/>
                                    </w:tcPr>
                                    <w:p w14:paraId="1C12DB8A" w14:textId="77777777" w:rsidR="008047F4" w:rsidRPr="00F151FA" w:rsidRDefault="008047F4" w:rsidP="00C6694D">
                                      <w:pPr>
                                        <w:pStyle w:val="NoSpacing"/>
                                        <w:jc w:val="right"/>
                                        <w:rPr>
                                          <w:b/>
                                          <w:sz w:val="14"/>
                                        </w:rPr>
                                      </w:pPr>
                                    </w:p>
                                  </w:tc>
                                </w:tr>
                                <w:tr w:rsidR="008047F4" w:rsidRPr="00F151FA" w14:paraId="73F99391" w14:textId="77777777" w:rsidTr="00C6694D">
                                  <w:trPr>
                                    <w:trHeight w:val="207"/>
                                  </w:trPr>
                                  <w:tc>
                                    <w:tcPr>
                                      <w:tcW w:w="879" w:type="dxa"/>
                                    </w:tcPr>
                                    <w:p w14:paraId="4915A097" w14:textId="77777777" w:rsidR="008047F4" w:rsidRPr="00F151FA" w:rsidRDefault="008047F4" w:rsidP="00C6694D">
                                      <w:pPr>
                                        <w:pStyle w:val="NoSpacing"/>
                                        <w:rPr>
                                          <w:b/>
                                          <w:sz w:val="14"/>
                                        </w:rPr>
                                      </w:pPr>
                                      <w:r w:rsidRPr="00F151FA">
                                        <w:rPr>
                                          <w:b/>
                                          <w:sz w:val="14"/>
                                        </w:rPr>
                                        <w:t>Pulse Pin</w:t>
                                      </w:r>
                                    </w:p>
                                  </w:tc>
                                  <w:tc>
                                    <w:tcPr>
                                      <w:tcW w:w="1035" w:type="dxa"/>
                                    </w:tcPr>
                                    <w:p w14:paraId="5DBE98D2" w14:textId="77777777" w:rsidR="008047F4" w:rsidRPr="00F151FA" w:rsidRDefault="008047F4" w:rsidP="00C6694D">
                                      <w:pPr>
                                        <w:pStyle w:val="NoSpacing"/>
                                        <w:jc w:val="right"/>
                                        <w:rPr>
                                          <w:b/>
                                          <w:sz w:val="14"/>
                                        </w:rPr>
                                      </w:pPr>
                                      <w:r w:rsidRPr="00F151FA">
                                        <w:rPr>
                                          <w:b/>
                                          <w:sz w:val="14"/>
                                        </w:rPr>
                                        <w:t>14 Pin Ribbon</w:t>
                                      </w:r>
                                    </w:p>
                                  </w:tc>
                                </w:tr>
                              </w:tbl>
                              <w:p w14:paraId="489F155D" w14:textId="77777777" w:rsidR="008047F4" w:rsidRDefault="008047F4" w:rsidP="0084687F">
                                <w:pPr>
                                  <w:pStyle w:val="NoSpacing"/>
                                  <w:jc w:val="right"/>
                                  <w:rPr>
                                    <w:sz w:val="14"/>
                                  </w:rPr>
                                </w:pPr>
                              </w:p>
                              <w:p w14:paraId="1A037C03" w14:textId="77777777" w:rsidR="008047F4" w:rsidRDefault="008047F4" w:rsidP="0084687F">
                                <w:pPr>
                                  <w:pStyle w:val="NoSpacing"/>
                                  <w:jc w:val="right"/>
                                  <w:rPr>
                                    <w:sz w:val="14"/>
                                  </w:rPr>
                                </w:pPr>
                              </w:p>
                              <w:p w14:paraId="12B92FCC" w14:textId="77777777" w:rsidR="008047F4" w:rsidRPr="00A27FE5" w:rsidRDefault="008047F4" w:rsidP="0084687F">
                                <w:pPr>
                                  <w:pStyle w:val="NoSpacing"/>
                                  <w:jc w:val="right"/>
                                  <w:rPr>
                                    <w:sz w:val="14"/>
                                  </w:rPr>
                                </w:pPr>
                              </w:p>
                              <w:p w14:paraId="656B5B21" w14:textId="77777777" w:rsidR="008047F4" w:rsidRDefault="008047F4" w:rsidP="0084687F">
                                <w:pPr>
                                  <w:pStyle w:val="NoSpacing"/>
                                </w:pPr>
                              </w:p>
                            </w:txbxContent>
                          </v:textbox>
                        </v:shape>
                        <v:shape id="Text Box 792" o:spid="_x0000_s1362" type="#_x0000_t202" style="position:absolute;left:7199;top:884;width:1470;height:1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e70A&#10;AADbAAAADwAAAGRycy9kb3ducmV2LnhtbERPTwsBQRS/K99hespFzJLEMiSlxEFYzq+dZ3ez82bb&#10;Gaxvbw7K8dfv/2LVmFK8qHaFZQXDQQSCOLW64ExBctn2pyCcR9ZYWiYFH3KwWrZbC4y1ffOJXmef&#10;iRDCLkYFufdVLKVLczLoBrYiDtzd1gZ9gHUmdY3vEG5KOYqiiTRYcGjIsaJNTunj/DQKjsl4+7xO&#10;Ptkh2ffcyFB6O1ZOqW6nWc9BeGr8X/xz77SCWRgbvoQfIJ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Nxe70AAADbAAAADwAAAAAAAAAAAAAAAACYAgAAZHJzL2Rvd25yZXYu&#10;eG1sUEsFBgAAAAAEAAQA9QAAAIIDAAAAAA==&#10;" fillcolor="#974706 [1609]">
                          <v:textbox>
                            <w:txbxContent>
                              <w:p w14:paraId="62C7E8EE" w14:textId="77777777" w:rsidR="008047F4" w:rsidRPr="00901002" w:rsidRDefault="008047F4" w:rsidP="0084687F">
                                <w:pPr>
                                  <w:pStyle w:val="NoSpacing"/>
                                  <w:rPr>
                                    <w:b/>
                                    <w:color w:val="FFFFFF" w:themeColor="background1"/>
                                  </w:rPr>
                                </w:pPr>
                                <w:r w:rsidRPr="00901002">
                                  <w:rPr>
                                    <w:b/>
                                    <w:color w:val="FFFFFF" w:themeColor="background1"/>
                                  </w:rPr>
                                  <w:t>HP C6602</w:t>
                                </w:r>
                              </w:p>
                              <w:p w14:paraId="2A3FCD6D" w14:textId="77777777" w:rsidR="008047F4" w:rsidRDefault="008047F4" w:rsidP="0084687F">
                                <w:pPr>
                                  <w:pStyle w:val="NoSpacing"/>
                                  <w:rPr>
                                    <w:color w:val="FFFFFF" w:themeColor="background1"/>
                                  </w:rPr>
                                </w:pPr>
                              </w:p>
                              <w:p w14:paraId="6CB895B4" w14:textId="77777777" w:rsidR="008047F4" w:rsidRPr="00B01298" w:rsidRDefault="008047F4" w:rsidP="0084687F">
                                <w:pPr>
                                  <w:pStyle w:val="NoSpacing"/>
                                  <w:rPr>
                                    <w:color w:val="FFFFFF" w:themeColor="background1"/>
                                  </w:rPr>
                                </w:pPr>
                              </w:p>
                              <w:p w14:paraId="005402B2" w14:textId="77777777" w:rsidR="008047F4" w:rsidRDefault="008047F4" w:rsidP="0084687F">
                                <w:pPr>
                                  <w:pStyle w:val="NoSpacing"/>
                                  <w:rPr>
                                    <w:sz w:val="14"/>
                                  </w:rPr>
                                </w:pPr>
                                <w:r w:rsidRPr="00B01298">
                                  <w:rPr>
                                    <w:b/>
                                    <w:color w:val="FFFFFF" w:themeColor="background1"/>
                                    <w:sz w:val="14"/>
                                  </w:rPr>
                                  <w:t>14 Pin Ribbon</w:t>
                                </w:r>
                              </w:p>
                              <w:p w14:paraId="31F81426" w14:textId="77777777" w:rsidR="008047F4" w:rsidRDefault="008047F4" w:rsidP="0084687F">
                                <w:pPr>
                                  <w:pStyle w:val="NoSpacing"/>
                                  <w:jc w:val="right"/>
                                  <w:rPr>
                                    <w:sz w:val="14"/>
                                  </w:rPr>
                                </w:pPr>
                              </w:p>
                              <w:p w14:paraId="1529B31A" w14:textId="77777777" w:rsidR="008047F4" w:rsidRPr="00A27FE5" w:rsidRDefault="008047F4" w:rsidP="0084687F">
                                <w:pPr>
                                  <w:pStyle w:val="NoSpacing"/>
                                  <w:jc w:val="right"/>
                                  <w:rPr>
                                    <w:sz w:val="14"/>
                                  </w:rPr>
                                </w:pPr>
                              </w:p>
                              <w:p w14:paraId="7BC89E45" w14:textId="77777777" w:rsidR="008047F4" w:rsidRDefault="008047F4" w:rsidP="0084687F">
                                <w:pPr>
                                  <w:pStyle w:val="NoSpacing"/>
                                </w:pPr>
                              </w:p>
                            </w:txbxContent>
                          </v:textbox>
                        </v:shape>
                        <v:shape id="AutoShape 793" o:spid="_x0000_s1363" type="#_x0000_t32" style="position:absolute;left:6824;top:1840;width:37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esQAAADbAAAADwAAAGRycy9kb3ducmV2LnhtbESPQWsCMRSE7wX/Q3iFXkrNWqjU1Shr&#10;QaiCB229PzfPTejmZbuJuv57Iwgeh5n5hpnMOleLE7XBelYw6GcgiEuvLVcKfn8Wb58gQkTWWHsm&#10;BRcKMJv2niaYa3/mDZ22sRIJwiFHBSbGJpcylIYchr5viJN38K3DmGRbSd3iOcFdLd+zbCgdWk4L&#10;Bhv6MlT+bY9OwXo5mBd7Y5erzb9dfyyK+li97pR6ee6KMYhIXXyE7+1vrWA0gtuX9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4CB6xAAAANsAAAAPAAAAAAAAAAAA&#10;AAAAAKECAABkcnMvZG93bnJldi54bWxQSwUGAAAAAAQABAD5AAAAkgMAAAAA&#10;"/>
                        <v:group id="Group 794" o:spid="_x0000_s1364" style="position:absolute;left:3663;top:601;width:990;height:720" coordorigin="2700,1080" coordsize="99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AutoShape 795" o:spid="_x0000_s1365" type="#_x0000_t32" style="position:absolute;left:2700;top:1440;width:3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QnWMMAAADcAAAADwAAAGRycy9kb3ducmV2LnhtbERP32vCMBB+F/wfwgl7kTXtYDI6o1RB&#10;mAMfdNv7rbk1weZSm6jdf78MBN/u4/t58+XgWnGhPljPCoosB0Fce225UfD5sXl8AREissbWMyn4&#10;pQDLxXg0x1L7K+/pcoiNSCEcSlRgYuxKKUNtyGHIfEecuB/fO4wJ9o3UPV5TuGvlU57PpEPLqcFg&#10;R2tD9fFwdgp222JVfRu7fd+f7O55U7XnZvql1MNkqF5BRBriXXxzv+k0Py/g/5l0gV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kJ1jDAAAA3AAAAA8AAAAAAAAAAAAA&#10;AAAAoQIAAGRycy9kb3ducmV2LnhtbFBLBQYAAAAABAAEAPkAAACRAwAAAAA=&#10;"/>
                          <v:shape id="AutoShape 796" o:spid="_x0000_s1366" type="#_x0000_t32" style="position:absolute;left:2865;top:1440;width:0;height:3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a5L8IAAADcAAAADwAAAGRycy9kb3ducmV2LnhtbERPTWsCMRC9F/ofwhR6KZpVqJTVKGtB&#10;qAUPar2Pm3ET3EzWTdTtvzeC4G0e73Mms87V4kJtsJ4VDPoZCOLSa8uVgr/tovcFIkRkjbVnUvBP&#10;AWbT15cJ5tpfeU2XTaxECuGQowITY5NLGUpDDkPfN8SJO/jWYUywraRu8ZrCXS2HWTaSDi2nBoMN&#10;fRsqj5uzU7BaDubF3tjl7/pkV5+Loj5XHzul3t+6YgwiUhef4of7R6f52RDuz6QL5PQ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a5L8IAAADcAAAADwAAAAAAAAAAAAAA&#10;AAChAgAAZHJzL2Rvd25yZXYueG1sUEsFBgAAAAAEAAQA+QAAAJADAAAAAA==&#10;"/>
                          <v:shape id="Text Box 797" o:spid="_x0000_s1367" type="#_x0000_t202" style="position:absolute;left:2909;top:1080;width:781;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w:txbxContent>
                                <w:p w14:paraId="17723F94" w14:textId="77777777" w:rsidR="008047F4" w:rsidRPr="00E07229" w:rsidRDefault="008047F4" w:rsidP="0084687F">
                                  <w:pPr>
                                    <w:pStyle w:val="NoSpacing"/>
                                  </w:pPr>
                                  <w:r w:rsidRPr="00E07229">
                                    <w:t>+12V</w:t>
                                  </w:r>
                                </w:p>
                              </w:txbxContent>
                            </v:textbox>
                          </v:shape>
                        </v:group>
                        <v:shape id="AutoShape 798" o:spid="_x0000_s1368" type="#_x0000_t32" style="position:absolute;left:3828;top:1321;width:95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IEq8IAAADcAAAADwAAAGRycy9kb3ducmV2LnhtbERPTYvCMBC9L/gfwgh7WTStyCLVKCII&#10;4mFhtQePQzK2xWZSk1i7/36zIOxtHu9zVpvBtqInHxrHCvJpBoJYO9NwpaA87ycLECEiG2wdk4If&#10;CrBZj95WWBj35G/qT7ESKYRDgQrqGLtCyqBrshimriNO3NV5izFBX0nj8ZnCbStnWfYpLTacGmrs&#10;aFeTvp0eVkFzLL/K/uMevV4c84vPw/nSaqXex8N2CSLSEP/FL/fBpPnZ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IEq8IAAADcAAAADwAAAAAAAAAAAAAA&#10;AAChAgAAZHJzL2Rvd25yZXYueG1sUEsFBgAAAAAEAAQA+QAAAJADAAAAAA==&#10;"/>
                        <v:group id="Group 799" o:spid="_x0000_s1369" style="position:absolute;left:3777;top:1485;width:366;height:393" coordorigin="1062,3885" coordsize="366,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AutoShape 800" o:spid="_x0000_s1370" type="#_x0000_t5" style="position:absolute;left:1062;top:4095;width:366;height:183;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vg8QA&#10;AADcAAAADwAAAGRycy9kb3ducmV2LnhtbERPS2sCMRC+C/0PYQpepCYVtHVrFCkULIrUx8XbdDPd&#10;XdxMliTq9t8bQfA2H99zJrPW1uJMPlSONbz2FQji3JmKCw373dfLO4gQkQ3WjknDPwWYTZ86E8yM&#10;u/CGzttYiBTCIUMNZYxNJmXIS7IY+q4hTtyf8xZjgr6QxuMlhdtaDpQaSYsVp4YSG/osKT9uT1bD&#10;arxbqqGfD9/Wh/pn83347bmj17r73M4/QERq40N8dy9Mmq9GcHsmX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DL4PEAAAA3AAAAA8AAAAAAAAAAAAAAAAAmAIAAGRycy9k&#10;b3ducmV2LnhtbFBLBQYAAAAABAAEAPUAAACJAwAAAAA=&#10;"/>
                          <v:shape id="AutoShape 801" o:spid="_x0000_s1371" type="#_x0000_t32" style="position:absolute;left:1236;top:3885;width:0;height:2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Ca3MIAAADcAAAADwAAAGRycy9kb3ducmV2LnhtbERPTYvCMBC9L/gfwgh7WTStB1eqUUQQ&#10;xMPCag8eh2Rsi82kJrF2//1mQdjbPN7nrDaDbUVPPjSOFeTTDASxdqbhSkF53k8WIEJENtg6JgU/&#10;FGCzHr2tsDDuyd/Un2IlUgiHAhXUMXaFlEHXZDFMXUecuKvzFmOCvpLG4zOF21bOsmwuLTacGmrs&#10;aFeTvp0eVkFzLL/K/uMevV4c84vPw/nSaqXex8N2CSLSEP/FL/fBpPnZJ/w9ky6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WCa3MIAAADcAAAADwAAAAAAAAAAAAAA&#10;AAChAgAAZHJzL2Rvd25yZXYueG1sUEsFBgAAAAAEAAQA+QAAAJADAAAAAA==&#10;"/>
                        </v:group>
                        <v:shape id="AutoShape 802" o:spid="_x0000_s1372" type="#_x0000_t32" style="position:absolute;left:3951;top:1485;width:82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8OrsUAAADcAAAADwAAAGRycy9kb3ducmV2LnhtbESPQWvDMAyF74X9B6PBLmV1skMpad0y&#10;BoPSw6BtDj0KW0vCYjmzvTT999Oh0JvEe3rv02Y3+V6NFFMX2EC5KEAR2+A6bgzU58/XFaiUkR32&#10;gcnAjRLstk+zDVYuXPlI4yk3SkI4VWigzXmotE62JY9pEQZi0b5D9JhljY12Ea8S7nv9VhRL7bFj&#10;aWhxoI+W7M/pzxvoDvVXPc5/c7SrQ3mJZTpfemvMy/P0vgaVacoP8/167wS/EFp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8OrsUAAADcAAAADwAAAAAAAAAA&#10;AAAAAAChAgAAZHJzL2Rvd25yZXYueG1sUEsFBgAAAAAEAAQA+QAAAJMDAAAAAA==&#10;"/>
                      </v:group>
                      <v:group id="Group 803" o:spid="_x0000_s1373" style="position:absolute;left:3649;top:831;width:11546;height:10943" coordorigin="3649,831" coordsize="11546,10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AutoShape 804" o:spid="_x0000_s1374" type="#_x0000_t32" style="position:absolute;left:7302;top:4525;width:0;height:10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EUHsYAAADcAAAADwAAAGRycy9kb3ducmV2LnhtbESPQUsDMRCF70L/Q5iCF2mzKyiyNi1b&#10;oWCFHlr1Pt2Mm9DNZN2k7frvnYPgbYb35r1vFqsxdOpCQ/KRDZTzAhRxE63n1sDH+2b2BCplZItd&#10;ZDLwQwlWy8nNAisbr7ynyyG3SkI4VWjA5dxXWqfGUcA0jz2xaF9xCJhlHVptB7xKeOj0fVE86oCe&#10;pcFhTy+OmtPhHAzstuW6Pjq/fdt/+93Dpu7O7d2nMbfTsX4GlWnM/+a/61cr+KXgyz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FB7GAAAA3AAAAA8AAAAAAAAA&#10;AAAAAAAAoQIAAGRycy9kb3ducmV2LnhtbFBLBQYAAAAABAAEAPkAAACUAwAAAAA=&#10;"/>
                        <v:shape id="AutoShape 805" o:spid="_x0000_s1375" type="#_x0000_t32" style="position:absolute;left:7145;top:4702;width:0;height:103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2xhcMAAADcAAAADwAAAGRycy9kb3ducmV2LnhtbERP32vCMBB+F/wfwgl7kTXtYDI6o1RB&#10;mAMfdNv7rbk1weZSm6jdf78MBN/u4/t58+XgWnGhPljPCoosB0Fce225UfD5sXl8AREissbWMyn4&#10;pQDLxXg0x1L7K+/pcoiNSCEcSlRgYuxKKUNtyGHIfEecuB/fO4wJ9o3UPV5TuGvlU57PpEPLqcFg&#10;R2tD9fFwdgp222JVfRu7fd+f7O55U7XnZvql1MNkqF5BRBriXXxzv+k0vyjg/5l0gV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9sYXDAAAA3AAAAA8AAAAAAAAAAAAA&#10;AAAAoQIAAGRycy9kb3ducmV2LnhtbFBLBQYAAAAABAAEAPkAAACRAwAAAAA=&#10;"/>
                        <v:shape id="AutoShape 806" o:spid="_x0000_s1376" type="#_x0000_t32" style="position:absolute;left:7023;top:4876;width:0;height:10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8v8sQAAADcAAAADwAAAGRycy9kb3ducmV2LnhtbERPS2sCMRC+F/ofwhR6Kd3sChXZGmUr&#10;CFrw4KP36Wa6Cd1Mtpuo239vBMHbfHzPmc4H14oT9cF6VlBkOQji2mvLjYLDfvk6AREissbWMyn4&#10;pwDz2ePDFEvtz7yl0y42IoVwKFGBibErpQy1IYch8x1x4n587zAm2DdS93hO4a6VozwfS4eWU4PB&#10;jhaG6t/d0SnYrIuP6tvY9ef2z27ellV7bF6+lHp+Gqp3EJGGeBff3Cud5hcj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y/yxAAAANwAAAAPAAAAAAAAAAAA&#10;AAAAAKECAABkcnMvZG93bnJldi54bWxQSwUGAAAAAAQABAD5AAAAkgMAAAAA&#10;"/>
                        <v:shape id="AutoShape 807" o:spid="_x0000_s1377" type="#_x0000_t32" style="position:absolute;left:6913;top:5054;width:0;height:97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IKAsIAAADcAAAADwAAAGRycy9kb3ducmV2LnhtbERPTYvCMBC9L/gfwgh7WTStwiLVKCII&#10;4mFhtQePQzK2xWZSk1i7/36zIOxtHu9zVpvBtqInHxrHCvJpBoJYO9NwpaA87ycLECEiG2wdk4If&#10;CrBZj95WWBj35G/qT7ESKYRDgQrqGLtCyqBrshimriNO3NV5izFBX0nj8ZnCbStnWfYpLTacGmrs&#10;aFeTvp0eVkFzLL/K/uMevV4c84vPw/nSaqXex8N2CSLSEP/FL/fBpPn5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4IKAsIAAADcAAAADwAAAAAAAAAAAAAA&#10;AAChAgAAZHJzL2Rvd25yZXYueG1sUEsFBgAAAAAEAAQA+QAAAJADAAAAAA==&#10;"/>
                        <v:shape id="AutoShape 808" o:spid="_x0000_s1378" type="#_x0000_t32" style="position:absolute;left:6770;top:5397;width:0;height:7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SHcQAAADcAAAADwAAAGRycy9kb3ducmV2LnhtbERPS2sCMRC+F/wPYQpeimZXbJHVKGtB&#10;0IIHH71PN+MmdDPZbqJu/31TKPQ2H99zFqveNeJGXbCeFeTjDARx5bXlWsH5tBnNQISIrLHxTAq+&#10;KcBqOXhYYKH9nQ90O8ZapBAOBSowMbaFlKEy5DCMfUucuIvvHMYEu1rqDu8p3DVykmUv0qHl1GCw&#10;pVdD1efx6hTsd/m6/DB293b4svvnTdlc66d3pYaPfTkHEamP/+I/91an+fkU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ihIdxAAAANwAAAAPAAAAAAAAAAAA&#10;AAAAAKECAABkcnMvZG93bnJldi54bWxQSwUGAAAAAAQABAD5AAAAkgMAAAAA&#10;"/>
                        <v:shape id="AutoShape 809" o:spid="_x0000_s1379" type="#_x0000_t32" style="position:absolute;left:6634;top:5535;width:0;height:76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c37cIAAADcAAAADwAAAGRycy9kb3ducmV2LnhtbERPTYvCMBC9L/gfwgh7WTSt4CLVKCII&#10;4mFhtQePQzK2xWZSk1i7/36zIOxtHu9zVpvBtqInHxrHCvJpBoJYO9NwpaA87ycLECEiG2wdk4If&#10;CrBZj95WWBj35G/qT7ESKYRDgQrqGLtCyqBrshimriNO3NV5izFBX0nj8ZnCbStnWfYpLTacGmrs&#10;aFeTvp0eVkFzLL/K/uMevV4c84vPw/nSaqXex8N2CSLSEP/FL/fBpPn5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c37cIAAADcAAAADwAAAAAAAAAAAAAA&#10;AAChAgAAZHJzL2Rvd25yZXYueG1sUEsFBgAAAAAEAAQA+QAAAJADAAAAAA==&#10;"/>
                        <v:group id="Group 810" o:spid="_x0000_s1380" style="position:absolute;left:3649;top:2634;width:3653;height:3590" coordorigin="3649,2634" coordsize="3653,3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AutoShape 811" o:spid="_x0000_s1381" type="#_x0000_t32" style="position:absolute;left:7104;top:2634;width:0;height:15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iMasQAAADcAAAADwAAAGRycy9kb3ducmV2LnhtbERPS2sCMRC+F/wPYQpeimZXsJXVKGtB&#10;0IIHH71PN+MmdDPZbqJu/31TKPQ2H99zFqveNeJGXbCeFeTjDARx5bXlWsH5tBnNQISIrLHxTAq+&#10;KcBqOXhYYKH9nQ90O8ZapBAOBSowMbaFlKEy5DCMfUucuIvvHMYEu1rqDu8p3DVykmXP0qHl1GCw&#10;pVdD1efx6hTsd/m6/DB293b4svvppmyu9dO7UsPHvpyDiNTHf/Gfe6vT/PwF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WIxqxAAAANwAAAAPAAAAAAAAAAAA&#10;AAAAAKECAABkcnMvZG93bnJldi54bWxQSwUGAAAAAAQABAD5AAAAkgMAAAAA&#10;"/>
                          <v:shape id="AutoShape 812" o:spid="_x0000_s1382" type="#_x0000_t32" style="position:absolute;left:3649;top:4347;width:361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cYGMYAAADcAAAADwAAAGRycy9kb3ducmV2LnhtbESPQUsDMRCF70L/Q5iCF2mzKyiyNi1b&#10;oWCFHlr1Pt2Mm9DNZN2k7frvnYPgbYb35r1vFqsxdOpCQ/KRDZTzAhRxE63n1sDH+2b2BCplZItd&#10;ZDLwQwlWy8nNAisbr7ynyyG3SkI4VWjA5dxXWqfGUcA0jz2xaF9xCJhlHVptB7xKeOj0fVE86oCe&#10;pcFhTy+OmtPhHAzstuW6Pjq/fdt/+93Dpu7O7d2nMbfTsX4GlWnM/+a/61cr+K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HGBjGAAAA3AAAAA8AAAAAAAAA&#10;AAAAAAAAoQIAAGRycy9kb3ducmV2LnhtbFBLBQYAAAAABAAEAPkAAACUAwAAAAA=&#10;"/>
                          <v:shape id="AutoShape 813" o:spid="_x0000_s1383" type="#_x0000_t32" style="position:absolute;left:7261;top:2816;width:0;height:153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xeyMUAAADcAAAADwAAAGRycy9kb3ducmV2LnhtbESPQWvDMAyF74X9B6PBLqV10kMpad0y&#10;BoPRw6BtDj0KW0vCYjmzvTT799Oh0JvEe3rv0+4w+V6NFFMX2EC5LEAR2+A6bgzUl/fFBlTKyA77&#10;wGTgjxIc9k+zHVYu3PhE4zk3SkI4VWigzXmotE62JY9pGQZi0b5C9JhljY12EW8S7nu9Koq19tix&#10;NLQ40FtL9vv86w10x/qzHuc/OdrNsbzGMl2uvTXm5Xl63YLKNOWH+X794QR/JfjyjEyg9/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xeyMUAAADcAAAADwAAAAAAAAAA&#10;AAAAAAChAgAAZHJzL2Rvd25yZXYueG1sUEsFBgAAAAAEAAQA+QAAAJMDAAAAAA==&#10;"/>
                          <v:shape id="AutoShape 814" o:spid="_x0000_s1384" type="#_x0000_t32" style="position:absolute;left:3649;top:4525;width:365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7OMQAAADcAAAADwAAAGRycy9kb3ducmV2LnhtbERPS2sCMRC+F/ofwhR6Kd3sChXZGmUr&#10;CFrw4KP36Wa6Cd1Mtpuo239vBMHbfHzPmc4H14oT9cF6VlBkOQji2mvLjYLDfvk6AREissbWMyn4&#10;pwDz2ePDFEvtz7yl0y42IoVwKFGBibErpQy1IYch8x1x4n587zAm2DdS93hO4a6VozwfS4eWU4PB&#10;jhaG6t/d0SnYrIuP6tvY9ef2z27ellV7bF6+lHp+Gqp3EJGGeBff3Cud5o8K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s4xAAAANwAAAAPAAAAAAAAAAAA&#10;AAAAAKECAABkcnMvZG93bnJldi54bWxQSwUGAAAAAAQABAD5AAAAkgMAAAAA&#10;"/>
                          <v:shape id="AutoShape 815" o:spid="_x0000_s1385" type="#_x0000_t32" style="position:absolute;left:3649;top:4702;width:349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PlT8MAAADcAAAADwAAAGRycy9kb3ducmV2LnhtbERPTWsCMRC9F/wPYQQvpWZdUMrWKGtB&#10;qIIHbXufbqab0M1k3URd/70RhN7m8T5nvuxdI87UBetZwWScgSCuvLZcK/j6XL+8gggRWWPjmRRc&#10;KcByMXiaY6H9hfd0PsRapBAOBSowMbaFlKEy5DCMfUucuF/fOYwJdrXUHV5SuGtknmUz6dByajDY&#10;0ruh6u9wcgp2m8mq/DF2s90f7W66LptT/fyt1GjYl28gIvXxX/xwf+g0P8/h/ky6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D5U/DAAAA3AAAAA8AAAAAAAAAAAAA&#10;AAAAoQIAAGRycy9kb3ducmV2LnhtbFBLBQYAAAAABAAEAPkAAACRAwAAAAA=&#10;"/>
                          <v:shape id="AutoShape 816" o:spid="_x0000_s1386" type="#_x0000_t32" style="position:absolute;left:3649;top:4876;width:337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9A1MMAAADcAAAADwAAAGRycy9kb3ducmV2LnhtbERPTWsCMRC9C/6HMIIXqVkVS9kaZSsI&#10;WvCgbe/TzbgJbibbTdTtv28Kgrd5vM9ZrDpXiyu1wXpWMBlnIIhLry1XCj4/Nk8vIEJE1lh7JgW/&#10;FGC17PcWmGt/4wNdj7ESKYRDjgpMjE0uZSgNOQxj3xAn7uRbhzHBtpK6xVsKd7WcZtmzdGg5NRhs&#10;aG2oPB8vTsF+N3krvo3dvR9+7H6+KepLNfpSajjoilcQkbr4EN/dW53mT2f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PQNTDAAAA3AAAAA8AAAAAAAAAAAAA&#10;AAAAoQIAAGRycy9kb3ducmV2LnhtbFBLBQYAAAAABAAEAPkAAACRAwAAAAA=&#10;"/>
                          <v:shape id="AutoShape 817" o:spid="_x0000_s1387" type="#_x0000_t32" style="position:absolute;left:3649;top:5054;width:326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Yy8IAAADcAAAADwAAAGRycy9kb3ducmV2LnhtbERPTYvCMBC9L/gfwgheljWtLCJdo8jC&#10;wuJBUHvwOCRjW2wmNcnW+u+NsOBtHu9zluvBtqInHxrHCvJpBoJYO9NwpaA8/nwsQISIbLB1TAru&#10;FGC9Gr0tsTDuxnvqD7ESKYRDgQrqGLtCyqBrshimriNO3Nl5izFBX0nj8ZbCbStnWTaXFhtODTV2&#10;9F2Tvhz+rIJmW+7K/v0avV5s85PPw/HUaqUm42HzBSLSEF/if/evSfNnn/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dYy8IAAADcAAAADwAAAAAAAAAAAAAA&#10;AAChAgAAZHJzL2Rvd25yZXYueG1sUEsFBgAAAAAEAAQA+QAAAJADAAAAAA==&#10;"/>
                          <v:shape id="AutoShape 818" o:spid="_x0000_s1388" type="#_x0000_t32" style="position:absolute;left:3649;top:5396;width:3121;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p9O8IAAADcAAAADwAAAGRycy9kb3ducmV2LnhtbERPS2sCMRC+C/6HMIIXqVkFi2yNshYE&#10;LXjwdZ9uppvgZrLdRN3++6ZQ8DYf33MWq87V4k5tsJ4VTMYZCOLSa8uVgvNp8zIHESKyxtozKfih&#10;AKtlv7fAXPsHH+h+jJVIIRxyVGBibHIpQ2nIYRj7hjhxX751GBNsK6lbfKRwV8tplr1Kh5ZTg8GG&#10;3g2V1+PNKdjvJuvi09jdx+Hb7me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ap9O8IAAADcAAAADwAAAAAAAAAAAAAA&#10;AAChAgAAZHJzL2Rvd25yZXYueG1sUEsFBgAAAAAEAAQA+QAAAJADAAAAAA==&#10;"/>
                          <v:shape id="AutoShape 819" o:spid="_x0000_s1389" type="#_x0000_t32" style="position:absolute;left:3649;top:5535;width:298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ljJ8EAAADcAAAADwAAAGRycy9kb3ducmV2LnhtbERPTYvCMBC9L/gfwix4Wda0HkS6RpEF&#10;QTwIag8eh2S2LdtMahJr/fdGELzN433OYjXYVvTkQ+NYQT7JQBBrZxquFJSnzfccRIjIBlvHpOBO&#10;AVbL0ccCC+NufKD+GCuRQjgUqKCOsSukDLomi2HiOuLE/TlvMSboK2k83lK4beU0y2bSYsOpocaO&#10;fmvS/8erVdDsyn3Zf12i1/NdfvZ5OJ1brdT4c1j/gIg0xLf45d6aNH86g+cz6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mWMnwQAAANwAAAAPAAAAAAAAAAAAAAAA&#10;AKECAABkcnMvZG93bnJldi54bWxQSwUGAAAAAAQABAD5AAAAjwMAAAAA&#10;"/>
                          <v:shape id="AutoShape 820" o:spid="_x0000_s1390" type="#_x0000_t32" style="position:absolute;left:3649;top:6224;width:146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RG18MAAADcAAAADwAAAGRycy9kb3ducmV2LnhtbERPTWsCMRC9C/6HMIIXqVkFbdkaZSsI&#10;WvCgbe/TzbgJbibbTdTtv28Kgrd5vM9ZrDpXiyu1wXpWMBlnIIhLry1XCj4/Nk8vIEJE1lh7JgW/&#10;FGC17PcWmGt/4wNdj7ESKYRDjgpMjE0uZSgNOQxj3xAn7uRbhzHBtpK6xVsKd7WcZtlcOrScGgw2&#10;tDZUno8Xp2C/m7wV38bu3g8/dj/bFPWlGn0pNRx0xSuISF18iO/urU7zp8/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0RtfDAAAA3AAAAA8AAAAAAAAAAAAA&#10;AAAAoQIAAGRycy9kb3ducmV2LnhtbFBLBQYAAAAABAAEAPkAAACRAwAAAAA=&#10;"/>
                          <v:shape id="AutoShape 821" o:spid="_x0000_s1391" type="#_x0000_t32" style="position:absolute;left:3649;top:6048;width:156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cwFsgAAADjAAAADwAAAGRycy9kb3ducmV2LnhtbERPT2vCMBS/D/Ydwht4GTOtius6owxB&#10;GB4Gag8eH8lbW9a8dEms9dsvg8GO7/f/rTaj7cRAPrSOFeTTDASxdqblWkF12j0VIEJENtg5JgU3&#10;CrBZ39+tsDTuygcajrEWKYRDiQqaGPtSyqAbshimridO3KfzFmM6fS2Nx2sKt52cZdlSWmw5NTTY&#10;07Yh/XW8WAXtvvqohsfv6HWxz88+D6dzp5WaPIxvryAijfFf/Od+N2n+Ipu/PM/zYgG/PyUA5Po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xcwFsgAAADjAAAADwAAAAAA&#10;AAAAAAAAAAChAgAAZHJzL2Rvd25yZXYueG1sUEsFBgAAAAAEAAQA+QAAAJYDAAAAAA==&#10;"/>
                          <v:shape id="AutoShape 822" o:spid="_x0000_s1392" type="#_x0000_t32" style="position:absolute;left:3649;top:5710;width:222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VjckAAADjAAAADwAAAGRycy9kb3ducmV2LnhtbERPS2vCQBC+F/oflil4kbqJ9pGmrlKE&#10;gngoVHPwOOxOk9DsbLq7xvTfuwWhx/nes1yPthMD+dA6VpDPMhDE2pmWawXV4f2+ABEissHOMSn4&#10;pQDr1e3NEkvjzvxJwz7WIoVwKFFBE2NfShl0QxbDzPXEifty3mJMp6+l8XhO4baT8yx7khZbTg0N&#10;9rRpSH/vT1ZBu6s+qmH6E70udvnR5+Fw7LRSk7vx7RVEpDH+i6/urUnzH7LFy/MiLx7h76cEgFx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RblY3JAAAA4wAAAA8AAAAA&#10;AAAAAAAAAAAAoQIAAGRycy9kb3ducmV2LnhtbFBLBQYAAAAABAAEAPkAAACXAwAAAAA=&#10;"/>
                          <v:shape id="AutoShape 823" o:spid="_x0000_s1393" type="#_x0000_t32" style="position:absolute;left:3649;top:5879;width:209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usHskAAADjAAAADwAAAGRycy9kb3ducmV2LnhtbERPX0/CMBB/N/E7NGfCi5FuooCTQgYJ&#10;iZjwAOL7uZ5r43qda4Hx7a2JiY/3+3+zRe8acaIuWM8K8mEGgrjy2nKt4PC2vpuCCBFZY+OZFFwo&#10;wGJ+fTXDQvsz7+i0j7VIIRwKVGBibAspQ2XIYRj6ljhxn75zGNPZ1VJ3eE7hrpH3WTaWDi2nBoMt&#10;rQxVX/ujU7Dd5Mvyw9jN6+7bbh/XZXOsb9+VGtz05TOISH38F/+5X3Sa/5CNniajfDqG358SAHL+&#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q7rB7JAAAA4wAAAA8AAAAA&#10;AAAAAAAAAAAAoQIAAGRycy9kb3ducmV2LnhtbFBLBQYAAAAABAAEAPkAAACXAwAAAAA=&#10;"/>
                        </v:group>
                        <v:group id="Group 824" o:spid="_x0000_s1394" style="position:absolute;left:5803;top:831;width:9392;height:10943" coordorigin="5803,831" coordsize="9392,10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ZdtsXyQAA&#10;AOMAAAAPAAAAAAAAAAAAAAAAAKoCAABkcnMvZG93bnJldi54bWxQSwUGAAAAAAQABAD6AAAAoAMA&#10;AAAA&#10;">
                          <v:shape id="AutoShape 825" o:spid="_x0000_s1395" type="#_x0000_t32" style="position:absolute;left:7104;top:2634;width:505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6lo6E8sAAADjAAAADwAA&#10;AAAAAAAAAAAAAAChAgAAZHJzL2Rvd25yZXYueG1sUEsFBgAAAAAEAAQA+QAAAJkDAAAAAA==&#10;"/>
                          <v:shape id="AutoShape 826" o:spid="_x0000_s1396" type="#_x0000_t32" style="position:absolute;left:7261;top:2816;width:490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afiMgAAADjAAAADwAAAGRycy9kb3ducmV2LnhtbERPT2vCMBS/D/YdwhvsMmbaObbaGUUG&#10;A/EgTHvw+Eje2rLmpUtird/eCMKO7/f/zZej7cRAPrSOFeSTDASxdqblWkG1/3ouQISIbLBzTArO&#10;FGC5uL+bY2ncib9p2MVapBAOJSpoYuxLKYNuyGKYuJ44cT/OW4zp9LU0Hk8p3HbyJcvepMWWU0OD&#10;PX02pH93R6ug3VTbanj6i14Xm/zg87A/dFqpx4dx9QEi0hj/xTf32qT5r9l09j7Nixlcf0oAyMU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RafiMgAAADjAAAADwAAAAAA&#10;AAAAAAAAAAChAgAAZHJzL2Rvd25yZXYueG1sUEsFBgAAAAAEAAQA+QAAAJYDAAAAAA==&#10;"/>
                          <v:shape id="AutoShape 827" o:spid="_x0000_s1397" type="#_x0000_t32" style="position:absolute;left:7302;top:5569;width:485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JH1oMjMAAAA4wAAAA8A&#10;AAAAAAAAAAAAAAAAoQIAAGRycy9kb3ducmV2LnhtbFBLBQYAAAAABAAEAPkAAACaAwAAAAA=&#10;"/>
                          <v:shape id="AutoShape 828" o:spid="_x0000_s1398" type="#_x0000_t32" style="position:absolute;left:7145;top:5733;width:501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CLorfJAAAA4wAAAA8AAAAA&#10;AAAAAAAAAAAAoQIAAGRycy9kb3ducmV2LnhtbFBLBQYAAAAABAAEAPkAAACXAwAAAAA=&#10;"/>
                          <v:shape id="AutoShape 829" o:spid="_x0000_s1399" type="#_x0000_t32" style="position:absolute;left:11343;top:8243;width:81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ubJMgAAADjAAAADwAAAGRycy9kb3ducmV2LnhtbERPT2vCMBS/D/Ydwht4GZpWx6bVKGMg&#10;DA+C2oPHR/Jsi81Ll2S1+/bLQNjx/f6/1WawrejJh8axgnySgSDWzjRcKShP2/EcRIjIBlvHpOCH&#10;AmzWjw8rLIy78YH6Y6xECuFQoII6xq6QMuiaLIaJ64gTd3HeYkynr6TxeEvhtpXTLHuVFhtODTV2&#10;9FGTvh6/rYJmV+7L/vkrej3f5Wefh9O51UqNnob3JYhIQ/wX392fJs1/yWaLt1m+mMLfTwkAu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mubJMgAAADjAAAADwAAAAAA&#10;AAAAAAAAAAChAgAAZHJzL2Rvd25yZXYueG1sUEsFBgAAAAAEAAQA+QAAAJYDAAAAAA==&#10;"/>
                          <v:shape id="AutoShape 830" o:spid="_x0000_s1400" type="#_x0000_t32" style="position:absolute;left:7023;top:5879;width:432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PFZlbygAAAOMAAAAPAAAA&#10;AAAAAAAAAAAAAKECAABkcnMvZG93bnJldi54bWxQSwUGAAAAAAQABAD5AAAAmAMAAAAA&#10;"/>
                          <v:shape id="AutoShape 831" o:spid="_x0000_s1401" type="#_x0000_t32" style="position:absolute;left:11343;top:5879;width:0;height:23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wBL8kAAADjAAAADwAAAGRycy9kb3ducmV2LnhtbERPX0/CMBB/N/E7NGfii5FugiKDQqYJ&#10;CZjwAOj7uR5r43qda4H57a0JiY/3+3+zRe8acaIuWM8K8kEGgrjy2nKt4H2/vH8GESKyxsYzKfih&#10;AIv59dUMC+3PvKXTLtYihXAoUIGJsS2kDJUhh2HgW+LEHXznMKazq6Xu8JzCXSMfsuxJOrScGgy2&#10;9Gqo+todnYLNOn8pP41dv22/7eZxWTbH+u5DqdubvpyCiNTHf/HFvdJp/igbTsbDfDKCv58SAHL+&#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D8AS/JAAAA4wAAAA8AAAAA&#10;AAAAAAAAAAAAoQIAAGRycy9kb3ducmV2LnhtbFBLBQYAAAAABAAEAPkAAACXAwAAAAA=&#10;"/>
                          <v:shape id="AutoShape 832" o:spid="_x0000_s1402" type="#_x0000_t32" style="position:absolute;left:11246;top:8412;width:91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IDUMkAAADjAAAADwAAAGRycy9kb3ducmV2LnhtbERPS2sCMRC+F/ofwhS8SM2u9qFboxSh&#10;IB6E6h48Dsl0d+lmsk3iuv33piD0ON97luvBtqInHxrHCvJJBoJYO9NwpaA8fjzOQYSIbLB1TAp+&#10;KcB6dX+3xMK4C39Sf4iVSCEcClRQx9gVUgZdk8UwcR1x4r6ctxjT6StpPF5SuG3lNMtepMWGU0ON&#10;HW1q0t+Hs1XQ7Mp92Y9/otfzXX7yeTieWq3U6GF4fwMRaYj/4pt7a9L8p2y2eJ3li2f4+ykBIFd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GCA1DJAAAA4wAAAA8AAAAA&#10;AAAAAAAAAAAAoQIAAGRycy9kb3ducmV2LnhtbFBLBQYAAAAABAAEAPkAAACXAwAAAAA=&#10;"/>
                          <v:shape id="AutoShape 833" o:spid="_x0000_s1403" type="#_x0000_t32" style="position:absolute;left:11246;top:6033;width:0;height:237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CdJ8gAAADjAAAADwAAAGRycy9kb3ducmV2LnhtbERPT2vCMBS/C/sO4Q28yEyrw2lnlDEQ&#10;xMNg2oPHR/LWljUvXZLV+u3NYODx/f6/9XawrejJh8axgnyagSDWzjRcKShPu6cliBCRDbaOScGV&#10;Amw3D6M1FsZd+JP6Y6xECuFQoII6xq6QMuiaLIap64gT9+W8xZhOX0nj8ZLCbStnWbaQFhtODTV2&#10;9F6T/j7+WgXNofwo+8lP9Hp5yM8+D6dzq5UaPw5vryAiDfEu/nfvTZr/nM1XL/N8tYC/nxIAcnM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VCdJ8gAAADjAAAADwAAAAAA&#10;AAAAAAAAAAChAgAAZHJzL2Rvd25yZXYueG1sUEsFBgAAAAAEAAQA+QAAAJYDAAAAAA==&#10;"/>
                          <v:shape id="AutoShape 834" o:spid="_x0000_s1404" type="#_x0000_t32" style="position:absolute;left:6913;top:6033;width:433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w4vMgAAADjAAAADwAAAGRycy9kb3ducmV2LnhtbERPT2vCMBS/D/YdwhvsMjTtlKnVKGMw&#10;GB6EaQ8eH8mzLTYvXZLV7tsvguDx/f6/1WawrejJh8axgnycgSDWzjRcKSgPn6M5iBCRDbaOScEf&#10;BdisHx9WWBh34W/q97ESKYRDgQrqGLtCyqBrshjGriNO3Ml5izGdvpLG4yWF21a+ZtmbtNhwaqix&#10;o4+a9Hn/axU023JX9i8/0ev5Nj/6PByOrVbq+Wl4X4KINMS7+Ob+Mmn+NJssZpN8MYPrTwkAuf4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hw4vMgAAADjAAAADwAAAAAA&#10;AAAAAAAAAAChAgAAZHJzL2Rvd25yZXYueG1sUEsFBgAAAAAEAAQA+QAAAJYDAAAAAA==&#10;"/>
                          <v:shape id="AutoShape 835" o:spid="_x0000_s1405" type="#_x0000_t32" style="position:absolute;left:6770;top:6156;width:436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AGxCyrMAAAA4wAAAA8A&#10;AAAAAAAAAAAAAAAAoQIAAGRycy9kb3ducmV2LnhtbFBLBQYAAAAABAAEAPkAAACaAwAAAAA=&#10;"/>
                          <v:shape id="AutoShape 836" o:spid="_x0000_s1406" type="#_x0000_t32" style="position:absolute;left:11138;top:6156;width:0;height:51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79rrHJAAAA4wAAAA8AAAAA&#10;AAAAAAAAAAAAoQIAAGRycy9kb3ducmV2LnhtbFBLBQYAAAAABAAEAPkAAACXAwAAAAA=&#10;"/>
                          <v:shape id="AutoShape 837" o:spid="_x0000_s1407" type="#_x0000_t32" style="position:absolute;left:11138;top:11349;width:102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RWTMkAAADjAAAADwAAAGRycy9kb3ducmV2LnhtbERPS0sDMRC+C/6HMIIXaZNtfa5NyyoU&#10;rNBDW72Pm3ET3EzWTdqu/74RBI/zvWe2GHwrDtRHF1hDMVYgiOtgHDca3nbL0T2ImJANtoFJww9F&#10;WMzPz2ZYmnDkDR22qRE5hGOJGmxKXSllrC15jOPQEWfuM/QeUz77Rpoejznct3Ki1K306Dg3WOzo&#10;2VL9td17DetV8VR9WLd63Xy79c2yavfN1bvWlxdD9Qgi0ZD+xX/uF5PnX6vpw910ogr4/SkDIOcn&#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OkVkzJAAAA4wAAAA8AAAAA&#10;AAAAAAAAAAAAoQIAAGRycy9kb3ducmV2LnhtbFBLBQYAAAAABAAEAPkAAACXAwAAAAA=&#10;"/>
                          <v:shape id="AutoShape 838" o:spid="_x0000_s1408" type="#_x0000_t32" style="position:absolute;left:11022;top:11547;width:113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Rv38gAAADjAAAADwAAAGRycy9kb3ducmV2LnhtbERPT0vDMBS/C36H8AQv4pJ2orMuG2Mg&#10;yA6CWw87PpJnW2xeuiTr6rc3guDx/f6/5XpyvRgpxM6zhmKmQBAbbztuNNSH1/sFiJiQLfaeScM3&#10;RVivrq+WWFl/4Q8a96kROYRjhRralIZKymhachhnfiDO3KcPDlM+QyNtwEsOd70slXqUDjvODS0O&#10;tG3JfO3PTkO3q9/r8e6UglnsimMo4uHYG61vb6bNC4hEU/oX/7nfbJ7/oObPT/NSlfD7UwZAr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URv38gAAADjAAAADwAAAAAA&#10;AAAAAAAAAAChAgAAZHJzL2Rvd25yZXYueG1sUEsFBgAAAAAEAAQA+QAAAJYDAAAAAA==&#10;"/>
                          <v:shape id="AutoShape 839" o:spid="_x0000_s1409" type="#_x0000_t32" style="position:absolute;left:11022;top:6299;width:0;height:524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jKRMgAAADjAAAADwAAAGRycy9kb3ducmV2LnhtbERPT0vDMBS/C36H8AQv4pKuorMuG0MQ&#10;xg6CWw87PpJnW2xeuiR23bc3guDx/f6/5XpyvRgpxM6zhmKmQBAbbztuNNSHt/sFiJiQLfaeScOF&#10;IqxX11dLrKw/8weN+9SIHMKxQg1tSkMlZTQtOYwzPxBn7tMHhymfoZE24DmHu17OlXqUDjvODS0O&#10;9NqS+dp/Ow3drn6vx7tTCmaxK46hiIdjb7S+vZk2LyASTelf/Ofe2jz/QZXPT+VclfD7UwZAr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gjKRMgAAADjAAAADwAAAAAA&#10;AAAAAAAAAAChAgAAZHJzL2Rvd25yZXYueG1sUEsFBgAAAAAEAAQA+QAAAJYDAAAAAA==&#10;"/>
                          <v:shape id="AutoShape 840" o:spid="_x0000_s1410" type="#_x0000_t32" style="position:absolute;left:6634;top:6299;width:438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FSMMgAAADjAAAADwAAAGRycy9kb3ducmV2LnhtbERPzUoDMRC+C32HMIIXscm2RevatIgg&#10;SA9C2z30OCTj7uJmsk3idn17Uyh4nO9/VpvRdWKgEFvPGoqpAkFsvG251lAd3h+WIGJCtth5Jg2/&#10;FGGzntyssLT+zDsa9qkWOYRjiRqalPpSymgachinvifO3JcPDlM+Qy1twHMOd52cKfUoHbacGxrs&#10;6a0h873/cRrabfVZDfenFMxyWxxDEQ/Hzmh9dzu+voBINKZ/8dX9YfP8hZo/P81nagGXnzIAcv0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eFSMMgAAADjAAAADwAAAAAA&#10;AAAAAAAAAAChAgAAZHJzL2Rvd25yZXYueG1sUEsFBgAAAAAEAAQA+QAAAJYDAAAAAA==&#10;"/>
                          <v:group id="Group 841" o:spid="_x0000_s1411" style="position:absolute;left:11022;top:3772;width:4033;height:2107" coordorigin="11022,3772" coordsize="4033,2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wHoLdyQAA&#10;AOMAAAAPAAAAAAAAAAAAAAAAAKoCAABkcnMvZG93bnJldi54bWxQSwUGAAAAAAQABAD6AAAAoAMA&#10;AAAA&#10;">
                            <v:shape id="Text Box 842" o:spid="_x0000_s1412" type="#_x0000_t202" style="position:absolute;left:12161;top:4110;width:1226;height:1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yxPsYA&#10;AADjAAAADwAAAGRycy9kb3ducmV2LnhtbERPzWrCQBC+F3yHZQRvza7axja6ighC7c1oD96G7DQJ&#10;ZmdDdtX49m6h4HG+/1msetuIK3W+dqxhnCgQxIUzNZcajoft6wcIH5ANNo5Jw508rJaDlwVmxt14&#10;T9c8lCKGsM9QQxVCm0npi4os+sS1xJH7dZ3FEM+ulKbDWwy3jZwolUqLNceGClvaVFSc84vVIDe7&#10;E7lTm5vmvP6ZfUsM75xqPRr26zmIQH14iv/dXybOf1PTz9l0olL4+ykC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yxPsYAAADjAAAADwAAAAAAAAAAAAAAAACYAgAAZHJz&#10;L2Rvd25yZXYueG1sUEsFBgAAAAAEAAQA9QAAAIsDAAAAAA==&#10;" fillcolor="#4e6128 [1606]">
                              <v:textbox>
                                <w:txbxContent>
                                  <w:p w14:paraId="69245040" w14:textId="77777777" w:rsidR="008047F4" w:rsidRPr="008654EF" w:rsidRDefault="008047F4" w:rsidP="0084687F">
                                    <w:pPr>
                                      <w:pStyle w:val="NoSpacing"/>
                                      <w:rPr>
                                        <w:b/>
                                        <w:color w:val="FFFFFF" w:themeColor="background1"/>
                                      </w:rPr>
                                    </w:pPr>
                                    <w:proofErr w:type="spellStart"/>
                                    <w:r w:rsidRPr="00901002">
                                      <w:rPr>
                                        <w:b/>
                                        <w:color w:val="FFFFFF" w:themeColor="background1"/>
                                      </w:rPr>
                                      <w:t>EasyDriver</w:t>
                                    </w:r>
                                    <w:proofErr w:type="spellEnd"/>
                                  </w:p>
                                  <w:tbl>
                                    <w:tblPr>
                                      <w:tblStyle w:val="TableGrid"/>
                                      <w:tblW w:w="1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368"/>
                                    </w:tblGrid>
                                    <w:tr w:rsidR="008047F4" w:rsidRPr="00F151FA" w14:paraId="2336B84C" w14:textId="77777777" w:rsidTr="00C6694D">
                                      <w:trPr>
                                        <w:trHeight w:val="183"/>
                                      </w:trPr>
                                      <w:tc>
                                        <w:tcPr>
                                          <w:tcW w:w="751" w:type="dxa"/>
                                        </w:tcPr>
                                        <w:p w14:paraId="3127928C" w14:textId="77777777" w:rsidR="008047F4" w:rsidRPr="00F151FA" w:rsidRDefault="008047F4" w:rsidP="00C6694D">
                                          <w:pPr>
                                            <w:pStyle w:val="NoSpacing"/>
                                            <w:rPr>
                                              <w:b/>
                                              <w:color w:val="FFFFFF" w:themeColor="background1"/>
                                              <w:sz w:val="14"/>
                                            </w:rPr>
                                          </w:pPr>
                                          <w:r w:rsidRPr="00F151FA">
                                            <w:rPr>
                                              <w:b/>
                                              <w:color w:val="FFFFFF" w:themeColor="background1"/>
                                              <w:sz w:val="14"/>
                                            </w:rPr>
                                            <w:t>V</w:t>
                                          </w:r>
                                          <w:r w:rsidRPr="00F151FA">
                                            <w:rPr>
                                              <w:b/>
                                              <w:color w:val="FFFFFF" w:themeColor="background1"/>
                                              <w:sz w:val="14"/>
                                              <w:vertAlign w:val="subscript"/>
                                            </w:rPr>
                                            <w:t>IN</w:t>
                                          </w:r>
                                        </w:p>
                                        <w:p w14:paraId="562DE2E5"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tc>
                                      <w:tc>
                                        <w:tcPr>
                                          <w:tcW w:w="368" w:type="dxa"/>
                                        </w:tcPr>
                                        <w:p w14:paraId="39664375" w14:textId="77777777" w:rsidR="008047F4" w:rsidRPr="00F151FA" w:rsidRDefault="008047F4" w:rsidP="00C6694D">
                                          <w:pPr>
                                            <w:pStyle w:val="NoSpacing"/>
                                            <w:jc w:val="right"/>
                                            <w:rPr>
                                              <w:b/>
                                              <w:color w:val="FFFFFF" w:themeColor="background1"/>
                                              <w:sz w:val="14"/>
                                            </w:rPr>
                                          </w:pPr>
                                        </w:p>
                                      </w:tc>
                                    </w:tr>
                                    <w:tr w:rsidR="008047F4" w:rsidRPr="00F151FA" w14:paraId="10B672C9" w14:textId="77777777" w:rsidTr="00C6694D">
                                      <w:trPr>
                                        <w:trHeight w:val="169"/>
                                      </w:trPr>
                                      <w:tc>
                                        <w:tcPr>
                                          <w:tcW w:w="751" w:type="dxa"/>
                                        </w:tcPr>
                                        <w:p w14:paraId="0548F874" w14:textId="77777777" w:rsidR="008047F4" w:rsidRPr="00F151FA" w:rsidRDefault="008047F4" w:rsidP="00C6694D">
                                          <w:pPr>
                                            <w:pStyle w:val="NoSpacing"/>
                                            <w:rPr>
                                              <w:b/>
                                              <w:color w:val="FFFFFF" w:themeColor="background1"/>
                                              <w:sz w:val="14"/>
                                            </w:rPr>
                                          </w:pPr>
                                          <w:r w:rsidRPr="00F151FA">
                                            <w:rPr>
                                              <w:b/>
                                              <w:color w:val="FFFFFF" w:themeColor="background1"/>
                                              <w:sz w:val="14"/>
                                            </w:rPr>
                                            <w:t>Enable</w:t>
                                          </w:r>
                                        </w:p>
                                        <w:p w14:paraId="5B70407F" w14:textId="77777777" w:rsidR="008047F4" w:rsidRPr="00F151FA" w:rsidRDefault="008047F4" w:rsidP="00C6694D">
                                          <w:pPr>
                                            <w:pStyle w:val="NoSpacing"/>
                                            <w:rPr>
                                              <w:b/>
                                              <w:color w:val="FFFFFF" w:themeColor="background1"/>
                                              <w:sz w:val="14"/>
                                            </w:rPr>
                                          </w:pPr>
                                          <w:r w:rsidRPr="00F151FA">
                                            <w:rPr>
                                              <w:b/>
                                              <w:color w:val="FFFFFF" w:themeColor="background1"/>
                                              <w:sz w:val="14"/>
                                            </w:rPr>
                                            <w:t>MS1</w:t>
                                          </w:r>
                                        </w:p>
                                        <w:p w14:paraId="7C67377A" w14:textId="77777777" w:rsidR="008047F4" w:rsidRPr="00F151FA" w:rsidRDefault="008047F4" w:rsidP="00C6694D">
                                          <w:pPr>
                                            <w:pStyle w:val="NoSpacing"/>
                                            <w:rPr>
                                              <w:b/>
                                              <w:color w:val="FFFFFF" w:themeColor="background1"/>
                                              <w:sz w:val="14"/>
                                            </w:rPr>
                                          </w:pPr>
                                          <w:r>
                                            <w:rPr>
                                              <w:b/>
                                              <w:color w:val="FFFFFF" w:themeColor="background1"/>
                                              <w:sz w:val="14"/>
                                            </w:rPr>
                                            <w:t>MS2</w:t>
                                          </w:r>
                                        </w:p>
                                        <w:p w14:paraId="1EC84061"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p w14:paraId="035A82DD" w14:textId="77777777" w:rsidR="008047F4" w:rsidRPr="00F151FA" w:rsidRDefault="008047F4" w:rsidP="00C6694D">
                                          <w:pPr>
                                            <w:pStyle w:val="NoSpacing"/>
                                            <w:rPr>
                                              <w:b/>
                                              <w:color w:val="FFFFFF" w:themeColor="background1"/>
                                              <w:sz w:val="14"/>
                                            </w:rPr>
                                          </w:pPr>
                                          <w:r w:rsidRPr="00F151FA">
                                            <w:rPr>
                                              <w:b/>
                                              <w:color w:val="FFFFFF" w:themeColor="background1"/>
                                              <w:sz w:val="14"/>
                                            </w:rPr>
                                            <w:t>Step</w:t>
                                          </w:r>
                                        </w:p>
                                        <w:p w14:paraId="425AFF8C" w14:textId="77777777" w:rsidR="008047F4" w:rsidRPr="00F151FA" w:rsidRDefault="008047F4" w:rsidP="00C6694D">
                                          <w:pPr>
                                            <w:pStyle w:val="NoSpacing"/>
                                            <w:rPr>
                                              <w:b/>
                                              <w:color w:val="FFFFFF" w:themeColor="background1"/>
                                              <w:sz w:val="14"/>
                                            </w:rPr>
                                          </w:pPr>
                                          <w:r w:rsidRPr="00F151FA">
                                            <w:rPr>
                                              <w:b/>
                                              <w:color w:val="FFFFFF" w:themeColor="background1"/>
                                              <w:sz w:val="14"/>
                                            </w:rPr>
                                            <w:t>Direction</w:t>
                                          </w:r>
                                        </w:p>
                                      </w:tc>
                                      <w:tc>
                                        <w:tcPr>
                                          <w:tcW w:w="368" w:type="dxa"/>
                                        </w:tcPr>
                                        <w:p w14:paraId="380A7E98"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05A753CE"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7F46BD5B"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p w14:paraId="57DB3CC0"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tc>
                                    </w:tr>
                                  </w:tbl>
                                  <w:p w14:paraId="425E451D" w14:textId="77777777" w:rsidR="008047F4" w:rsidRDefault="008047F4" w:rsidP="0084687F">
                                    <w:pPr>
                                      <w:pStyle w:val="NoSpacing"/>
                                      <w:jc w:val="right"/>
                                      <w:rPr>
                                        <w:sz w:val="14"/>
                                      </w:rPr>
                                    </w:pPr>
                                  </w:p>
                                  <w:p w14:paraId="358E36F0" w14:textId="77777777" w:rsidR="008047F4" w:rsidRDefault="008047F4" w:rsidP="0084687F">
                                    <w:pPr>
                                      <w:pStyle w:val="NoSpacing"/>
                                      <w:jc w:val="right"/>
                                      <w:rPr>
                                        <w:sz w:val="14"/>
                                      </w:rPr>
                                    </w:pPr>
                                  </w:p>
                                  <w:p w14:paraId="2BDE6104" w14:textId="77777777" w:rsidR="008047F4" w:rsidRPr="00A27FE5" w:rsidRDefault="008047F4" w:rsidP="0084687F">
                                    <w:pPr>
                                      <w:pStyle w:val="NoSpacing"/>
                                      <w:jc w:val="right"/>
                                      <w:rPr>
                                        <w:sz w:val="14"/>
                                      </w:rPr>
                                    </w:pPr>
                                  </w:p>
                                  <w:p w14:paraId="0D3CA967" w14:textId="77777777" w:rsidR="008047F4" w:rsidRDefault="008047F4" w:rsidP="0084687F">
                                    <w:pPr>
                                      <w:pStyle w:val="NoSpacing"/>
                                    </w:pPr>
                                  </w:p>
                                </w:txbxContent>
                              </v:textbox>
                            </v:shape>
                            <v:shape id="AutoShape 843" o:spid="_x0000_s1413" type="#_x0000_t32" style="position:absolute;left:13387;top:4876;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Fro8kAAADjAAAADwAAAGRycy9kb3ducmV2LnhtbERPzU4CMRC+m/gOzZh4MdICKrJSyGpC&#10;AiYcQL0P23HbuJ2u2wLr21sSE4/z/c9s0ftGHKmLLrCG4UCBIK6CcVxreH9b3j6CiAnZYBOYNPxQ&#10;hMX88mKGhQkn3tJxl2qRQzgWqMGm1BZSxsqSxzgILXHmPkPnMeWzq6Xp8JTDfSNHSj1Ij45zg8WW&#10;XixVX7uD17BZD5/LvXXr1+2329wvy+ZQ33xofX3Vl08gEvXpX/znXpk8/06Np5PxSE3g/FMGQM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MBa6PJAAAA4wAAAA8AAAAA&#10;AAAAAAAAAAAAoQIAAGRycy9kb3ducmV2LnhtbFBLBQYAAAAABAAEAPkAAACXAwAAAAA=&#10;"/>
                            <v:shape id="AutoShape 844" o:spid="_x0000_s1414" type="#_x0000_t32" style="position:absolute;left:13387;top:5054;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DKe/9HMAAAA4wAAAA8A&#10;AAAAAAAAAAAAAAAAoQIAAGRycy9kb3ducmV2LnhtbFBLBQYAAAAABAAEAPkAAACaAwAAAAA=&#10;"/>
                            <v:shape id="AutoShape 845" o:spid="_x0000_s1415" type="#_x0000_t32" style="position:absolute;left:13387;top:5224;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JaSskAAADjAAAADwAAAGRycy9kb3ducmV2LnhtbERPzU4CMRC+m/gOzZh4MdICorJQyGpC&#10;IiYcQL2P22HbuJ2u2wLr21sTE47z/c982ftGHKmLLrCG4UCBIK6CcVxreH9b3T6CiAnZYBOYNPxQ&#10;hOXi8mKOhQkn3tJxl2qRQzgWqMGm1BZSxsqSxzgILXHm9qHzmPLZ1dJ0eMrhvpEjpe6lR8e5wWJL&#10;z5aqr93Ba9ish0/lp3Xr1+2320xWZXOobz60vr7qyxmIRH06i//dLybPv1Pj6cN4pKbw91MGQC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3SWkrJAAAA4wAAAA8AAAAA&#10;AAAAAAAAAAAAoQIAAGRycy9kb3ducmV2LnhtbFBLBQYAAAAABAAEAPkAAACXAwAAAAA=&#10;"/>
                            <v:shape id="AutoShape 846" o:spid="_x0000_s1416" type="#_x0000_t32" style="position:absolute;left:13387;top:5396;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EkxZQrMAAAA4wAAAA8A&#10;AAAAAAAAAAAAAAAAoQIAAGRycy9kb3ducmV2LnhtbFBLBQYAAAAABAAEAPkAAACaAwAAAAA=&#10;"/>
                            <v:shape id="Text Box 847" o:spid="_x0000_s1417" type="#_x0000_t202" style="position:absolute;left:13527;top:3772;width:1528;height:4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rP8YA&#10;AADjAAAADwAAAGRycy9kb3ducmV2LnhtbERP24rCMBB9F/yHMIIvsqb11rVrFBV28dXLB4zN2JZt&#10;JqWJtv69WVjwcc59VpvOVOJBjSstK4jHEQjizOqScwWX8/fHJwjnkTVWlknBkxxs1v3eClNtWz7S&#10;4+RzEULYpaig8L5OpXRZQQbd2NbEgbvZxqAPZ5NL3WAbwk0lJ1G0kAZLDg0F1rQvKPs93Y2C26Ed&#10;zZft9cdfkuNsscMyudqnUsNBt/0C4anzb/G/+6DD/Fk0XSbTSRzD308BAL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rP8YAAADjAAAADwAAAAAAAAAAAAAAAACYAgAAZHJz&#10;L2Rvd25yZXYueG1sUEsFBgAAAAAEAAQA9QAAAIsDAAAAAA==&#10;" stroked="f">
                              <v:textbox>
                                <w:txbxContent>
                                  <w:p w14:paraId="664948D1" w14:textId="77777777" w:rsidR="008047F4" w:rsidRPr="004F7291" w:rsidRDefault="008047F4" w:rsidP="0084687F">
                                    <w:pPr>
                                      <w:pStyle w:val="NoSpacing"/>
                                    </w:pPr>
                                    <w:r w:rsidRPr="004F7291">
                                      <w:t xml:space="preserve">Y axis motor </w:t>
                                    </w:r>
                                    <w:r>
                                      <w:t>B</w:t>
                                    </w:r>
                                  </w:p>
                                </w:txbxContent>
                              </v:textbox>
                            </v:shape>
                            <v:group id="Group 848" o:spid="_x0000_s1418" style="position:absolute;left:11726;top:4702;width:366;height:393" coordorigin="1062,3885" coordsize="366,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6Lox0yQAA&#10;AOMAAAAPAAAAAAAAAAAAAAAAAKoCAABkcnMvZG93bnJldi54bWxQSwUGAAAAAAQABAD6AAAAoAMA&#10;AAAA&#10;">
                              <v:shape id="AutoShape 849" o:spid="_x0000_s1419" type="#_x0000_t5" style="position:absolute;left:1062;top:4095;width:366;height:183;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3z8oA&#10;AADjAAAADwAAAGRycy9kb3ducmV2LnhtbERPS2sCMRC+F/ofwhR6EU10fdStUaRQaFFK1V68TTfT&#10;3cXNZElS3f77piD0ON97FqvONuJMPtSONQwHCgRx4UzNpYaPw3P/AUSIyAYbx6ThhwKslrc3C8yN&#10;u/COzvtYihTCIUcNVYxtLmUoKrIYBq4lTtyX8xZjOn0pjcdLCreNHCk1lRZrTg0VtvRUUXHaf1sN&#10;2/lhoyZ+PZm9HZv33evxs+dOXuv7u279CCJSF//FV/eLSfPHKpvPstEwg7+fEgBy+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WXd8/KAAAA4wAAAA8AAAAAAAAAAAAAAAAAmAIA&#10;AGRycy9kb3ducmV2LnhtbFBLBQYAAAAABAAEAPUAAACPAwAAAAA=&#10;"/>
                              <v:shape id="AutoShape 850" o:spid="_x0000_s1420" type="#_x0000_t32" style="position:absolute;left:1236;top:3885;width:0;height:2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jE7cgAAADjAAAADwAAAGRycy9kb3ducmV2LnhtbERPT2vCMBS/C/sO4Q12kZlWZXOdUWQw&#10;EA+C2oPHR/LWljUvXRJr9+3NYODx/f6/5XqwrejJh8axgnySgSDWzjRcKShPn88LECEiG2wdk4Jf&#10;CrBePYyWWBh35QP1x1iJFMKhQAV1jF0hZdA1WQwT1xEn7st5izGdvpLG4zWF21ZOs+xFWmw4NdTY&#10;0UdN+vt4sQqaXbkv+/FP9Hqxy88+D6dzq5V6ehw27yAiDfEu/ndvTZo/z2Zvr7NpPoe/nxIAcnU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DjE7cgAAADjAAAADwAAAAAA&#10;AAAAAAAAAAChAgAAZHJzL2Rvd25yZXYueG1sUEsFBgAAAAAEAAQA+QAAAJYDAAAAAA==&#10;"/>
                            </v:group>
                            <v:shape id="AutoShape 851" o:spid="_x0000_s1421" type="#_x0000_t32" style="position:absolute;left:11900;top:4702;width:26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RhdskAAADjAAAADwAAAGRycy9kb3ducmV2LnhtbERPS2sCMRC+F/ofwhS8SM2u9mG3RhGh&#10;IB6E6h48Dsl0d+lmsk3iuv33piD0ON97FqvBtqInHxrHCvJJBoJYO9NwpaA8fjzOQYSIbLB1TAp+&#10;KcBqeX+3wMK4C39Sf4iVSCEcClRQx9gVUgZdk8UwcR1x4r6ctxjT6StpPF5SuG3lNMtepMWGU0ON&#10;HW1q0t+Hs1XQ7Mp92Y9/otfzXX7yeTieWq3U6GFYv4OINMR/8c29NWn+UzZ7e51N82f4+ykBIJd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d0YXbJAAAA4wAAAA8AAAAA&#10;AAAAAAAAAAAAoQIAAGRycy9kb3ducmV2LnhtbFBLBQYAAAAABAAEAPkAAACXAwAAAAA=&#10;"/>
                            <v:group id="Group 852" o:spid="_x0000_s1422" style="position:absolute;left:11022;top:3805;width:990;height:720" coordorigin="2700,1080" coordsize="99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dlfKE&#10;zAAAAOMAAAAPAAAAAAAAAAAAAAAAAKoCAABkcnMvZG93bnJldi54bWxQSwUGAAAAAAQABAD6AAAA&#10;owMAAAAA&#10;">
                              <v:shape id="AutoShape 853" o:spid="_x0000_s1423" type="#_x0000_t32" style="position:absolute;left:2700;top:1440;width:3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iFjckAAADjAAAADwAAAGRycy9kb3ducmV2LnhtbERPX0vDMBB/F/wO4QRfxKUdtWx12ajC&#10;wAl72HTvZ3M2weZSm2yr394IAx/v9/8Wq9F14kRDsJ4V5JMMBHHjteVWwfvb+n4GIkRkjZ1nUvBD&#10;AVbL66sFVtqfeUenfWxFCuFQoQITY19JGRpDDsPE98SJ+/SDw5jOoZV6wHMKd52cZlkpHVpODQZ7&#10;ejbUfO2PTsF2kz/VH8ZuXnffdvuwrrtje3dQ6vZmrB9BRBrjv/jiftFp/rQoZvOyLHL4+ykBI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5YhY3JAAAA4wAAAA8AAAAA&#10;AAAAAAAAAAAAoQIAAGRycy9kb3ducmV2LnhtbFBLBQYAAAAABAAEAPkAAACXAwAAAAA=&#10;"/>
                              <v:shape id="AutoShape 854" o:spid="_x0000_s1424" type="#_x0000_t32" style="position:absolute;left:2865;top:1440;width:0;height:3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a+YckAAADjAAAADwAAAGRycy9kb3ducmV2LnhtbERPX0vDMBB/F/wO4QRfxKWbtcxu2ajC&#10;wAl72NT3W3M2weZSm2zrvr0ZCD7e7//Nl4NrxZH6YD0rGI8yEMS115YbBR/vq/spiBCRNbaeScGZ&#10;AiwX11dzLLU/8ZaOu9iIFMKhRAUmxq6UMtSGHIaR74gT9+V7hzGdfSN1j6cU7lo5ybJCOrScGgx2&#10;9GKo/t4dnILNevxc7Y1dv21/7OZxVbWH5u5TqduboZqBiDTEf/Gf+1Wn+ZM8nz4VRf4Al58SAHLx&#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HGvmHJAAAA4wAAAA8AAAAA&#10;AAAAAAAAAAAAoQIAAGRycy9kb3ducmV2LnhtbFBLBQYAAAAABAAEAPkAAACXAwAAAAA=&#10;"/>
                              <v:shape id="Text Box 855" o:spid="_x0000_s1425" type="#_x0000_t202" style="position:absolute;left:2909;top:1080;width:781;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mtrcYA&#10;AADjAAAADwAAAGRycy9kb3ducmV2LnhtbERP3WvCMBB/F/wfwg1802SSFe2MIorgk2PuA/Z2NGdb&#10;1lxKE23975fBYI/3+77VZnCNuFEXas8GHmcKBHHhbc2lgfe3w3QBIkRki41nMnCnAJv1eLTC3Pqe&#10;X+l2jqVIIRxyNFDF2OZShqIih2HmW+LEXXznMKazK6XtsE/hrpFzpTLpsObUUGFLu4qK7/PVGfg4&#10;Xb4+tXop9+6p7f2gJLulNGbyMGyfQUQa4r/4z320af5c68Uyy7SG358SAH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mtrcYAAADjAAAADwAAAAAAAAAAAAAAAACYAgAAZHJz&#10;L2Rvd25yZXYueG1sUEsFBgAAAAAEAAQA9QAAAIsDAAAAAA==&#10;" filled="f" stroked="f">
                                <v:textbox>
                                  <w:txbxContent>
                                    <w:p w14:paraId="2EE3E2DA" w14:textId="77777777" w:rsidR="008047F4" w:rsidRPr="00E07229" w:rsidRDefault="008047F4" w:rsidP="0084687F">
                                      <w:pPr>
                                        <w:pStyle w:val="NoSpacing"/>
                                      </w:pPr>
                                      <w:r w:rsidRPr="00E07229">
                                        <w:t>+12V</w:t>
                                      </w:r>
                                    </w:p>
                                  </w:txbxContent>
                                </v:textbox>
                              </v:shape>
                            </v:group>
                            <v:shape id="AutoShape 856" o:spid="_x0000_s1426" type="#_x0000_t32" style="position:absolute;left:11187;top:4525;width:97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EkasgAAADjAAAADwAAAGRycy9kb3ducmV2LnhtbERPT0vDMBS/C36H8AZexKUdtdS6bIgw&#10;kB0Etx52fCTPtqx5qUnW1W9vBMHj+/1/6+1sBzGRD71jBfkyA0Gsnem5VdAcdw8ViBCRDQ6OScE3&#10;Bdhubm/WWBt35Q+aDrEVKYRDjQq6GMdayqA7shiWbiRO3KfzFmM6fSuNx2sKt4NcZVkpLfacGjoc&#10;6bUjfT5crIJ+37w30/1X9Lra5yefh+Np0ErdLeaXZxCR5vgv/nO/mTR/VRTVU1kWj/D7UwJAb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1EkasgAAADjAAAADwAAAAAA&#10;AAAAAAAAAAChAgAAZHJzL2Rvd25yZXYueG1sUEsFBgAAAAAEAAQA+QAAAJYDAAAAAA==&#10;"/>
                          </v:group>
                          <v:group id="Group 857" o:spid="_x0000_s1427" style="position:absolute;left:11513;top:6451;width:3682;height:5323" coordorigin="11513,6451" coordsize="3682,53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9MM9ryQAA&#10;AOMAAAAPAAAAAAAAAAAAAAAAAKoCAABkcnMvZG93bnJldi54bWxQSwUGAAAAAAQABAD6AAAAoAMA&#10;AAAA&#10;">
                            <v:shape id="Text Box 858" o:spid="_x0000_s1428" type="#_x0000_t202" style="position:absolute;left:12161;top:9910;width:1226;height:1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HZMYA&#10;AADjAAAADwAAAGRycy9kb3ducmV2LnhtbERPzWqDQBC+B/oOyxRyS9YGq6nJRiQQaHuLbQ+5De5E&#10;Je6suFu1b98tFHKc73/2+Ww6MdLgWssKntYRCOLK6pZrBZ8fp9UWhPPIGjvLpOCHHOSHh8UeM20n&#10;PtNY+lqEEHYZKmi87zMpXdWQQbe2PXHgrnYw6MM51FIPOIVw08lNFCXSYMuhocGejg1Vt/LbKJDH&#10;twvZS1/q7lZ8pe8S/TMnSi0f52IHwtPs7+J/96sO8zdxvH1JkjiFv58CAPLw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zHZMYAAADjAAAADwAAAAAAAAAAAAAAAACYAgAAZHJz&#10;L2Rvd25yZXYueG1sUEsFBgAAAAAEAAQA9QAAAIsDAAAAAA==&#10;" fillcolor="#4e6128 [1606]">
                              <v:textbox>
                                <w:txbxContent>
                                  <w:p w14:paraId="68CB718F" w14:textId="77777777" w:rsidR="008047F4" w:rsidRPr="008654EF" w:rsidRDefault="008047F4" w:rsidP="0084687F">
                                    <w:pPr>
                                      <w:pStyle w:val="NoSpacing"/>
                                      <w:rPr>
                                        <w:b/>
                                        <w:color w:val="FFFFFF" w:themeColor="background1"/>
                                      </w:rPr>
                                    </w:pPr>
                                    <w:proofErr w:type="spellStart"/>
                                    <w:r w:rsidRPr="00901002">
                                      <w:rPr>
                                        <w:b/>
                                        <w:color w:val="FFFFFF" w:themeColor="background1"/>
                                      </w:rPr>
                                      <w:t>EasyDriver</w:t>
                                    </w:r>
                                    <w:proofErr w:type="spellEnd"/>
                                  </w:p>
                                  <w:tbl>
                                    <w:tblPr>
                                      <w:tblStyle w:val="TableGrid"/>
                                      <w:tblW w:w="1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368"/>
                                    </w:tblGrid>
                                    <w:tr w:rsidR="008047F4" w:rsidRPr="00F151FA" w14:paraId="6A9B1B5C" w14:textId="77777777" w:rsidTr="00C6694D">
                                      <w:trPr>
                                        <w:trHeight w:val="183"/>
                                      </w:trPr>
                                      <w:tc>
                                        <w:tcPr>
                                          <w:tcW w:w="751" w:type="dxa"/>
                                        </w:tcPr>
                                        <w:p w14:paraId="5FD07B26" w14:textId="77777777" w:rsidR="008047F4" w:rsidRPr="00F151FA" w:rsidRDefault="008047F4" w:rsidP="00C6694D">
                                          <w:pPr>
                                            <w:pStyle w:val="NoSpacing"/>
                                            <w:rPr>
                                              <w:b/>
                                              <w:color w:val="FFFFFF" w:themeColor="background1"/>
                                              <w:sz w:val="14"/>
                                            </w:rPr>
                                          </w:pPr>
                                          <w:r w:rsidRPr="00F151FA">
                                            <w:rPr>
                                              <w:b/>
                                              <w:color w:val="FFFFFF" w:themeColor="background1"/>
                                              <w:sz w:val="14"/>
                                            </w:rPr>
                                            <w:t>V</w:t>
                                          </w:r>
                                          <w:r w:rsidRPr="00F151FA">
                                            <w:rPr>
                                              <w:b/>
                                              <w:color w:val="FFFFFF" w:themeColor="background1"/>
                                              <w:sz w:val="14"/>
                                              <w:vertAlign w:val="subscript"/>
                                            </w:rPr>
                                            <w:t>IN</w:t>
                                          </w:r>
                                        </w:p>
                                        <w:p w14:paraId="5C1158D7"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tc>
                                      <w:tc>
                                        <w:tcPr>
                                          <w:tcW w:w="368" w:type="dxa"/>
                                        </w:tcPr>
                                        <w:p w14:paraId="208A097F" w14:textId="77777777" w:rsidR="008047F4" w:rsidRPr="00F151FA" w:rsidRDefault="008047F4" w:rsidP="00C6694D">
                                          <w:pPr>
                                            <w:pStyle w:val="NoSpacing"/>
                                            <w:jc w:val="right"/>
                                            <w:rPr>
                                              <w:b/>
                                              <w:color w:val="FFFFFF" w:themeColor="background1"/>
                                              <w:sz w:val="14"/>
                                            </w:rPr>
                                          </w:pPr>
                                        </w:p>
                                      </w:tc>
                                    </w:tr>
                                    <w:tr w:rsidR="008047F4" w:rsidRPr="00F151FA" w14:paraId="350C472E" w14:textId="77777777" w:rsidTr="00C6694D">
                                      <w:trPr>
                                        <w:trHeight w:val="169"/>
                                      </w:trPr>
                                      <w:tc>
                                        <w:tcPr>
                                          <w:tcW w:w="751" w:type="dxa"/>
                                        </w:tcPr>
                                        <w:p w14:paraId="5B758A89" w14:textId="77777777" w:rsidR="008047F4" w:rsidRPr="00F151FA" w:rsidRDefault="008047F4" w:rsidP="00C6694D">
                                          <w:pPr>
                                            <w:pStyle w:val="NoSpacing"/>
                                            <w:rPr>
                                              <w:b/>
                                              <w:color w:val="FFFFFF" w:themeColor="background1"/>
                                              <w:sz w:val="14"/>
                                            </w:rPr>
                                          </w:pPr>
                                          <w:r w:rsidRPr="00F151FA">
                                            <w:rPr>
                                              <w:b/>
                                              <w:color w:val="FFFFFF" w:themeColor="background1"/>
                                              <w:sz w:val="14"/>
                                            </w:rPr>
                                            <w:t>Enable</w:t>
                                          </w:r>
                                        </w:p>
                                        <w:p w14:paraId="47509C1C" w14:textId="77777777" w:rsidR="008047F4" w:rsidRPr="00F151FA" w:rsidRDefault="008047F4" w:rsidP="00C6694D">
                                          <w:pPr>
                                            <w:pStyle w:val="NoSpacing"/>
                                            <w:rPr>
                                              <w:b/>
                                              <w:color w:val="FFFFFF" w:themeColor="background1"/>
                                              <w:sz w:val="14"/>
                                            </w:rPr>
                                          </w:pPr>
                                          <w:r w:rsidRPr="00F151FA">
                                            <w:rPr>
                                              <w:b/>
                                              <w:color w:val="FFFFFF" w:themeColor="background1"/>
                                              <w:sz w:val="14"/>
                                            </w:rPr>
                                            <w:t>MS1</w:t>
                                          </w:r>
                                        </w:p>
                                        <w:p w14:paraId="7A81BF0D" w14:textId="77777777" w:rsidR="008047F4" w:rsidRPr="00F151FA" w:rsidRDefault="008047F4" w:rsidP="00C6694D">
                                          <w:pPr>
                                            <w:pStyle w:val="NoSpacing"/>
                                            <w:rPr>
                                              <w:b/>
                                              <w:color w:val="FFFFFF" w:themeColor="background1"/>
                                              <w:sz w:val="14"/>
                                            </w:rPr>
                                          </w:pPr>
                                          <w:r>
                                            <w:rPr>
                                              <w:b/>
                                              <w:color w:val="FFFFFF" w:themeColor="background1"/>
                                              <w:sz w:val="14"/>
                                            </w:rPr>
                                            <w:t>MS2</w:t>
                                          </w:r>
                                        </w:p>
                                        <w:p w14:paraId="5E8B509A"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p w14:paraId="21A01FF4" w14:textId="77777777" w:rsidR="008047F4" w:rsidRPr="00F151FA" w:rsidRDefault="008047F4" w:rsidP="00C6694D">
                                          <w:pPr>
                                            <w:pStyle w:val="NoSpacing"/>
                                            <w:rPr>
                                              <w:b/>
                                              <w:color w:val="FFFFFF" w:themeColor="background1"/>
                                              <w:sz w:val="14"/>
                                            </w:rPr>
                                          </w:pPr>
                                          <w:r w:rsidRPr="00F151FA">
                                            <w:rPr>
                                              <w:b/>
                                              <w:color w:val="FFFFFF" w:themeColor="background1"/>
                                              <w:sz w:val="14"/>
                                            </w:rPr>
                                            <w:t>Step</w:t>
                                          </w:r>
                                        </w:p>
                                        <w:p w14:paraId="16F69EB9" w14:textId="77777777" w:rsidR="008047F4" w:rsidRPr="00F151FA" w:rsidRDefault="008047F4" w:rsidP="00C6694D">
                                          <w:pPr>
                                            <w:pStyle w:val="NoSpacing"/>
                                            <w:rPr>
                                              <w:b/>
                                              <w:color w:val="FFFFFF" w:themeColor="background1"/>
                                              <w:sz w:val="14"/>
                                            </w:rPr>
                                          </w:pPr>
                                          <w:r w:rsidRPr="00F151FA">
                                            <w:rPr>
                                              <w:b/>
                                              <w:color w:val="FFFFFF" w:themeColor="background1"/>
                                              <w:sz w:val="14"/>
                                            </w:rPr>
                                            <w:t>Direction</w:t>
                                          </w:r>
                                        </w:p>
                                      </w:tc>
                                      <w:tc>
                                        <w:tcPr>
                                          <w:tcW w:w="368" w:type="dxa"/>
                                        </w:tcPr>
                                        <w:p w14:paraId="0E33D2D6"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752C14FC"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372DFF0F"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p w14:paraId="7A9EB17F"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tc>
                                    </w:tr>
                                  </w:tbl>
                                  <w:p w14:paraId="331374DF" w14:textId="77777777" w:rsidR="008047F4" w:rsidRDefault="008047F4" w:rsidP="0084687F">
                                    <w:pPr>
                                      <w:pStyle w:val="NoSpacing"/>
                                      <w:jc w:val="right"/>
                                      <w:rPr>
                                        <w:sz w:val="14"/>
                                      </w:rPr>
                                    </w:pPr>
                                  </w:p>
                                  <w:p w14:paraId="0C775B98" w14:textId="77777777" w:rsidR="008047F4" w:rsidRDefault="008047F4" w:rsidP="0084687F">
                                    <w:pPr>
                                      <w:pStyle w:val="NoSpacing"/>
                                      <w:jc w:val="right"/>
                                      <w:rPr>
                                        <w:sz w:val="14"/>
                                      </w:rPr>
                                    </w:pPr>
                                  </w:p>
                                  <w:p w14:paraId="5A017BC2" w14:textId="77777777" w:rsidR="008047F4" w:rsidRPr="00A27FE5" w:rsidRDefault="008047F4" w:rsidP="0084687F">
                                    <w:pPr>
                                      <w:pStyle w:val="NoSpacing"/>
                                      <w:jc w:val="right"/>
                                      <w:rPr>
                                        <w:sz w:val="14"/>
                                      </w:rPr>
                                    </w:pPr>
                                  </w:p>
                                  <w:p w14:paraId="05F59B65" w14:textId="77777777" w:rsidR="008047F4" w:rsidRDefault="008047F4" w:rsidP="0084687F">
                                    <w:pPr>
                                      <w:pStyle w:val="NoSpacing"/>
                                    </w:pPr>
                                  </w:p>
                                </w:txbxContent>
                              </v:textbox>
                            </v:shape>
                            <v:shape id="Text Box 859" o:spid="_x0000_s1429" type="#_x0000_t202" style="position:absolute;left:13692;top:10005;width:1226;height:1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wGc0A&#10;AADjAAAADwAAAGRycy9kb3ducmV2LnhtbESP0UrDQBBF3wv9h2UEX4rdWEJoY7clVASlKtr2A4bs&#10;mMRmZ0N2baJf7zwIPs7cO/eeWW9H16oL9aHxbOB2noAiLr1tuDJwOj7cLEGFiGyx9UwGvinAdjOd&#10;rDG3fuB3uhxipSSEQ44G6hi7XOtQ1uQwzH1HLNqH7x1GGftK2x4HCXetXiRJph02LA01drSrqTwf&#10;vpyBXZwNz0X4KT5fddjv79uXt/JpZcz11VjcgYo0xn/z3/WjFfxFmi5XWZYKtPwkC9Cb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FYU8BnNAAAA4wAAAA8AAAAAAAAAAAAAAAAA&#10;mAIAAGRycy9kb3ducmV2LnhtbFBLBQYAAAAABAAEAPUAAACSAwAAAAA=&#10;" fillcolor="#76923c [2406]">
                              <v:textbox>
                                <w:txbxContent>
                                  <w:p w14:paraId="3C0BB65D" w14:textId="77777777" w:rsidR="008047F4" w:rsidRPr="008654EF" w:rsidRDefault="008047F4" w:rsidP="0084687F">
                                    <w:pPr>
                                      <w:pStyle w:val="NoSpacing"/>
                                      <w:rPr>
                                        <w:b/>
                                        <w:color w:val="FFFFFF" w:themeColor="background1"/>
                                      </w:rPr>
                                    </w:pPr>
                                    <w:r>
                                      <w:rPr>
                                        <w:b/>
                                        <w:color w:val="FFFFFF" w:themeColor="background1"/>
                                      </w:rPr>
                                      <w:t>Stepper motor</w:t>
                                    </w:r>
                                  </w:p>
                                  <w:p w14:paraId="285FDC63" w14:textId="77777777" w:rsidR="008047F4" w:rsidRPr="008654EF" w:rsidRDefault="008047F4" w:rsidP="0084687F">
                                    <w:pPr>
                                      <w:pStyle w:val="NoSpacing"/>
                                      <w:rPr>
                                        <w:b/>
                                        <w:color w:val="FFFFFF" w:themeColor="background1"/>
                                        <w:sz w:val="14"/>
                                      </w:rPr>
                                    </w:pPr>
                                    <w:r w:rsidRPr="008654EF">
                                      <w:rPr>
                                        <w:b/>
                                        <w:color w:val="FFFFFF" w:themeColor="background1"/>
                                        <w:sz w:val="14"/>
                                      </w:rPr>
                                      <w:t>A</w:t>
                                    </w:r>
                                  </w:p>
                                  <w:p w14:paraId="00968A33" w14:textId="77777777" w:rsidR="008047F4" w:rsidRPr="008654EF" w:rsidRDefault="008047F4" w:rsidP="0084687F">
                                    <w:pPr>
                                      <w:pStyle w:val="NoSpacing"/>
                                      <w:rPr>
                                        <w:b/>
                                        <w:color w:val="FFFFFF" w:themeColor="background1"/>
                                        <w:sz w:val="14"/>
                                      </w:rPr>
                                    </w:pPr>
                                    <w:r w:rsidRPr="008654EF">
                                      <w:rPr>
                                        <w:b/>
                                        <w:color w:val="FFFFFF" w:themeColor="background1"/>
                                        <w:sz w:val="14"/>
                                      </w:rPr>
                                      <w:t>A'</w:t>
                                    </w:r>
                                  </w:p>
                                  <w:p w14:paraId="2A407DE7" w14:textId="77777777" w:rsidR="008047F4" w:rsidRPr="008654EF" w:rsidRDefault="008047F4" w:rsidP="0084687F">
                                    <w:pPr>
                                      <w:pStyle w:val="NoSpacing"/>
                                      <w:rPr>
                                        <w:b/>
                                        <w:color w:val="FFFFFF" w:themeColor="background1"/>
                                        <w:sz w:val="14"/>
                                      </w:rPr>
                                    </w:pPr>
                                    <w:r w:rsidRPr="008654EF">
                                      <w:rPr>
                                        <w:b/>
                                        <w:color w:val="FFFFFF" w:themeColor="background1"/>
                                        <w:sz w:val="14"/>
                                      </w:rPr>
                                      <w:t>B</w:t>
                                    </w:r>
                                  </w:p>
                                  <w:p w14:paraId="072AC351" w14:textId="77777777" w:rsidR="008047F4" w:rsidRPr="008654EF" w:rsidRDefault="008047F4" w:rsidP="0084687F">
                                    <w:pPr>
                                      <w:pStyle w:val="NoSpacing"/>
                                      <w:rPr>
                                        <w:b/>
                                        <w:color w:val="FFFFFF" w:themeColor="background1"/>
                                        <w:sz w:val="14"/>
                                      </w:rPr>
                                    </w:pPr>
                                    <w:r w:rsidRPr="008654EF">
                                      <w:rPr>
                                        <w:b/>
                                        <w:color w:val="FFFFFF" w:themeColor="background1"/>
                                        <w:sz w:val="14"/>
                                      </w:rPr>
                                      <w:t>B'</w:t>
                                    </w:r>
                                  </w:p>
                                  <w:p w14:paraId="0E93A27A" w14:textId="77777777" w:rsidR="008047F4" w:rsidRDefault="008047F4" w:rsidP="0084687F">
                                    <w:pPr>
                                      <w:pStyle w:val="NoSpacing"/>
                                      <w:jc w:val="right"/>
                                      <w:rPr>
                                        <w:sz w:val="14"/>
                                      </w:rPr>
                                    </w:pPr>
                                  </w:p>
                                  <w:p w14:paraId="50CCEC50" w14:textId="77777777" w:rsidR="008047F4" w:rsidRPr="00A27FE5" w:rsidRDefault="008047F4" w:rsidP="0084687F">
                                    <w:pPr>
                                      <w:pStyle w:val="NoSpacing"/>
                                      <w:jc w:val="right"/>
                                      <w:rPr>
                                        <w:sz w:val="14"/>
                                      </w:rPr>
                                    </w:pPr>
                                  </w:p>
                                  <w:p w14:paraId="60928DEB" w14:textId="77777777" w:rsidR="008047F4" w:rsidRDefault="008047F4" w:rsidP="0084687F">
                                    <w:pPr>
                                      <w:pStyle w:val="NoSpacing"/>
                                    </w:pPr>
                                  </w:p>
                                </w:txbxContent>
                              </v:textbox>
                            </v:shape>
                            <v:shape id="AutoShape 860" o:spid="_x0000_s1430" type="#_x0000_t32" style="position:absolute;left:13387;top:10674;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6Ji8kAAADjAAAADwAAAGRycy9kb3ducmV2LnhtbERPX2vCMBB/H/gdwgl7GTNVatHOKN1A&#10;mIIPuu391tyasObSNVG7b78MBnu83/9bbQbXigv1wXpWMJ1kIIhrry03Cl5ftvcLECEia2w9k4Jv&#10;CrBZj25WWGp/5SNdTrERKYRDiQpMjF0pZagNOQwT3xEn7sP3DmM6+0bqHq8p3LVylmWFdGg5NRjs&#10;6MlQ/Xk6OwWH3fSxejd2tz9+2cN8W7Xn5u5NqdvxUD2AiDTEf/Gf+1mn+bM8XyyLIl/C708JALn+&#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AuiYvJAAAA4wAAAA8AAAAA&#10;AAAAAAAAAAAAoQIAAGRycy9kb3ducmV2LnhtbFBLBQYAAAAABAAEAPkAAACXAwAAAAA=&#10;"/>
                            <v:shape id="AutoShape 861" o:spid="_x0000_s1431" type="#_x0000_t32" style="position:absolute;left:13387;top:10853;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PTNtsvMAAAA4wAAAA8A&#10;AAAAAAAAAAAAAAAAoQIAAGRycy9kb3ducmV2LnhtbFBLBQYAAAAABAAEAPkAAACaAwAAAAA=&#10;"/>
                            <v:shape id="AutoShape 862" o:spid="_x0000_s1432" type="#_x0000_t32" style="position:absolute;left:13387;top:11019;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ETUMkAAADjAAAADwAAAGRycy9kb3ducmV2LnhtbERPX2vCMBB/H/gdwgl7GTOtaHGdUbqB&#10;MAc+6Lb3W3Nrgs2lNlG7b78MBnu83/9brgfXigv1wXpWkE8yEMS115YbBe9vm/sFiBCRNbaeScE3&#10;BVivRjdLLLW/8p4uh9iIFMKhRAUmxq6UMtSGHIaJ74gT9+V7hzGdfSN1j9cU7lo5zbJCOrScGgx2&#10;9GyoPh7OTsFumz9Vn8ZuX/cnu5tvqvbc3H0odTseqkcQkYb4L/5zv+g0fzqbLR6KYp7D708JALn6&#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uBE1DJAAAA4wAAAA8AAAAA&#10;AAAAAAAAAAAAoQIAAGRycy9kb3ducmV2LnhtbFBLBQYAAAAABAAEAPkAAACXAwAAAAA=&#10;"/>
                            <v:shape id="AutoShape 863" o:spid="_x0000_s1433" type="#_x0000_t32" style="position:absolute;left:13387;top:11185;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ONJ8kAAADjAAAADwAAAGRycy9kb3ducmV2LnhtbERPX2vCMBB/H/gdwgl7GTO1aHGdUbqB&#10;MAc+6Lb3W3Nrgs2lNlG7b78MBnu83/9brgfXigv1wXpWMJ1kIIhrry03Ct7fNvcLECEia2w9k4Jv&#10;CrBejW6WWGp/5T1dDrERKYRDiQpMjF0pZagNOQwT3xEn7sv3DmM6+0bqHq8p3LUyz7JCOrScGgx2&#10;9GyoPh7OTsFuO32qPo3dvu5PdjffVO25uftQ6nY8VI8gIg3xX/znftFpfj6bLR6KYp7D708JALn6&#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tTjSfJAAAA4wAAAA8AAAAA&#10;AAAAAAAAAAAAoQIAAGRycy9kb3ducmV2LnhtbFBLBQYAAAAABAAEAPkAAACXAwAAAAA=&#10;"/>
                            <v:shape id="Text Box 864" o:spid="_x0000_s1434" type="#_x0000_t202" style="position:absolute;left:13387;top:9360;width:1808;height: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DEsYA&#10;AADjAAAADwAAAGRycy9kb3ducmV2LnhtbERPzYrCMBC+C75DGMGLrKlurdo1igouXnV9gLEZ27LN&#10;pDTR1rffCAse5/uf1aYzlXhQ40rLCibjCARxZnXJuYLLz+FjAcJ5ZI2VZVLwJAebdb+3wlTblk/0&#10;OPtchBB2KSoovK9TKV1WkEE3tjVx4G62MejD2eRSN9iGcFPJaRQl0mDJoaHAmvYFZb/nu1FwO7aj&#10;2bK9fvvL/BQnOyznV/tUajjotl8gPHX+Lf53H3WYP43jxTJJZp/w+ikA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ADEsYAAADjAAAADwAAAAAAAAAAAAAAAACYAgAAZHJz&#10;L2Rvd25yZXYueG1sUEsFBgAAAAAEAAQA9QAAAIsDAAAAAA==&#10;" stroked="f">
                              <v:textbox>
                                <w:txbxContent>
                                  <w:p w14:paraId="576E5D73" w14:textId="77777777" w:rsidR="008047F4" w:rsidRPr="004F7291" w:rsidRDefault="008047F4" w:rsidP="0084687F">
                                    <w:pPr>
                                      <w:pStyle w:val="NoSpacing"/>
                                      <w:jc w:val="center"/>
                                    </w:pPr>
                                    <w:r>
                                      <w:t>Rolling mechanism motor</w:t>
                                    </w:r>
                                  </w:p>
                                </w:txbxContent>
                              </v:textbox>
                            </v:shape>
                            <v:group id="Group 865" o:spid="_x0000_s1435" style="position:absolute;left:11647;top:10497;width:366;height:393" coordorigin="1062,3885" coordsize="366,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nd2JayQAA&#10;AOMAAAAPAAAAAAAAAAAAAAAAAKoCAABkcnMvZG93bnJldi54bWxQSwUGAAAAAAQABAD6AAAAoAMA&#10;AAAA&#10;">
                              <v:shape id="AutoShape 866" o:spid="_x0000_s1436" type="#_x0000_t5" style="position:absolute;left:1062;top:4095;width:366;height:183;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6Z4coA&#10;AADjAAAADwAAAGRycy9kb3ducmV2LnhtbERPS2vCQBC+F/oflil4KbqpmKjRVaQgWFpKfVy8jdkx&#10;CWZnw+6q6b/vFgo9zvee+bIzjbiR87VlBS+DBARxYXXNpYLDft2fgPABWWNjmRR8k4fl4vFhjrm2&#10;d97SbRdKEUPY56igCqHNpfRFRQb9wLbEkTtbZzDE05VSO7zHcNPIYZJk0mDNsaHCll4rKi67q1Hw&#10;Md2/J6lbpePPY/O1fTuenu3FKdV76lYzEIG68C/+c290nD8cjSbTLEtT+P0pAiA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jOmeHKAAAA4wAAAA8AAAAAAAAAAAAAAAAAmAIA&#10;AGRycy9kb3ducmV2LnhtbFBLBQYAAAAABAAEAPUAAACPAwAAAAA=&#10;"/>
                              <v:shape id="AutoShape 867" o:spid="_x0000_s1437" type="#_x0000_t32" style="position:absolute;left:1236;top:3885;width:0;height:2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oswMgAAADjAAAADwAAAGRycy9kb3ducmV2LnhtbERPT0vDMBS/C36H8AQv4tKOWWq3bIgw&#10;kB0Gbj3s+Eje2mLzUpOsq9/eDASP7/f/rTaT7cVIPnSOFeSzDASxdqbjRkF93D6XIEJENtg7JgU/&#10;FGCzvr9bYWXclT9pPMRGpBAOFSpoYxwqKYNuyWKYuYE4cWfnLcZ0+kYaj9cUbns5z7JCWuw4NbQ4&#10;0HtL+utwsQq6Xb2vx6fv6HW5y08+D8dTr5V6fJjeliAiTfFf/Of+MGn+fLEoX4vipYDbTwkAu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loswMgAAADjAAAADwAAAAAA&#10;AAAAAAAAAAChAgAAZHJzL2Rvd25yZXYueG1sUEsFBgAAAAAEAAQA+QAAAJYDAAAAAA==&#10;"/>
                            </v:group>
                            <v:shape id="AutoShape 868" o:spid="_x0000_s1438" type="#_x0000_t32" style="position:absolute;left:11821;top:10497;width:34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JW8gAAADjAAAADwAAAGRycy9kb3ducmV2LnhtbERPT0vDMBS/C/sO4QlexKUds9a6bIgg&#10;yA6CWw87PpJnW2xeuiR29dubwWDH9/v/VpvJ9mIkHzrHCvJ5BoJYO9Nxo6Devz+UIEJENtg7JgV/&#10;FGCznt2ssDLuxF807mIjUgiHChW0MQ6VlEG3ZDHM3UCcuG/nLcZ0+kYaj6cUbnu5yLJCWuw4NbQ4&#10;0FtL+mf3axV02/qzHu+P0etymx98HvaHXit1dzu9voCINMWr+OL+MGn+Yrksn4vi8QnOPyUA5P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RaJW8gAAADjAAAADwAAAAAA&#10;AAAAAAAAAAChAgAAZHJzL2Rvd25yZXYueG1sUEsFBgAAAAAEAAQA+QAAAJYDAAAAAA==&#10;"/>
                            <v:group id="Group 869" o:spid="_x0000_s1439" style="position:absolute;left:11513;top:6451;width:3542;height:2218" coordorigin="11513,6451" coordsize="3542,2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">
                              <v:shape id="Text Box 870" o:spid="_x0000_s1440" type="#_x0000_t202" style="position:absolute;left:12161;top:6780;width:1226;height:1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gUMUA&#10;AADjAAAADwAAAGRycy9kb3ducmV2LnhtbERPzYrCMBC+C/sOYRa8aapotdUoIiyoN6t76G1oZtti&#10;MylNVrtvvxEEj/P9z3rbm0bcqXO1ZQWTcQSCuLC65lLB9fI1WoJwHlljY5kU/JGD7eZjsMZU2wef&#10;6Z75UoQQdikqqLxvUyldUZFBN7YtceB+bGfQh7Mrpe7wEcJNI6dRFEuDNYeGClvaV1Tcsl+jQO6P&#10;Odm8zXRz230vThL9nGOlhp/9bgXCU+/f4pf7oMP86Wy2TOJ4nsDzpwC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mBQxQAAAOMAAAAPAAAAAAAAAAAAAAAAAJgCAABkcnMv&#10;ZG93bnJldi54bWxQSwUGAAAAAAQABAD1AAAAigMAAAAA&#10;" fillcolor="#4e6128 [1606]">
                                <v:textbox>
                                  <w:txbxContent>
                                    <w:p w14:paraId="725A4438" w14:textId="77777777" w:rsidR="008047F4" w:rsidRPr="008654EF" w:rsidRDefault="008047F4" w:rsidP="0084687F">
                                      <w:pPr>
                                        <w:pStyle w:val="NoSpacing"/>
                                        <w:rPr>
                                          <w:b/>
                                          <w:color w:val="FFFFFF" w:themeColor="background1"/>
                                        </w:rPr>
                                      </w:pPr>
                                      <w:proofErr w:type="spellStart"/>
                                      <w:r w:rsidRPr="00901002">
                                        <w:rPr>
                                          <w:b/>
                                          <w:color w:val="FFFFFF" w:themeColor="background1"/>
                                        </w:rPr>
                                        <w:t>EasyDriver</w:t>
                                      </w:r>
                                      <w:proofErr w:type="spellEnd"/>
                                    </w:p>
                                    <w:tbl>
                                      <w:tblPr>
                                        <w:tblStyle w:val="TableGrid"/>
                                        <w:tblW w:w="1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368"/>
                                      </w:tblGrid>
                                      <w:tr w:rsidR="008047F4" w:rsidRPr="00F151FA" w14:paraId="298DE168" w14:textId="77777777" w:rsidTr="00C6694D">
                                        <w:trPr>
                                          <w:trHeight w:val="183"/>
                                        </w:trPr>
                                        <w:tc>
                                          <w:tcPr>
                                            <w:tcW w:w="751" w:type="dxa"/>
                                          </w:tcPr>
                                          <w:p w14:paraId="0BF80D29" w14:textId="77777777" w:rsidR="008047F4" w:rsidRPr="00F151FA" w:rsidRDefault="008047F4" w:rsidP="00C6694D">
                                            <w:pPr>
                                              <w:pStyle w:val="NoSpacing"/>
                                              <w:rPr>
                                                <w:b/>
                                                <w:color w:val="FFFFFF" w:themeColor="background1"/>
                                                <w:sz w:val="14"/>
                                              </w:rPr>
                                            </w:pPr>
                                            <w:r w:rsidRPr="00F151FA">
                                              <w:rPr>
                                                <w:b/>
                                                <w:color w:val="FFFFFF" w:themeColor="background1"/>
                                                <w:sz w:val="14"/>
                                              </w:rPr>
                                              <w:t>V</w:t>
                                            </w:r>
                                            <w:r w:rsidRPr="00F151FA">
                                              <w:rPr>
                                                <w:b/>
                                                <w:color w:val="FFFFFF" w:themeColor="background1"/>
                                                <w:sz w:val="14"/>
                                                <w:vertAlign w:val="subscript"/>
                                              </w:rPr>
                                              <w:t>IN</w:t>
                                            </w:r>
                                          </w:p>
                                          <w:p w14:paraId="461D9843"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tc>
                                        <w:tc>
                                          <w:tcPr>
                                            <w:tcW w:w="368" w:type="dxa"/>
                                          </w:tcPr>
                                          <w:p w14:paraId="78672F48" w14:textId="77777777" w:rsidR="008047F4" w:rsidRPr="00F151FA" w:rsidRDefault="008047F4" w:rsidP="00C6694D">
                                            <w:pPr>
                                              <w:pStyle w:val="NoSpacing"/>
                                              <w:jc w:val="right"/>
                                              <w:rPr>
                                                <w:b/>
                                                <w:color w:val="FFFFFF" w:themeColor="background1"/>
                                                <w:sz w:val="14"/>
                                              </w:rPr>
                                            </w:pPr>
                                          </w:p>
                                        </w:tc>
                                      </w:tr>
                                      <w:tr w:rsidR="008047F4" w:rsidRPr="00F151FA" w14:paraId="7A7BE5C8" w14:textId="77777777" w:rsidTr="00C6694D">
                                        <w:trPr>
                                          <w:trHeight w:val="169"/>
                                        </w:trPr>
                                        <w:tc>
                                          <w:tcPr>
                                            <w:tcW w:w="751" w:type="dxa"/>
                                          </w:tcPr>
                                          <w:p w14:paraId="430D1D2F" w14:textId="77777777" w:rsidR="008047F4" w:rsidRPr="00F151FA" w:rsidRDefault="008047F4" w:rsidP="00C6694D">
                                            <w:pPr>
                                              <w:pStyle w:val="NoSpacing"/>
                                              <w:rPr>
                                                <w:b/>
                                                <w:color w:val="FFFFFF" w:themeColor="background1"/>
                                                <w:sz w:val="14"/>
                                              </w:rPr>
                                            </w:pPr>
                                            <w:r w:rsidRPr="00F151FA">
                                              <w:rPr>
                                                <w:b/>
                                                <w:color w:val="FFFFFF" w:themeColor="background1"/>
                                                <w:sz w:val="14"/>
                                              </w:rPr>
                                              <w:t>Enable</w:t>
                                            </w:r>
                                          </w:p>
                                          <w:p w14:paraId="69257C13" w14:textId="77777777" w:rsidR="008047F4" w:rsidRPr="00F151FA" w:rsidRDefault="008047F4" w:rsidP="00C6694D">
                                            <w:pPr>
                                              <w:pStyle w:val="NoSpacing"/>
                                              <w:rPr>
                                                <w:b/>
                                                <w:color w:val="FFFFFF" w:themeColor="background1"/>
                                                <w:sz w:val="14"/>
                                              </w:rPr>
                                            </w:pPr>
                                            <w:r w:rsidRPr="00F151FA">
                                              <w:rPr>
                                                <w:b/>
                                                <w:color w:val="FFFFFF" w:themeColor="background1"/>
                                                <w:sz w:val="14"/>
                                              </w:rPr>
                                              <w:t>MS1</w:t>
                                            </w:r>
                                          </w:p>
                                          <w:p w14:paraId="5E15C33C" w14:textId="77777777" w:rsidR="008047F4" w:rsidRPr="00F151FA" w:rsidRDefault="008047F4" w:rsidP="00C6694D">
                                            <w:pPr>
                                              <w:pStyle w:val="NoSpacing"/>
                                              <w:rPr>
                                                <w:b/>
                                                <w:color w:val="FFFFFF" w:themeColor="background1"/>
                                                <w:sz w:val="14"/>
                                              </w:rPr>
                                            </w:pPr>
                                            <w:r>
                                              <w:rPr>
                                                <w:b/>
                                                <w:color w:val="FFFFFF" w:themeColor="background1"/>
                                                <w:sz w:val="14"/>
                                              </w:rPr>
                                              <w:t>MS2</w:t>
                                            </w:r>
                                          </w:p>
                                          <w:p w14:paraId="03EFC8F1"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p w14:paraId="20FC677F" w14:textId="77777777" w:rsidR="008047F4" w:rsidRPr="00F151FA" w:rsidRDefault="008047F4" w:rsidP="00C6694D">
                                            <w:pPr>
                                              <w:pStyle w:val="NoSpacing"/>
                                              <w:rPr>
                                                <w:b/>
                                                <w:color w:val="FFFFFF" w:themeColor="background1"/>
                                                <w:sz w:val="14"/>
                                              </w:rPr>
                                            </w:pPr>
                                            <w:r w:rsidRPr="00F151FA">
                                              <w:rPr>
                                                <w:b/>
                                                <w:color w:val="FFFFFF" w:themeColor="background1"/>
                                                <w:sz w:val="14"/>
                                              </w:rPr>
                                              <w:t>Step</w:t>
                                            </w:r>
                                          </w:p>
                                          <w:p w14:paraId="0E1B317B" w14:textId="77777777" w:rsidR="008047F4" w:rsidRPr="00F151FA" w:rsidRDefault="008047F4" w:rsidP="00C6694D">
                                            <w:pPr>
                                              <w:pStyle w:val="NoSpacing"/>
                                              <w:rPr>
                                                <w:b/>
                                                <w:color w:val="FFFFFF" w:themeColor="background1"/>
                                                <w:sz w:val="14"/>
                                              </w:rPr>
                                            </w:pPr>
                                            <w:r w:rsidRPr="00F151FA">
                                              <w:rPr>
                                                <w:b/>
                                                <w:color w:val="FFFFFF" w:themeColor="background1"/>
                                                <w:sz w:val="14"/>
                                              </w:rPr>
                                              <w:t>Direction</w:t>
                                            </w:r>
                                          </w:p>
                                        </w:tc>
                                        <w:tc>
                                          <w:tcPr>
                                            <w:tcW w:w="368" w:type="dxa"/>
                                          </w:tcPr>
                                          <w:p w14:paraId="4445F3F4"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4AACC14A"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60801211"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p w14:paraId="2C41FC61"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tc>
                                      </w:tr>
                                    </w:tbl>
                                    <w:p w14:paraId="7E2B33F8" w14:textId="77777777" w:rsidR="008047F4" w:rsidRDefault="008047F4" w:rsidP="0084687F">
                                      <w:pPr>
                                        <w:pStyle w:val="NoSpacing"/>
                                        <w:jc w:val="right"/>
                                        <w:rPr>
                                          <w:sz w:val="14"/>
                                        </w:rPr>
                                      </w:pPr>
                                    </w:p>
                                    <w:p w14:paraId="5A75BD49" w14:textId="77777777" w:rsidR="008047F4" w:rsidRDefault="008047F4" w:rsidP="0084687F">
                                      <w:pPr>
                                        <w:pStyle w:val="NoSpacing"/>
                                        <w:jc w:val="right"/>
                                        <w:rPr>
                                          <w:sz w:val="14"/>
                                        </w:rPr>
                                      </w:pPr>
                                    </w:p>
                                    <w:p w14:paraId="71EB6DA9" w14:textId="77777777" w:rsidR="008047F4" w:rsidRPr="00A27FE5" w:rsidRDefault="008047F4" w:rsidP="0084687F">
                                      <w:pPr>
                                        <w:pStyle w:val="NoSpacing"/>
                                        <w:jc w:val="right"/>
                                        <w:rPr>
                                          <w:sz w:val="14"/>
                                        </w:rPr>
                                      </w:pPr>
                                    </w:p>
                                    <w:p w14:paraId="6FDAEBEB" w14:textId="77777777" w:rsidR="008047F4" w:rsidRDefault="008047F4" w:rsidP="0084687F">
                                      <w:pPr>
                                        <w:pStyle w:val="NoSpacing"/>
                                      </w:pPr>
                                    </w:p>
                                  </w:txbxContent>
                                </v:textbox>
                              </v:shape>
                              <v:shape id="Text Box 871" o:spid="_x0000_s1441" type="#_x0000_t202" style="position:absolute;left:13692;top:6900;width:1226;height:1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egf80A&#10;AADjAAAADwAAAGRycy9kb3ducmV2LnhtbESP0U7CQBBF3038h82Q+GJkKyENFBbSYEwkiFH0Aybd&#10;oS12Z5vuSotf7zyY8Dgzd+69Z7keXKPO1IXas4HHcQKKuPC25tLA1+fzwwxUiMgWG89k4EIB1qvb&#10;myVm1vf8QedDLJWYcMjQQBVjm2kdioochrFvieV29J3DKGNXatthL+au0ZMkSbXDmiWhwpY2FRXf&#10;hx9nYBPv+9c8/OanNx12u6dm/15s58bcjYZ8ASrSEK/i/+8XK/Un0+lsnqapUAiTLECv/g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OPXoH/NAAAA4wAAAA8AAAAAAAAAAAAAAAAA&#10;mAIAAGRycy9kb3ducmV2LnhtbFBLBQYAAAAABAAEAPUAAACSAwAAAAA=&#10;" fillcolor="#76923c [2406]">
                                <v:textbox>
                                  <w:txbxContent>
                                    <w:p w14:paraId="6C184CCD" w14:textId="77777777" w:rsidR="008047F4" w:rsidRPr="008654EF" w:rsidRDefault="008047F4" w:rsidP="0084687F">
                                      <w:pPr>
                                        <w:pStyle w:val="NoSpacing"/>
                                        <w:rPr>
                                          <w:b/>
                                          <w:color w:val="FFFFFF" w:themeColor="background1"/>
                                        </w:rPr>
                                      </w:pPr>
                                      <w:r>
                                        <w:rPr>
                                          <w:b/>
                                          <w:color w:val="FFFFFF" w:themeColor="background1"/>
                                        </w:rPr>
                                        <w:t>Stepper motor</w:t>
                                      </w:r>
                                    </w:p>
                                    <w:p w14:paraId="7B47446A" w14:textId="77777777" w:rsidR="008047F4" w:rsidRPr="008654EF" w:rsidRDefault="008047F4" w:rsidP="0084687F">
                                      <w:pPr>
                                        <w:pStyle w:val="NoSpacing"/>
                                        <w:rPr>
                                          <w:b/>
                                          <w:color w:val="FFFFFF" w:themeColor="background1"/>
                                          <w:sz w:val="14"/>
                                        </w:rPr>
                                      </w:pPr>
                                      <w:r w:rsidRPr="008654EF">
                                        <w:rPr>
                                          <w:b/>
                                          <w:color w:val="FFFFFF" w:themeColor="background1"/>
                                          <w:sz w:val="14"/>
                                        </w:rPr>
                                        <w:t>A</w:t>
                                      </w:r>
                                    </w:p>
                                    <w:p w14:paraId="78187EBB" w14:textId="77777777" w:rsidR="008047F4" w:rsidRPr="008654EF" w:rsidRDefault="008047F4" w:rsidP="0084687F">
                                      <w:pPr>
                                        <w:pStyle w:val="NoSpacing"/>
                                        <w:rPr>
                                          <w:b/>
                                          <w:color w:val="FFFFFF" w:themeColor="background1"/>
                                          <w:sz w:val="14"/>
                                        </w:rPr>
                                      </w:pPr>
                                      <w:r w:rsidRPr="008654EF">
                                        <w:rPr>
                                          <w:b/>
                                          <w:color w:val="FFFFFF" w:themeColor="background1"/>
                                          <w:sz w:val="14"/>
                                        </w:rPr>
                                        <w:t>A'</w:t>
                                      </w:r>
                                    </w:p>
                                    <w:p w14:paraId="5EC2BF3F" w14:textId="77777777" w:rsidR="008047F4" w:rsidRPr="008654EF" w:rsidRDefault="008047F4" w:rsidP="0084687F">
                                      <w:pPr>
                                        <w:pStyle w:val="NoSpacing"/>
                                        <w:rPr>
                                          <w:b/>
                                          <w:color w:val="FFFFFF" w:themeColor="background1"/>
                                          <w:sz w:val="14"/>
                                        </w:rPr>
                                      </w:pPr>
                                      <w:r w:rsidRPr="008654EF">
                                        <w:rPr>
                                          <w:b/>
                                          <w:color w:val="FFFFFF" w:themeColor="background1"/>
                                          <w:sz w:val="14"/>
                                        </w:rPr>
                                        <w:t>B</w:t>
                                      </w:r>
                                    </w:p>
                                    <w:p w14:paraId="702FC2B4" w14:textId="77777777" w:rsidR="008047F4" w:rsidRPr="008654EF" w:rsidRDefault="008047F4" w:rsidP="0084687F">
                                      <w:pPr>
                                        <w:pStyle w:val="NoSpacing"/>
                                        <w:rPr>
                                          <w:b/>
                                          <w:color w:val="FFFFFF" w:themeColor="background1"/>
                                          <w:sz w:val="14"/>
                                        </w:rPr>
                                      </w:pPr>
                                      <w:r w:rsidRPr="008654EF">
                                        <w:rPr>
                                          <w:b/>
                                          <w:color w:val="FFFFFF" w:themeColor="background1"/>
                                          <w:sz w:val="14"/>
                                        </w:rPr>
                                        <w:t>B'</w:t>
                                      </w:r>
                                    </w:p>
                                    <w:p w14:paraId="734D6607" w14:textId="77777777" w:rsidR="008047F4" w:rsidRDefault="008047F4" w:rsidP="0084687F">
                                      <w:pPr>
                                        <w:pStyle w:val="NoSpacing"/>
                                        <w:jc w:val="right"/>
                                        <w:rPr>
                                          <w:sz w:val="14"/>
                                        </w:rPr>
                                      </w:pPr>
                                    </w:p>
                                    <w:p w14:paraId="7B501772" w14:textId="77777777" w:rsidR="008047F4" w:rsidRPr="00A27FE5" w:rsidRDefault="008047F4" w:rsidP="0084687F">
                                      <w:pPr>
                                        <w:pStyle w:val="NoSpacing"/>
                                        <w:jc w:val="right"/>
                                        <w:rPr>
                                          <w:sz w:val="14"/>
                                        </w:rPr>
                                      </w:pPr>
                                    </w:p>
                                    <w:p w14:paraId="4AA068D3" w14:textId="77777777" w:rsidR="008047F4" w:rsidRDefault="008047F4" w:rsidP="0084687F">
                                      <w:pPr>
                                        <w:pStyle w:val="NoSpacing"/>
                                      </w:pPr>
                                    </w:p>
                                  </w:txbxContent>
                                </v:textbox>
                              </v:shape>
                              <v:shape id="AutoShape 872" o:spid="_x0000_s1442" type="#_x0000_t32" style="position:absolute;left:13387;top:7542;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3Z7ckAAADjAAAADwAAAGRycy9kb3ducmV2LnhtbERPX2vCMBB/H/gdwgl7GTOtuOI6o3QD&#10;YQ58ULf3W3NrwppL10Ttvv0yEHy83/9brAbXihP1wXpWkE8yEMS115YbBe+H9f0cRIjIGlvPpOCX&#10;AqyWo5sFltqfeUenfWxECuFQogITY1dKGWpDDsPEd8SJ+/K9w5jOvpG6x3MKd62cZlkhHVpODQY7&#10;ejFUf++PTsF2kz9Xn8Zu3nY/dvuwrtpjc/eh1O14qJ5ARBriVXxxv+o0fzqbzR+Losjh/6cEgFz+&#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Xt2e3JAAAA4wAAAA8AAAAA&#10;AAAAAAAAAAAAoQIAAGRycy9kb3ducmV2LnhtbFBLBQYAAAAABAAEAPkAAACXAwAAAAA=&#10;"/>
                              <v:shape id="AutoShape 873" o:spid="_x0000_s1443" type="#_x0000_t32" style="position:absolute;left:13387;top:7724;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9HmskAAADjAAAADwAAAGRycy9kb3ducmV2LnhtbERPX2vCMBB/H/gdwgl7GTO1uOI6o3QD&#10;YQ58ULf3W3NrwppL10Ttvv0yEHy83/9brAbXihP1wXpWMJ1kIIhrry03Ct4P6/s5iBCRNbaeScEv&#10;BVgtRzcLLLU/845O+9iIFMKhRAUmxq6UMtSGHIaJ74gT9+V7hzGdfSN1j+cU7lqZZ1khHVpODQY7&#10;ejFUf++PTsF2M32uPo3dvO1+7PZhXbXH5u5DqdvxUD2BiDTEq/jiftVpfj6bzR+Losjh/6cEgFz+&#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U/R5rJAAAA4wAAAA8AAAAA&#10;AAAAAAAAAAAAoQIAAGRycy9kb3ducmV2LnhtbFBLBQYAAAAABAAEAPkAAACXAwAAAAA=&#10;"/>
                              <v:shape id="AutoShape 874" o:spid="_x0000_s1444" type="#_x0000_t32" style="position:absolute;left:13387;top:7899;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PiAckAAADjAAAADwAAAGRycy9kb3ducmV2LnhtbERPX0/CMBB/N/E7NGfii4EOhAUGhUwT&#10;EjHhAZT3Yz3XxvU61wLz21sTEx/v9/+W69414kJdsJ4VjIYZCOLKa8u1gve3zWAGIkRkjY1nUvBN&#10;Adar25slFtpfeU+XQ6xFCuFQoAITY1tIGSpDDsPQt8SJ+/Cdw5jOrpa6w2sKd40cZ1kuHVpODQZb&#10;ejZUfR7OTsFuO3oqT8ZuX/dfdjfdlM25fjgqdX/XlwsQkfr4L/5zv+g0fzyZzOZ5nj/C708JALn6&#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pz4gHJAAAA4wAAAA8AAAAA&#10;AAAAAAAAAAAAoQIAAGRycy9kb3ducmV2LnhtbFBLBQYAAAAABAAEAPkAAACXAwAAAAA=&#10;"/>
                              <v:shape id="AutoShape 875" o:spid="_x0000_s1445" type="#_x0000_t32" style="position:absolute;left:13387;top:8065;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p6dckAAADjAAAADwAAAGRycy9kb3ducmV2LnhtbERPX2vCMBB/H/gdwgl7GTNVuuKqUbqB&#10;MAc+6Lb3s7k1Yc2la6J2334ZCHu83/9brgfXijP1wXpWMJ1kIIhrry03Ct7fNvdzECEia2w9k4If&#10;CrBejW6WWGp/4T2dD7ERKYRDiQpMjF0pZagNOQwT3xEn7tP3DmM6+0bqHi8p3LVylmWFdGg5NRjs&#10;6NlQ/XU4OQW77fSpOhq7fd1/293DpmpPzd2HUrfjoVqAiDTEf/HV/aLT/Fmezx+Losjh76cEgFz9&#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WaenXJAAAA4wAAAA8AAAAA&#10;AAAAAAAAAAAAoQIAAGRycy9kb3ducmV2LnhtbFBLBQYAAAAABAAEAPkAAACXAwAAAAA=&#10;"/>
                              <v:shape id="Text Box 876" o:spid="_x0000_s1446" type="#_x0000_t202" style="position:absolute;left:13527;top:6451;width:1528;height:4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0QMYA&#10;AADjAAAADwAAAGRycy9kb3ducmV2LnhtbERPzYrCMBC+L+w7hFnwsmi6UqNWo+wKild/HmBsxrbY&#10;TEqTtfXtjbCwx/n+Z7nubS3u1PrKsYavUQKCOHem4kLD+bQdzkD4gGywdkwaHuRhvXp/W2JmXMcH&#10;uh9DIWII+ww1lCE0mZQ+L8miH7mGOHJX11oM8WwLaVrsYrit5ThJlLRYcWwosaFNSfnt+Gs1XPfd&#10;52TeXXbhPD2k6ger6cU9tB589N8LEIH68C/+c+9NnD9O09lcKTWB108RAL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n0QMYAAADjAAAADwAAAAAAAAAAAAAAAACYAgAAZHJz&#10;L2Rvd25yZXYueG1sUEsFBgAAAAAEAAQA9QAAAIsDAAAAAA==&#10;" stroked="f">
                                <v:textbox>
                                  <w:txbxContent>
                                    <w:p w14:paraId="303B7A2C" w14:textId="77777777" w:rsidR="008047F4" w:rsidRPr="004F7291" w:rsidRDefault="008047F4" w:rsidP="0084687F">
                                      <w:pPr>
                                        <w:pStyle w:val="NoSpacing"/>
                                      </w:pPr>
                                      <w:r>
                                        <w:t>X</w:t>
                                      </w:r>
                                      <w:r w:rsidRPr="004F7291">
                                        <w:t xml:space="preserve"> axis motor</w:t>
                                      </w:r>
                                    </w:p>
                                  </w:txbxContent>
                                </v:textbox>
                              </v:shape>
                              <v:group id="Group 877" o:spid="_x0000_s1447" style="position:absolute;left:11647;top:7361;width:366;height:393" coordorigin="1062,3885" coordsize="366,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doWTC8oA&#10;AADjAAAADwAAAAAAAAAAAAAAAACqAgAAZHJzL2Rvd25yZXYueG1sUEsFBgAAAAAEAAQA+gAAAKED&#10;AAAAAA==&#10;">
                                <v:shape id="AutoShape 878" o:spid="_x0000_s1448" type="#_x0000_t5" style="position:absolute;left:1062;top:4095;width:366;height:183;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sMkA&#10;AADjAAAADwAAAGRycy9kb3ducmV2LnhtbERPS2sCMRC+F/ofwhS8FM1WdNWtUaQgVCri6+Jt3Ex3&#10;FzeTJUl1/fdNoeBxvvdM562pxZWcrywreOslIIhzqysuFBwPy+4YhA/IGmvLpOBOHuaz56cpZtre&#10;eEfXfShEDGGfoYIyhCaT0uclGfQ92xBH7ts6gyGerpDa4S2Gm1r2kySVBiuODSU29FFSftn/GAXr&#10;yeErGbrFcLQ51dvd6nR+tRenVOelXbyDCNSGh/jf/anj/P5gMJ6kaTqCv58iAHL2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xosMkAAADjAAAADwAAAAAAAAAAAAAAAACYAgAA&#10;ZHJzL2Rvd25yZXYueG1sUEsFBgAAAAAEAAQA9QAAAI4DAAAAAA==&#10;"/>
                                <v:shape id="AutoShape 879" o:spid="_x0000_s1449" type="#_x0000_t32" style="position:absolute;left:1236;top:3885;width:0;height:2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quXXlMsAAADjAAAADwAA&#10;AAAAAAAAAAAAAAChAgAAZHJzL2Rvd25yZXYueG1sUEsFBgAAAAAEAAQA+QAAAJkDAAAAAA==&#10;"/>
                              </v:group>
                              <v:shape id="AutoShape 880" o:spid="_x0000_s1450" type="#_x0000_t32" style="position:absolute;left:11821;top:7361;width:34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lyD8gAAADjAAAADwAAAGRycy9kb3ducmV2LnhtbERPT2vCMBS/D/YdwhvsMmZakVI7o8hA&#10;EA/CtAePj+StLWteapLV7tubwWDH9/v/VpvJ9mIkHzrHCvJZBoJYO9Nxo6A+715LECEiG+wdk4If&#10;CrBZPz6ssDLuxh80nmIjUgiHChW0MQ6VlEG3ZDHM3ECcuE/nLcZ0+kYaj7cUbns5z7JCWuw4NbQ4&#10;0HtL+uv0bRV0h/pYjy/X6HV5yC8+D+dLr5V6fpq2byAiTfFf/OfemzR/vliUy6IolvD7UwJAru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alyD8gAAADjAAAADwAAAAAA&#10;AAAAAAAAAAChAgAAZHJzL2Rvd25yZXYueG1sUEsFBgAAAAAEAAQA+QAAAJYDAAAAAA==&#10;"/>
                              <v:group id="Group 881" o:spid="_x0000_s1451" style="position:absolute;left:11513;top:6451;width:990;height:720" coordorigin="2700,1080" coordsize="99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">
                                <v:shape id="AutoShape 882" o:spid="_x0000_s1452" type="#_x0000_t32" style="position:absolute;left:2700;top:1440;width:3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RPMMkAAADjAAAADwAAAGRycy9kb3ducmV2LnhtbERPX0vDMBB/F/wO4QRfxKUds9vqslGF&#10;gRP2sKnvt+Zsgs2lNtlWv70RhD3e7/8tVoNrxYn6YD0ryEcZCOLaa8uNgve39f0MRIjIGlvPpOCH&#10;AqyW11cLLLU/845O+9iIFMKhRAUmxq6UMtSGHIaR74gT9+l7hzGdfSN1j+cU7lo5zrJCOrScGgx2&#10;9Gyo/tofnYLtJn+qDsZuXnffdvuwrtpjc/eh1O3NUD2CiDTEi/jf/aLT/PFkMpsXxTSHv58SAHL5&#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A0TzDJAAAA4wAAAA8AAAAA&#10;AAAAAAAAAAAAoQIAAGRycy9kb3ducmV2LnhtbFBLBQYAAAAABAAEAPkAAACXAwAAAAA=&#10;"/>
                                <v:shape id="AutoShape 883" o:spid="_x0000_s1453" type="#_x0000_t32" style="position:absolute;left:2865;top:1440;width:0;height:3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Cbf/MHMAAAA4wAAAA8A&#10;AAAAAAAAAAAAAAAAoQIAAGRycy9kb3ducmV2LnhtbFBLBQYAAAAABAAEAPkAAACaAwAAAAA=&#10;"/>
                                <v:shape id="Text Box 884" o:spid="_x0000_s1454" type="#_x0000_t202" style="position:absolute;left:2909;top:1080;width:781;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S4sYA&#10;AADjAAAADwAAAGRycy9kb3ducmV2LnhtbERPX2vCMBB/H/gdwgm+zaS6iVajiCL45FC3wd6O5myL&#10;zaU00Xbf3gwGPt7v/y1Wna3EnRpfOtaQDBUI4syZknMNn+fd6xSED8gGK8ek4Zc8rJa9lwWmxrV8&#10;pPsp5CKGsE9RQxFCnUrps4Is+qGriSN3cY3FEM8ml6bBNobbSo6UmkiLJceGAmvaFJRdTzer4etw&#10;+fl+Ux/51r7XreuUZDuTWg/63XoOIlAXnuJ/997E+bNposbjiUrg76cI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XS4sYAAADjAAAADwAAAAAAAAAAAAAAAACYAgAAZHJz&#10;L2Rvd25yZXYueG1sUEsFBgAAAAAEAAQA9QAAAIsDAAAAAA==&#10;" filled="f" stroked="f">
                                  <v:textbox>
                                    <w:txbxContent>
                                      <w:p w14:paraId="1F54A385" w14:textId="77777777" w:rsidR="008047F4" w:rsidRPr="00E07229" w:rsidRDefault="008047F4" w:rsidP="0084687F">
                                        <w:pPr>
                                          <w:pStyle w:val="NoSpacing"/>
                                        </w:pPr>
                                        <w:r w:rsidRPr="00E07229">
                                          <w:t>+12V</w:t>
                                        </w:r>
                                      </w:p>
                                    </w:txbxContent>
                                  </v:textbox>
                                </v:shape>
                              </v:group>
                              <v:shape id="AutoShape 885" o:spid="_x0000_s1455" type="#_x0000_t32" style="position:absolute;left:11678;top:7177;width:48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NgycgAAADjAAAADwAAAGRycy9kb3ducmV2LnhtbERPT0vDMBS/D/wO4QlexpZ0g9HVZUME&#10;QXYQ3HrY8ZG8tcXmpSaxq9/eCILH9/v/dofJ9WKkEDvPGoqlAkFsvO240VCfXxYliJiQLfaeScM3&#10;RTjs72Y7rKy/8TuNp9SIHMKxQg1tSkMlZTQtOYxLPxBn7uqDw5TP0Egb8JbDXS9XSm2kw45zQ4sD&#10;PbdkPk5fTkN3rN/qcf6ZgimPxSUU8XzpjdYP99PTI4hEU/oX/7lfbZ6/LQu1Xm/UCn5/ygD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3NgycgAAADjAAAADwAAAAAA&#10;AAAAAAAAAAChAgAAZHJzL2Rvd25yZXYueG1sUEsFBgAAAAAEAAQA+QAAAJYDAAAAAA==&#10;"/>
                            </v:group>
                            <v:group id="Group 886" o:spid="_x0000_s1456" style="position:absolute;left:11678;top:9602;width:990;height:720" coordorigin="2700,1080" coordsize="99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qMsCTIAAAA&#10;4wAAAA8AAAAAAAAAAAAAAAAAqgIAAGRycy9kb3ducmV2LnhtbFBLBQYAAAAABAAEAPoAAACfAwAA&#10;AAA=&#10;">
                              <v:shape id="AutoShape 887" o:spid="_x0000_s1457" type="#_x0000_t32" style="position:absolute;left:2700;top:1440;width:3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T6wskAAADjAAAADwAAAGRycy9kb3ducmV2LnhtbERPzUoDMRC+C75DGMGL2GStlro2LatQ&#10;sIUeWtv7uBk3wc1k3aTt+vZGEDzO9z+zxeBbcaI+usAaipECQVwH47jRsH9b3k5BxIRssA1MGr4p&#10;wmJ+eTHD0oQzb+m0S43IIRxL1GBT6kopY23JYxyFjjhzH6H3mPLZN9L0eM7hvpV3Sk2kR8e5wWJH&#10;L5bqz93Ra9isiufq3brVevvlNg/Lqj02Nwetr6+G6glEoiH9i//crybPf5wWajyeqHv4/SkDIO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nk+sLJAAAA4wAAAA8AAAAA&#10;AAAAAAAAAAAAoQIAAGRycy9kb3ducmV2LnhtbFBLBQYAAAAABAAEAPkAAACXAwAAAAA=&#10;"/>
                              <v:shape id="AutoShape 888" o:spid="_x0000_s1458" type="#_x0000_t32" style="position:absolute;left:2865;top:1440;width:0;height:3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hfWckAAADjAAAADwAAAGRycy9kb3ducmV2LnhtbERPzUoDMRC+C75DGMGL2GQtLe3atKxC&#10;wQo9tNr7uBk3wc1k3aTt+vZGKHic738Wq8G34kR9dIE1FCMFgrgOxnGj4f1tfT8DEROywTYwafih&#10;CKvl9dUCSxPOvKPTPjUih3AsUYNNqSuljLUlj3EUOuLMfYbeY8pn30jT4zmH+1Y+KDWVHh3nBosd&#10;PVuqv/ZHr2G7KZ6qD+s2r7tvt52sq/bY3B20vr0ZqkcQiYb0L764X0yeP58Vajyeqgn8/ZQBk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aoX1nJAAAA4wAAAA8AAAAA&#10;AAAAAAAAAAAAoQIAAGRycy9kb3ducmV2LnhtbFBLBQYAAAAABAAEAPkAAACXAwAAAAA=&#10;"/>
                              <v:shape id="Text Box 889" o:spid="_x0000_s1459" type="#_x0000_t202" style="position:absolute;left:2909;top:1080;width:781;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xKlscA&#10;AADjAAAADwAAAGRycy9kb3ducmV2LnhtbERPS2sCMRC+C/0PYQq9aWJtF91ulKIIniq1KngbNrMP&#10;upksm9Td/vtGKHic7z3ZarCNuFLna8caphMFgjh3puZSw/FrO56D8AHZYOOYNPySh9XyYZRhalzP&#10;n3Q9hFLEEPYpaqhCaFMpfV6RRT9xLXHkCtdZDPHsSmk67GO4beSzUom0WHNsqLCldUX59+HHajh9&#10;FJfzi9qXG/va9m5Qku1Cav30OLy/gQg0hLv4370zcf5iPlWzWaISuP0UA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SpbHAAAA4wAAAA8AAAAAAAAAAAAAAAAAmAIAAGRy&#10;cy9kb3ducmV2LnhtbFBLBQYAAAAABAAEAPUAAACMAwAAAAA=&#10;" filled="f" stroked="f">
                                <v:textbox>
                                  <w:txbxContent>
                                    <w:p w14:paraId="030C9A86" w14:textId="77777777" w:rsidR="008047F4" w:rsidRPr="00E07229" w:rsidRDefault="008047F4" w:rsidP="0084687F">
                                      <w:pPr>
                                        <w:pStyle w:val="NoSpacing"/>
                                      </w:pPr>
                                      <w:r w:rsidRPr="00E07229">
                                        <w:t>+12V</w:t>
                                      </w:r>
                                    </w:p>
                                  </w:txbxContent>
                                </v:textbox>
                              </v:shape>
                            </v:group>
                            <v:shape id="AutoShape 890" o:spid="_x0000_s1460" type="#_x0000_t32" style="position:absolute;left:11843;top:10322;width:31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TDUcgAAADjAAAADwAAAGRycy9kb3ducmV2LnhtbERPT0vDMBS/C36H8AZeZEvqYOvqsiGC&#10;IDsIbj3s+EiebVnzUpPY1W9vBMHj+/1/2/3kejFSiJ1nDcVCgSA23nbcaKhPL/MSREzIFnvPpOGb&#10;Iux3tzdbrKy/8juNx9SIHMKxQg1tSkMlZTQtOYwLPxBn7sMHhymfoZE24DWHu14+KLWSDjvODS0O&#10;9NySuRy/nIbuUL/V4/1nCqY8FOdQxNO5N1rfzaanRxCJpvQv/nO/2jx/UxZquVypNfz+lAGQu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wTDUcgAAADjAAAADwAAAAAA&#10;AAAAAAAAAAChAgAAZHJzL2Rvd25yZXYueG1sUEsFBgAAAAAEAAQA+QAAAJYDAAAAAA==&#10;"/>
                          </v:group>
                          <v:group id="Group 891" o:spid="_x0000_s1461" style="position:absolute;left:11471;top:831;width:3584;height:2099" coordorigin="11471,831" coordsize="3584,2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B0KCJV&#10;zAAAAOMAAAAPAAAAAAAAAAAAAAAAAKoCAABkcnMvZG93bnJldi54bWxQSwUGAAAAAAQABAD6AAAA&#10;owMAAAAA&#10;">
                            <v:shape id="Text Box 892" o:spid="_x0000_s1462" type="#_x0000_t202" style="position:absolute;left:12161;top:1161;width:1226;height:17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qWsUA&#10;AADjAAAADwAAAGRycy9kb3ducmV2LnhtbERPzYrCMBC+C75DGMGbJq5YtWsUEYTVm3X34G1oZtti&#10;MylNVrtvbwTB43z/s9p0thY3an3lWMNkrEAQ585UXGj4Pu9HCxA+IBusHZOGf/KwWfd7K0yNu/OJ&#10;blkoRAxhn6KGMoQmldLnJVn0Y9cQR+7XtRZDPNtCmhbvMdzW8kOpRFqsODaU2NCupPya/VkNcne4&#10;kLs0mamv25/5UWKYcaL1cNBtP0EE6sJb/HJ/mTh/uZio6TRRS3j+FA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CpaxQAAAOMAAAAPAAAAAAAAAAAAAAAAAJgCAABkcnMv&#10;ZG93bnJldi54bWxQSwUGAAAAAAQABAD1AAAAigMAAAAA&#10;" fillcolor="#4e6128 [1606]">
                              <v:textbox>
                                <w:txbxContent>
                                  <w:p w14:paraId="6A3739BE" w14:textId="77777777" w:rsidR="008047F4" w:rsidRPr="008654EF" w:rsidRDefault="008047F4" w:rsidP="0084687F">
                                    <w:pPr>
                                      <w:pStyle w:val="NoSpacing"/>
                                      <w:rPr>
                                        <w:b/>
                                        <w:color w:val="FFFFFF" w:themeColor="background1"/>
                                      </w:rPr>
                                    </w:pPr>
                                    <w:proofErr w:type="spellStart"/>
                                    <w:r w:rsidRPr="00901002">
                                      <w:rPr>
                                        <w:b/>
                                        <w:color w:val="FFFFFF" w:themeColor="background1"/>
                                      </w:rPr>
                                      <w:t>EasyDriver</w:t>
                                    </w:r>
                                    <w:proofErr w:type="spellEnd"/>
                                  </w:p>
                                  <w:tbl>
                                    <w:tblPr>
                                      <w:tblStyle w:val="TableGrid"/>
                                      <w:tblW w:w="1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368"/>
                                    </w:tblGrid>
                                    <w:tr w:rsidR="008047F4" w:rsidRPr="00F151FA" w14:paraId="480E4950" w14:textId="77777777" w:rsidTr="00C6694D">
                                      <w:trPr>
                                        <w:trHeight w:val="183"/>
                                      </w:trPr>
                                      <w:tc>
                                        <w:tcPr>
                                          <w:tcW w:w="751" w:type="dxa"/>
                                        </w:tcPr>
                                        <w:p w14:paraId="63AF0D2E" w14:textId="77777777" w:rsidR="008047F4" w:rsidRPr="00F151FA" w:rsidRDefault="008047F4" w:rsidP="00C6694D">
                                          <w:pPr>
                                            <w:pStyle w:val="NoSpacing"/>
                                            <w:rPr>
                                              <w:b/>
                                              <w:color w:val="FFFFFF" w:themeColor="background1"/>
                                              <w:sz w:val="14"/>
                                            </w:rPr>
                                          </w:pPr>
                                          <w:r w:rsidRPr="00F151FA">
                                            <w:rPr>
                                              <w:b/>
                                              <w:color w:val="FFFFFF" w:themeColor="background1"/>
                                              <w:sz w:val="14"/>
                                            </w:rPr>
                                            <w:t>V</w:t>
                                          </w:r>
                                          <w:r w:rsidRPr="00F151FA">
                                            <w:rPr>
                                              <w:b/>
                                              <w:color w:val="FFFFFF" w:themeColor="background1"/>
                                              <w:sz w:val="14"/>
                                              <w:vertAlign w:val="subscript"/>
                                            </w:rPr>
                                            <w:t>IN</w:t>
                                          </w:r>
                                        </w:p>
                                        <w:p w14:paraId="4D9991C6"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tc>
                                      <w:tc>
                                        <w:tcPr>
                                          <w:tcW w:w="368" w:type="dxa"/>
                                        </w:tcPr>
                                        <w:p w14:paraId="177A40A2" w14:textId="77777777" w:rsidR="008047F4" w:rsidRPr="00F151FA" w:rsidRDefault="008047F4" w:rsidP="00C6694D">
                                          <w:pPr>
                                            <w:pStyle w:val="NoSpacing"/>
                                            <w:jc w:val="right"/>
                                            <w:rPr>
                                              <w:b/>
                                              <w:color w:val="FFFFFF" w:themeColor="background1"/>
                                              <w:sz w:val="14"/>
                                            </w:rPr>
                                          </w:pPr>
                                        </w:p>
                                      </w:tc>
                                    </w:tr>
                                    <w:tr w:rsidR="008047F4" w:rsidRPr="00F151FA" w14:paraId="22CE851A" w14:textId="77777777" w:rsidTr="00C6694D">
                                      <w:trPr>
                                        <w:trHeight w:val="169"/>
                                      </w:trPr>
                                      <w:tc>
                                        <w:tcPr>
                                          <w:tcW w:w="751" w:type="dxa"/>
                                        </w:tcPr>
                                        <w:p w14:paraId="671F6052" w14:textId="77777777" w:rsidR="008047F4" w:rsidRPr="00F151FA" w:rsidRDefault="008047F4" w:rsidP="00C6694D">
                                          <w:pPr>
                                            <w:pStyle w:val="NoSpacing"/>
                                            <w:rPr>
                                              <w:b/>
                                              <w:color w:val="FFFFFF" w:themeColor="background1"/>
                                              <w:sz w:val="14"/>
                                            </w:rPr>
                                          </w:pPr>
                                          <w:r w:rsidRPr="00F151FA">
                                            <w:rPr>
                                              <w:b/>
                                              <w:color w:val="FFFFFF" w:themeColor="background1"/>
                                              <w:sz w:val="14"/>
                                            </w:rPr>
                                            <w:t>Enable</w:t>
                                          </w:r>
                                        </w:p>
                                        <w:p w14:paraId="39BF16F6" w14:textId="77777777" w:rsidR="008047F4" w:rsidRPr="00F151FA" w:rsidRDefault="008047F4" w:rsidP="00C6694D">
                                          <w:pPr>
                                            <w:pStyle w:val="NoSpacing"/>
                                            <w:rPr>
                                              <w:b/>
                                              <w:color w:val="FFFFFF" w:themeColor="background1"/>
                                              <w:sz w:val="14"/>
                                            </w:rPr>
                                          </w:pPr>
                                          <w:r w:rsidRPr="00F151FA">
                                            <w:rPr>
                                              <w:b/>
                                              <w:color w:val="FFFFFF" w:themeColor="background1"/>
                                              <w:sz w:val="14"/>
                                            </w:rPr>
                                            <w:t>MS1</w:t>
                                          </w:r>
                                        </w:p>
                                        <w:p w14:paraId="72E0A7CB" w14:textId="77777777" w:rsidR="008047F4" w:rsidRPr="00F151FA" w:rsidRDefault="008047F4" w:rsidP="00C6694D">
                                          <w:pPr>
                                            <w:pStyle w:val="NoSpacing"/>
                                            <w:rPr>
                                              <w:b/>
                                              <w:color w:val="FFFFFF" w:themeColor="background1"/>
                                              <w:sz w:val="14"/>
                                            </w:rPr>
                                          </w:pPr>
                                          <w:r>
                                            <w:rPr>
                                              <w:b/>
                                              <w:color w:val="FFFFFF" w:themeColor="background1"/>
                                              <w:sz w:val="14"/>
                                            </w:rPr>
                                            <w:t>MS2</w:t>
                                          </w:r>
                                        </w:p>
                                        <w:p w14:paraId="2F91FB14"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p w14:paraId="0E59EA23" w14:textId="77777777" w:rsidR="008047F4" w:rsidRPr="00F151FA" w:rsidRDefault="008047F4" w:rsidP="00C6694D">
                                          <w:pPr>
                                            <w:pStyle w:val="NoSpacing"/>
                                            <w:rPr>
                                              <w:b/>
                                              <w:color w:val="FFFFFF" w:themeColor="background1"/>
                                              <w:sz w:val="14"/>
                                            </w:rPr>
                                          </w:pPr>
                                          <w:r w:rsidRPr="00F151FA">
                                            <w:rPr>
                                              <w:b/>
                                              <w:color w:val="FFFFFF" w:themeColor="background1"/>
                                              <w:sz w:val="14"/>
                                            </w:rPr>
                                            <w:t>Step</w:t>
                                          </w:r>
                                        </w:p>
                                        <w:p w14:paraId="2A77F936" w14:textId="77777777" w:rsidR="008047F4" w:rsidRPr="00F151FA" w:rsidRDefault="008047F4" w:rsidP="00C6694D">
                                          <w:pPr>
                                            <w:pStyle w:val="NoSpacing"/>
                                            <w:rPr>
                                              <w:b/>
                                              <w:color w:val="FFFFFF" w:themeColor="background1"/>
                                              <w:sz w:val="14"/>
                                            </w:rPr>
                                          </w:pPr>
                                          <w:r w:rsidRPr="00F151FA">
                                            <w:rPr>
                                              <w:b/>
                                              <w:color w:val="FFFFFF" w:themeColor="background1"/>
                                              <w:sz w:val="14"/>
                                            </w:rPr>
                                            <w:t>Direction</w:t>
                                          </w:r>
                                        </w:p>
                                      </w:tc>
                                      <w:tc>
                                        <w:tcPr>
                                          <w:tcW w:w="368" w:type="dxa"/>
                                        </w:tcPr>
                                        <w:p w14:paraId="57A064CF"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3F482B05"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4EA74624"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p w14:paraId="023ABF6E"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tc>
                                    </w:tr>
                                  </w:tbl>
                                  <w:p w14:paraId="67D4FB61" w14:textId="77777777" w:rsidR="008047F4" w:rsidRDefault="008047F4" w:rsidP="0084687F">
                                    <w:pPr>
                                      <w:pStyle w:val="NoSpacing"/>
                                      <w:jc w:val="right"/>
                                      <w:rPr>
                                        <w:sz w:val="14"/>
                                      </w:rPr>
                                    </w:pPr>
                                  </w:p>
                                  <w:p w14:paraId="70BCAD46" w14:textId="77777777" w:rsidR="008047F4" w:rsidRDefault="008047F4" w:rsidP="0084687F">
                                    <w:pPr>
                                      <w:pStyle w:val="NoSpacing"/>
                                      <w:jc w:val="right"/>
                                      <w:rPr>
                                        <w:sz w:val="14"/>
                                      </w:rPr>
                                    </w:pPr>
                                  </w:p>
                                  <w:p w14:paraId="11504BFF" w14:textId="77777777" w:rsidR="008047F4" w:rsidRPr="00A27FE5" w:rsidRDefault="008047F4" w:rsidP="0084687F">
                                    <w:pPr>
                                      <w:pStyle w:val="NoSpacing"/>
                                      <w:jc w:val="right"/>
                                      <w:rPr>
                                        <w:sz w:val="14"/>
                                      </w:rPr>
                                    </w:pPr>
                                  </w:p>
                                  <w:p w14:paraId="508028F6" w14:textId="77777777" w:rsidR="008047F4" w:rsidRDefault="008047F4" w:rsidP="0084687F">
                                    <w:pPr>
                                      <w:pStyle w:val="NoSpacing"/>
                                    </w:pPr>
                                  </w:p>
                                </w:txbxContent>
                              </v:textbox>
                            </v:shape>
                            <v:shape id="AutoShape 893" o:spid="_x0000_s1463" type="#_x0000_t32" style="position:absolute;left:13387;top:1926;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KMGahzMAAAA4wAAAA8A&#10;AAAAAAAAAAAAAAAAoQIAAGRycy9kb3ducmV2LnhtbFBLBQYAAAAABAAEAPkAAACaAwAAAAA=&#10;"/>
                            <v:shape id="AutoShape 894" o:spid="_x0000_s1464" type="#_x0000_t32" style="position:absolute;left:13387;top:2104;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rPh8kAAADjAAAADwAAAGRycy9kb3ducmV2LnhtbERPzUoDMRC+C32HMIIXsdlYWuratKxC&#10;wRZ6aNX7uBk3wc1ku0nb9e2NIHic738Wq8G34kx9dIE1qHEBgrgOxnGj4e11fTcHEROywTYwafim&#10;CKvl6GqBpQkX3tP5kBqRQziWqMGm1JVSxtqSxzgOHXHmPkPvMeWzb6Tp8ZLDfSvvi2ImPTrODRY7&#10;erZUfx1OXsNuo56qD+s22/3R7abrqj01t+9a31wP1SOIREP6F/+5X0ye/zBXxWQyUwp+f8oAyOU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xKz4fJAAAA4wAAAA8AAAAA&#10;AAAAAAAAAAAAoQIAAGRycy9kb3ducmV2LnhtbFBLBQYAAAAABAAEAPkAAACXAwAAAAA=&#10;"/>
                            <v:shape id="AutoShape 895" o:spid="_x0000_s1465" type="#_x0000_t32" style="position:absolute;left:13387;top:2273;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R8MkAAADjAAAADwAAAGRycy9kb3ducmV2LnhtbERPX2vCMBB/H/gdwgl7GTOtMtFqlG4g&#10;zIEPuvl+NrcmrLl0TdTu2y8DYY/3+3/Lde8acaEuWM8K8lEGgrjy2nKt4ON98zgDESKyxsYzKfih&#10;AOvV4G6JhfZX3tPlEGuRQjgUqMDE2BZShsqQwzDyLXHiPn3nMKazq6Xu8JrCXSPHWTaVDi2nBoMt&#10;vRiqvg5np2C3zZ/Lk7Hbt/233T1tyuZcPxyVuh/25QJEpD7+i2/uV53mz2d5NplM8zH8/ZQAkK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yYUfDJAAAA4wAAAA8AAAAA&#10;AAAAAAAAAAAAoQIAAGRycy9kb3ducmV2LnhtbFBLBQYAAAAABAAEAPkAAACXAwAAAAA=&#10;"/>
                            <v:shape id="AutoShape 896" o:spid="_x0000_s1466" type="#_x0000_t32" style="position:absolute;left:13387;top:2452;width: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T0a8kAAADjAAAADwAAAGRycy9kb3ducmV2LnhtbERP3UvDMBB/F/wfwgm+yJbW4pjdslGF&#10;gRP2sK/3s7k1weZSm2yr/70RBB/v933z5eBacaE+WM8K8nEGgrj22nKj4LBfjaYgQkTW2HomBd8U&#10;YLm4vZljqf2Vt3TZxUakEA4lKjAxdqWUoTbkMIx9R5y4k+8dxnT2jdQ9XlO4a+Vjlk2kQ8upwWBH&#10;r4bqz93ZKdis85fqw9j1+/bLbp5WVXtuHo5K3d8N1QxEpCH+i//cbzrNf57mWVFM8gJ+f0oAyMU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PU9GvJAAAA4wAAAA8AAAAA&#10;AAAAAAAAAAAAoQIAAGRycy9kb3ducmV2LnhtbFBLBQYAAAAABAAEAPkAAACXAwAAAAA=&#10;"/>
                            <v:shape id="Text Box 897" o:spid="_x0000_s1467" type="#_x0000_t202" style="position:absolute;left:13527;top:831;width:1528;height:4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JHscYA&#10;AADjAAAADwAAAGRycy9kb3ducmV2LnhtbERP24rCMBB9X/Afwgj7smhaL1WrUdyFFV+9fMDYjG2x&#10;mZQm2vr3mwXBxzn3WW06U4kHNa60rCAeRiCIM6tLzhWcT7+DOQjnkTVWlknBkxxs1r2PFabatnyg&#10;x9HnIoSwS1FB4X2dSumyggy6oa2JA3e1jUEfziaXusE2hJtKjqIokQZLDg0F1vRTUHY73o2C6779&#10;mi7ay86fZ4dJ8o3l7GKfSn32u+0ShKfOv8Uv916H+Yt5HI3HSTyB/58CAH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JHscYAAADjAAAADwAAAAAAAAAAAAAAAACYAgAAZHJz&#10;L2Rvd25yZXYueG1sUEsFBgAAAAAEAAQA9QAAAIsDAAAAAA==&#10;" stroked="f">
                              <v:textbox>
                                <w:txbxContent>
                                  <w:p w14:paraId="09E569DE" w14:textId="77777777" w:rsidR="008047F4" w:rsidRPr="004F7291" w:rsidRDefault="008047F4" w:rsidP="0084687F">
                                    <w:pPr>
                                      <w:pStyle w:val="NoSpacing"/>
                                    </w:pPr>
                                    <w:r w:rsidRPr="004F7291">
                                      <w:t>Y axis motor A</w:t>
                                    </w:r>
                                  </w:p>
                                </w:txbxContent>
                              </v:textbox>
                            </v:shape>
                            <v:group id="Group 898" o:spid="_x0000_s1468" style="position:absolute;left:11471;top:864;width:990;height:720" coordorigin="2700,1080" coordsize="99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wGxbIAAAA&#10;4wAAAA8AAAAAAAAAAAAAAAAAqgIAAGRycy9kb3ducmV2LnhtbFBLBQYAAAAABAAEAPoAAACfAwAA&#10;AAA=&#10;">
                              <v:shape id="AutoShape 899" o:spid="_x0000_s1469" type="#_x0000_t32" style="position:absolute;left:2700;top:1440;width:3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zv8mjJAAAA4wAAAA8AAAAA&#10;AAAAAAAAAAAAoQIAAGRycy9kb3ducmV2LnhtbFBLBQYAAAAABAAEAPkAAACXAwAAAAA=&#10;"/>
                              <v:shape id="AutoShape 900" o:spid="_x0000_s1470" type="#_x0000_t32" style="position:absolute;left:2865;top:1440;width:0;height:3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F1wZhrMAAAA4wAAAA8A&#10;AAAAAAAAAAAAAAAAoQIAAGRycy9kb3ducmV2LnhtbFBLBQYAAAAABAAEAPkAAACaAwAAAAA=&#10;"/>
                              <v:shape id="Text Box 901" o:spid="_x0000_s1471" type="#_x0000_t202" style="position:absolute;left:2909;top:1080;width:781;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IOcYA&#10;AADjAAAADwAAAGRycy9kb3ducmV2LnhtbERPS2vCQBC+F/wPywje6m60FRNdRVoKPbX4BG9DdkyC&#10;2dmQXU3677uFgsf53rNc97YWd2p95VhDMlYgiHNnKi40HPYfz3MQPiAbrB2Thh/ysF4NnpaYGdfx&#10;lu67UIgYwj5DDWUITSalz0uy6MeuIY7cxbUWQzzbQpoWuxhuazlRaiYtVhwbSmzoraT8urtZDcev&#10;y/n0or6Ld/vadK5Xkm0qtR4N+80CRKA+PMT/7k8T56fzRE2nsySFv58iAH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IOcYAAADjAAAADwAAAAAAAAAAAAAAAACYAgAAZHJz&#10;L2Rvd25yZXYueG1sUEsFBgAAAAAEAAQA9QAAAIsDAAAAAA==&#10;" filled="f" stroked="f">
                                <v:textbox>
                                  <w:txbxContent>
                                    <w:p w14:paraId="465EDBA3" w14:textId="77777777" w:rsidR="008047F4" w:rsidRPr="00E07229" w:rsidRDefault="008047F4" w:rsidP="0084687F">
                                      <w:pPr>
                                        <w:pStyle w:val="NoSpacing"/>
                                      </w:pPr>
                                      <w:r w:rsidRPr="00E07229">
                                        <w:t>+12V</w:t>
                                      </w:r>
                                    </w:p>
                                  </w:txbxContent>
                                </v:textbox>
                              </v:shape>
                            </v:group>
                            <v:shape id="AutoShape 902" o:spid="_x0000_s1472" type="#_x0000_t32" style="position:absolute;left:11636;top:1584;width:52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A1gHRcsAAADjAAAADwAA&#10;AAAAAAAAAAAAAAChAgAAZHJzL2Rvd25yZXYueG1sUEsFBgAAAAAEAAQA+QAAAJkDAAAAAA==&#10;"/>
                            <v:group id="Group 903" o:spid="_x0000_s1473" style="position:absolute;left:11471;top:1747;width:366;height:393" coordorigin="1062,3885" coordsize="366,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6n16jIAAAA&#10;4wAAAA8AAAAAAAAAAAAAAAAAqgIAAGRycy9kb3ducmV2LnhtbFBLBQYAAAAABAAEAPoAAACfAwAA&#10;AAA=&#10;">
                              <v:shape id="AutoShape 904" o:spid="_x0000_s1474" type="#_x0000_t5" style="position:absolute;left:1062;top:4095;width:366;height:183;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X/8oA&#10;AADjAAAADwAAAGRycy9kb3ducmV2LnhtbERPS2sCMRC+C/6HMIVeRBNXtLo1igiFlkqpj4u36Wa6&#10;u7iZLEmq23/fFAo9zvee5bqzjbiSD7VjDeORAkFcOFNzqeF0fBrOQYSIbLBxTBq+KcB61e8tMTfu&#10;xnu6HmIpUgiHHDVUMba5lKGoyGIYuZY4cZ/OW4zp9KU0Hm8p3DYyU2omLdacGipsaVtRcTl8WQ27&#10;xfFVTf1m+vB2bt73L+ePgbt4re/vus0jiEhd/Bf/uZ9Nmr+Yj9VkMssy+P0pASB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6AF//KAAAA4wAAAA8AAAAAAAAAAAAAAAAAmAIA&#10;AGRycy9kb3ducmV2LnhtbFBLBQYAAAAABAAEAPUAAACPAwAAAAA=&#10;"/>
                              <v:shape id="AutoShape 905" o:spid="_x0000_s1475" type="#_x0000_t32" style="position:absolute;left:1236;top:3885;width:0;height:2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qZMsgAAADjAAAADwAAAGRycy9kb3ducmV2LnhtbERPT2vCMBS/C/sO4Q12EU1rQWo1yhgM&#10;hofBtAePj+TZFpuXLslq9+2XwWDH9/v/dofJ9mIkHzrHCvJlBoJYO9Nxo6A+vy5KECEiG+wdk4Jv&#10;CnDYP8x2WBl35w8aT7ERKYRDhQraGIdKyqBbshiWbiBO3NV5izGdvpHG4z2F216usmwtLXacGloc&#10;6KUlfTt9WQXdsX6vx/ln9Lo85hefh/Ol10o9PU7PWxCRpvgv/nO/mTR/U+ZZUaxXBfz+lACQ+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4qZMsgAAADjAAAADwAAAAAA&#10;AAAAAAAAAAChAgAAZHJzL2Rvd25yZXYueG1sUEsFBgAAAAAEAAQA+QAAAJYDAAAAAA==&#10;"/>
                            </v:group>
                            <v:shape id="AutoShape 906" o:spid="_x0000_s1476" type="#_x0000_t32" style="position:absolute;left:11651;top:1747;width:51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MBRsgAAADjAAAADwAAAGRycy9kb3ducmV2LnhtbERPT2vCMBS/D/YdwhN2GTOtDuk6o4yB&#10;MDwI0x48PpK3tti8dEms9dsbYbDj+/1/y/VoOzGQD61jBfk0A0GsnWm5VlAdNi8FiBCRDXaOScGV&#10;AqxXjw9LLI278DcN+1iLFMKhRAVNjH0pZdANWQxT1xMn7sd5izGdvpbG4yWF207OsmwhLbacGhrs&#10;6bMhfdqfrYJ2W+2q4fk3el1s86PPw+HYaaWeJuPHO4hIY/wX/7m/TJr/VuTZfL6YvcL9pwSAXN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GMBRsgAAADjAAAADwAAAAAA&#10;AAAAAAAAAAChAgAAZHJzL2Rvd25yZXYueG1sUEsFBgAAAAAEAAQA+QAAAJYDAAAAAA==&#10;"/>
                          </v:group>
                          <v:group id="Group 907" o:spid="_x0000_s1477" style="position:absolute;left:5947;top:7158;width:4428;height:2302" coordorigin="5947,7158" coordsize="4428,2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Gc0avIAAAA&#10;4wAAAA8AAAAAAAAAAAAAAAAAqgIAAGRycy9kb3ducmV2LnhtbFBLBQYAAAAABAAEAPoAAACfAwAA&#10;AAA=&#10;">
                            <v:shape id="Text Box 908" o:spid="_x0000_s1478" type="#_x0000_t202" style="position:absolute;left:6411;top:7466;width:1731;height:18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WaCMUA&#10;AADjAAAADwAAAGRycy9kb3ducmV2LnhtbERP3UvDMBB/F/Y/hBN8c+laqLUuGzIY7HG2+n401w9M&#10;Ll0Tt/jfG0Hw8X7ft91Ha8SVFj85VrBZZyCIO6cnHhS8t8fHCoQPyBqNY1LwTR72u9XdFmvtbvxG&#10;1yYMIoWwr1HBGMJcS+m7kSz6tZuJE9e7xWJI5zJIveAthVsj8ywrpcWJU8OIMx1G6j6bL6ugiib2&#10;jTNt+MjbS3w6nIu+Pyv1cB9fX0AEiuFf/Oc+6TT/udpkRVHmJfz+lAC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5ZoIxQAAAOMAAAAPAAAAAAAAAAAAAAAAAJgCAABkcnMv&#10;ZG93bnJldi54bWxQSwUGAAAAAAQABAD1AAAAigMAAAAA&#10;" fillcolor="#3f3151 [1607]">
                              <v:textbox>
                                <w:txbxContent>
                                  <w:p w14:paraId="2BA61BC5" w14:textId="77777777" w:rsidR="008047F4" w:rsidRPr="002827D4" w:rsidRDefault="008047F4" w:rsidP="0084687F">
                                    <w:pPr>
                                      <w:pStyle w:val="NoSpacing"/>
                                      <w:rPr>
                                        <w:b/>
                                        <w:color w:val="FFFFFF" w:themeColor="background1"/>
                                      </w:rPr>
                                    </w:pPr>
                                    <w:proofErr w:type="spellStart"/>
                                    <w:r w:rsidRPr="002827D4">
                                      <w:rPr>
                                        <w:b/>
                                        <w:color w:val="FFFFFF" w:themeColor="background1"/>
                                      </w:rPr>
                                      <w:t>BigEasy</w:t>
                                    </w:r>
                                    <w:proofErr w:type="spellEnd"/>
                                    <w:r w:rsidRPr="002827D4">
                                      <w:rPr>
                                        <w:b/>
                                        <w:color w:val="FFFFFF" w:themeColor="background1"/>
                                      </w:rPr>
                                      <w:t xml:space="preserve"> Driver</w:t>
                                    </w:r>
                                  </w:p>
                                  <w:tbl>
                                    <w:tblPr>
                                      <w:tblStyle w:val="TableGrid"/>
                                      <w:tblW w:w="1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02"/>
                                    </w:tblGrid>
                                    <w:tr w:rsidR="008047F4" w:rsidRPr="00F151FA" w14:paraId="5E0BFCB8" w14:textId="77777777" w:rsidTr="00C6694D">
                                      <w:trPr>
                                        <w:trHeight w:val="182"/>
                                      </w:trPr>
                                      <w:tc>
                                        <w:tcPr>
                                          <w:tcW w:w="905" w:type="dxa"/>
                                        </w:tcPr>
                                        <w:p w14:paraId="1E8425F1" w14:textId="77777777" w:rsidR="008047F4" w:rsidRPr="00F151FA" w:rsidRDefault="008047F4" w:rsidP="00C6694D">
                                          <w:pPr>
                                            <w:pStyle w:val="NoSpacing"/>
                                            <w:rPr>
                                              <w:b/>
                                              <w:color w:val="FFFFFF" w:themeColor="background1"/>
                                              <w:sz w:val="14"/>
                                            </w:rPr>
                                          </w:pPr>
                                          <w:r w:rsidRPr="00F151FA">
                                            <w:rPr>
                                              <w:b/>
                                              <w:color w:val="FFFFFF" w:themeColor="background1"/>
                                              <w:sz w:val="14"/>
                                            </w:rPr>
                                            <w:t>V</w:t>
                                          </w:r>
                                          <w:r w:rsidRPr="00F151FA">
                                            <w:rPr>
                                              <w:b/>
                                              <w:color w:val="FFFFFF" w:themeColor="background1"/>
                                              <w:sz w:val="14"/>
                                              <w:vertAlign w:val="subscript"/>
                                            </w:rPr>
                                            <w:t>IN</w:t>
                                          </w:r>
                                        </w:p>
                                        <w:p w14:paraId="4EB04C11"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tc>
                                      <w:tc>
                                        <w:tcPr>
                                          <w:tcW w:w="702" w:type="dxa"/>
                                        </w:tcPr>
                                        <w:p w14:paraId="5C6306E2" w14:textId="77777777" w:rsidR="008047F4" w:rsidRPr="00F151FA" w:rsidRDefault="008047F4" w:rsidP="00C6694D">
                                          <w:pPr>
                                            <w:pStyle w:val="NoSpacing"/>
                                            <w:jc w:val="right"/>
                                            <w:rPr>
                                              <w:b/>
                                              <w:color w:val="FFFFFF" w:themeColor="background1"/>
                                              <w:sz w:val="14"/>
                                            </w:rPr>
                                          </w:pPr>
                                        </w:p>
                                      </w:tc>
                                    </w:tr>
                                    <w:tr w:rsidR="008047F4" w:rsidRPr="00F151FA" w14:paraId="57D9DC86" w14:textId="77777777" w:rsidTr="00C6694D">
                                      <w:trPr>
                                        <w:trHeight w:val="168"/>
                                      </w:trPr>
                                      <w:tc>
                                        <w:tcPr>
                                          <w:tcW w:w="905" w:type="dxa"/>
                                        </w:tcPr>
                                        <w:p w14:paraId="0CEAF8E9" w14:textId="77777777" w:rsidR="008047F4" w:rsidRPr="00F151FA" w:rsidRDefault="008047F4" w:rsidP="00C6694D">
                                          <w:pPr>
                                            <w:pStyle w:val="NoSpacing"/>
                                            <w:rPr>
                                              <w:b/>
                                              <w:color w:val="FFFFFF" w:themeColor="background1"/>
                                              <w:sz w:val="14"/>
                                            </w:rPr>
                                          </w:pPr>
                                          <w:r w:rsidRPr="00F151FA">
                                            <w:rPr>
                                              <w:b/>
                                              <w:color w:val="FFFFFF" w:themeColor="background1"/>
                                              <w:sz w:val="14"/>
                                            </w:rPr>
                                            <w:t>Enable</w:t>
                                          </w:r>
                                        </w:p>
                                        <w:p w14:paraId="2D5BC2DC" w14:textId="77777777" w:rsidR="008047F4" w:rsidRPr="00F151FA" w:rsidRDefault="008047F4" w:rsidP="00C6694D">
                                          <w:pPr>
                                            <w:pStyle w:val="NoSpacing"/>
                                            <w:rPr>
                                              <w:b/>
                                              <w:color w:val="FFFFFF" w:themeColor="background1"/>
                                              <w:sz w:val="14"/>
                                            </w:rPr>
                                          </w:pPr>
                                          <w:r w:rsidRPr="00F151FA">
                                            <w:rPr>
                                              <w:b/>
                                              <w:color w:val="FFFFFF" w:themeColor="background1"/>
                                              <w:sz w:val="14"/>
                                            </w:rPr>
                                            <w:t>MS1</w:t>
                                          </w:r>
                                        </w:p>
                                        <w:p w14:paraId="344F3EF3" w14:textId="77777777" w:rsidR="008047F4" w:rsidRPr="00F151FA" w:rsidRDefault="008047F4" w:rsidP="00C6694D">
                                          <w:pPr>
                                            <w:pStyle w:val="NoSpacing"/>
                                            <w:rPr>
                                              <w:b/>
                                              <w:color w:val="FFFFFF" w:themeColor="background1"/>
                                              <w:sz w:val="14"/>
                                            </w:rPr>
                                          </w:pPr>
                                          <w:r>
                                            <w:rPr>
                                              <w:b/>
                                              <w:color w:val="FFFFFF" w:themeColor="background1"/>
                                              <w:sz w:val="14"/>
                                            </w:rPr>
                                            <w:t>MS2</w:t>
                                          </w:r>
                                        </w:p>
                                        <w:p w14:paraId="5F2EBFA0"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p w14:paraId="1F7A44AE" w14:textId="77777777" w:rsidR="008047F4" w:rsidRPr="00F151FA" w:rsidRDefault="008047F4" w:rsidP="00C6694D">
                                          <w:pPr>
                                            <w:pStyle w:val="NoSpacing"/>
                                            <w:rPr>
                                              <w:b/>
                                              <w:color w:val="FFFFFF" w:themeColor="background1"/>
                                              <w:sz w:val="14"/>
                                            </w:rPr>
                                          </w:pPr>
                                          <w:r w:rsidRPr="00F151FA">
                                            <w:rPr>
                                              <w:b/>
                                              <w:color w:val="FFFFFF" w:themeColor="background1"/>
                                              <w:sz w:val="14"/>
                                            </w:rPr>
                                            <w:t>Step</w:t>
                                          </w:r>
                                        </w:p>
                                        <w:p w14:paraId="30A97BBD" w14:textId="77777777" w:rsidR="008047F4" w:rsidRPr="00F151FA" w:rsidRDefault="008047F4" w:rsidP="00C6694D">
                                          <w:pPr>
                                            <w:pStyle w:val="NoSpacing"/>
                                            <w:rPr>
                                              <w:b/>
                                              <w:color w:val="FFFFFF" w:themeColor="background1"/>
                                              <w:sz w:val="14"/>
                                            </w:rPr>
                                          </w:pPr>
                                          <w:r w:rsidRPr="00F151FA">
                                            <w:rPr>
                                              <w:b/>
                                              <w:color w:val="FFFFFF" w:themeColor="background1"/>
                                              <w:sz w:val="14"/>
                                            </w:rPr>
                                            <w:t>Direction</w:t>
                                          </w:r>
                                        </w:p>
                                      </w:tc>
                                      <w:tc>
                                        <w:tcPr>
                                          <w:tcW w:w="702" w:type="dxa"/>
                                        </w:tcPr>
                                        <w:p w14:paraId="70FCC1CC"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2BA39B88"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3E9283F4"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p w14:paraId="15DCEF6D"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tc>
                                    </w:tr>
                                  </w:tbl>
                                  <w:p w14:paraId="5BEDD5CC" w14:textId="77777777" w:rsidR="008047F4" w:rsidRDefault="008047F4" w:rsidP="0084687F">
                                    <w:pPr>
                                      <w:pStyle w:val="NoSpacing"/>
                                      <w:jc w:val="right"/>
                                      <w:rPr>
                                        <w:sz w:val="14"/>
                                      </w:rPr>
                                    </w:pPr>
                                  </w:p>
                                  <w:p w14:paraId="4E2FDA23" w14:textId="77777777" w:rsidR="008047F4" w:rsidRDefault="008047F4" w:rsidP="0084687F">
                                    <w:pPr>
                                      <w:pStyle w:val="NoSpacing"/>
                                      <w:jc w:val="right"/>
                                      <w:rPr>
                                        <w:sz w:val="14"/>
                                      </w:rPr>
                                    </w:pPr>
                                  </w:p>
                                  <w:p w14:paraId="1CD04131" w14:textId="77777777" w:rsidR="008047F4" w:rsidRPr="00A27FE5" w:rsidRDefault="008047F4" w:rsidP="0084687F">
                                    <w:pPr>
                                      <w:pStyle w:val="NoSpacing"/>
                                      <w:jc w:val="right"/>
                                      <w:rPr>
                                        <w:sz w:val="14"/>
                                      </w:rPr>
                                    </w:pPr>
                                  </w:p>
                                  <w:p w14:paraId="7C61AB6C" w14:textId="77777777" w:rsidR="008047F4" w:rsidRDefault="008047F4" w:rsidP="0084687F">
                                    <w:pPr>
                                      <w:pStyle w:val="NoSpacing"/>
                                    </w:pPr>
                                  </w:p>
                                </w:txbxContent>
                              </v:textbox>
                            </v:shape>
                            <v:shape id="Text Box 909" o:spid="_x0000_s1479" type="#_x0000_t202" style="position:absolute;left:8669;top:7601;width:1565;height:18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EeuMkA&#10;AADjAAAADwAAAGRycy9kb3ducmV2LnhtbERPS2vCQBC+F/wPywi91Y1GUhtdRVuUIvTgA8lxyI5J&#10;MDsbsluN/94VCj3O957ZojO1uFLrKssKhoMIBHFudcWFguNh/TYB4TyyxtoyKbiTg8W89zLDVNsb&#10;7+i694UIIexSVFB636RSurwkg25gG+LAnW1r0IezLaRu8RbCTS1HUZRIgxWHhhIb+iwpv+x/jYL4&#10;tFklx8O2y36W2XlXbLIxf42Veu13yykIT53/F/+5v3WY/zEZRnGcjN7h+VMAQM4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1EeuMkAAADjAAAADwAAAAAAAAAAAAAAAACYAgAA&#10;ZHJzL2Rvd25yZXYueG1sUEsFBgAAAAAEAAQA9QAAAI4DAAAAAA==&#10;" fillcolor="#5f497a [2407]">
                              <v:textbox>
                                <w:txbxContent>
                                  <w:p w14:paraId="1F447708" w14:textId="77777777" w:rsidR="008047F4" w:rsidRPr="002827D4" w:rsidRDefault="008047F4" w:rsidP="0084687F">
                                    <w:pPr>
                                      <w:pStyle w:val="NoSpacing"/>
                                      <w:rPr>
                                        <w:b/>
                                        <w:color w:val="FFFFFF" w:themeColor="background1"/>
                                      </w:rPr>
                                    </w:pPr>
                                    <w:r w:rsidRPr="002827D4">
                                      <w:rPr>
                                        <w:b/>
                                        <w:color w:val="FFFFFF" w:themeColor="background1"/>
                                      </w:rPr>
                                      <w:t>Stepper motor</w:t>
                                    </w:r>
                                  </w:p>
                                  <w:tbl>
                                    <w:tblPr>
                                      <w:tblStyle w:val="TableGrid"/>
                                      <w:tblW w:w="7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
                                    </w:tblGrid>
                                    <w:tr w:rsidR="008047F4" w:rsidRPr="00F151FA" w14:paraId="61869729" w14:textId="77777777" w:rsidTr="00C6694D">
                                      <w:trPr>
                                        <w:trHeight w:val="182"/>
                                      </w:trPr>
                                      <w:tc>
                                        <w:tcPr>
                                          <w:tcW w:w="702" w:type="dxa"/>
                                        </w:tcPr>
                                        <w:p w14:paraId="20972581" w14:textId="77777777" w:rsidR="008047F4" w:rsidRPr="00F151FA" w:rsidRDefault="008047F4" w:rsidP="00C6694D">
                                          <w:pPr>
                                            <w:pStyle w:val="NoSpacing"/>
                                            <w:jc w:val="right"/>
                                            <w:rPr>
                                              <w:b/>
                                              <w:color w:val="FFFFFF" w:themeColor="background1"/>
                                              <w:sz w:val="14"/>
                                            </w:rPr>
                                          </w:pPr>
                                        </w:p>
                                      </w:tc>
                                    </w:tr>
                                    <w:tr w:rsidR="008047F4" w:rsidRPr="00F151FA" w14:paraId="07143351" w14:textId="77777777" w:rsidTr="00C6694D">
                                      <w:trPr>
                                        <w:trHeight w:val="168"/>
                                      </w:trPr>
                                      <w:tc>
                                        <w:tcPr>
                                          <w:tcW w:w="702" w:type="dxa"/>
                                        </w:tcPr>
                                        <w:p w14:paraId="0361DCCF" w14:textId="77777777" w:rsidR="008047F4" w:rsidRPr="00F151FA" w:rsidRDefault="008047F4" w:rsidP="00C6694D">
                                          <w:pPr>
                                            <w:pStyle w:val="NoSpacing"/>
                                            <w:rPr>
                                              <w:b/>
                                              <w:color w:val="FFFFFF" w:themeColor="background1"/>
                                              <w:sz w:val="14"/>
                                            </w:rPr>
                                          </w:pPr>
                                          <w:r w:rsidRPr="00F151FA">
                                            <w:rPr>
                                              <w:b/>
                                              <w:color w:val="FFFFFF" w:themeColor="background1"/>
                                              <w:sz w:val="14"/>
                                            </w:rPr>
                                            <w:t>A</w:t>
                                          </w:r>
                                        </w:p>
                                        <w:p w14:paraId="5C60ADAA" w14:textId="77777777" w:rsidR="008047F4" w:rsidRPr="00F151FA" w:rsidRDefault="008047F4" w:rsidP="00C6694D">
                                          <w:pPr>
                                            <w:pStyle w:val="NoSpacing"/>
                                            <w:rPr>
                                              <w:b/>
                                              <w:color w:val="FFFFFF" w:themeColor="background1"/>
                                              <w:sz w:val="14"/>
                                            </w:rPr>
                                          </w:pPr>
                                          <w:r w:rsidRPr="00F151FA">
                                            <w:rPr>
                                              <w:b/>
                                              <w:color w:val="FFFFFF" w:themeColor="background1"/>
                                              <w:sz w:val="14"/>
                                            </w:rPr>
                                            <w:t>A'</w:t>
                                          </w:r>
                                        </w:p>
                                        <w:p w14:paraId="03F34301" w14:textId="77777777" w:rsidR="008047F4" w:rsidRPr="00F151FA" w:rsidRDefault="008047F4" w:rsidP="00C6694D">
                                          <w:pPr>
                                            <w:pStyle w:val="NoSpacing"/>
                                            <w:rPr>
                                              <w:b/>
                                              <w:color w:val="FFFFFF" w:themeColor="background1"/>
                                              <w:sz w:val="14"/>
                                            </w:rPr>
                                          </w:pPr>
                                          <w:r w:rsidRPr="00F151FA">
                                            <w:rPr>
                                              <w:b/>
                                              <w:color w:val="FFFFFF" w:themeColor="background1"/>
                                              <w:sz w:val="14"/>
                                            </w:rPr>
                                            <w:t>B</w:t>
                                          </w:r>
                                        </w:p>
                                        <w:p w14:paraId="265E3496" w14:textId="77777777" w:rsidR="008047F4" w:rsidRPr="00F151FA" w:rsidRDefault="008047F4" w:rsidP="00C6694D">
                                          <w:pPr>
                                            <w:pStyle w:val="NoSpacing"/>
                                            <w:rPr>
                                              <w:b/>
                                              <w:color w:val="FFFFFF" w:themeColor="background1"/>
                                              <w:sz w:val="14"/>
                                            </w:rPr>
                                          </w:pPr>
                                          <w:r w:rsidRPr="00F151FA">
                                            <w:rPr>
                                              <w:b/>
                                              <w:color w:val="FFFFFF" w:themeColor="background1"/>
                                              <w:sz w:val="14"/>
                                            </w:rPr>
                                            <w:t>B'</w:t>
                                          </w:r>
                                        </w:p>
                                      </w:tc>
                                    </w:tr>
                                  </w:tbl>
                                  <w:p w14:paraId="2D014F38" w14:textId="77777777" w:rsidR="008047F4" w:rsidRDefault="008047F4" w:rsidP="0084687F">
                                    <w:pPr>
                                      <w:pStyle w:val="NoSpacing"/>
                                      <w:jc w:val="right"/>
                                      <w:rPr>
                                        <w:sz w:val="14"/>
                                      </w:rPr>
                                    </w:pPr>
                                  </w:p>
                                  <w:p w14:paraId="2648D1F1" w14:textId="77777777" w:rsidR="008047F4" w:rsidRDefault="008047F4" w:rsidP="0084687F">
                                    <w:pPr>
                                      <w:pStyle w:val="NoSpacing"/>
                                      <w:jc w:val="right"/>
                                      <w:rPr>
                                        <w:sz w:val="14"/>
                                      </w:rPr>
                                    </w:pPr>
                                  </w:p>
                                  <w:p w14:paraId="52AABFAD" w14:textId="77777777" w:rsidR="008047F4" w:rsidRPr="00A27FE5" w:rsidRDefault="008047F4" w:rsidP="0084687F">
                                    <w:pPr>
                                      <w:pStyle w:val="NoSpacing"/>
                                      <w:jc w:val="right"/>
                                      <w:rPr>
                                        <w:sz w:val="14"/>
                                      </w:rPr>
                                    </w:pPr>
                                  </w:p>
                                  <w:p w14:paraId="7B88215E" w14:textId="77777777" w:rsidR="008047F4" w:rsidRDefault="008047F4" w:rsidP="0084687F">
                                    <w:pPr>
                                      <w:pStyle w:val="NoSpacing"/>
                                    </w:pPr>
                                  </w:p>
                                </w:txbxContent>
                              </v:textbox>
                            </v:shape>
                            <v:shape id="AutoShape 910" o:spid="_x0000_s1480" type="#_x0000_t32" style="position:absolute;left:8142;top:8225;width:5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JMcrKfMAAAA4wAAAA8A&#10;AAAAAAAAAAAAAAAAoQIAAGRycy9kb3ducmV2LnhtbFBLBQYAAAAABAAEAPkAAACaAwAAAAA=&#10;"/>
                            <v:shape id="AutoShape 911" o:spid="_x0000_s1481" type="#_x0000_t32" style="position:absolute;left:8142;top:8403;width:5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JPMkAAADjAAAADwAAAGRycy9kb3ducmV2LnhtbERPS2sCMRC+F/wPYYReimZXqejWKNuC&#10;UAsefN2nm+kmdDPZbqJu/31TKPQ433uW69414kpdsJ4V5OMMBHHlteVawem4Gc1BhIissfFMCr4p&#10;wHo1uFtiof2N93Q9xFqkEA4FKjAxtoWUoTLkMIx9S5y4D985jOnsaqk7vKVw18hJls2kQ8upwWBL&#10;L4aqz8PFKdht8+fy3djt2/7L7h43ZXOpH85K3Q/78glEpD7+i//crzrNX8zzbDqdTRbw+1MCQK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xQCTzJAAAA4wAAAA8AAAAA&#10;AAAAAAAAAAAAoQIAAGRycy9kb3ducmV2LnhtbFBLBQYAAAAABAAEAPkAAACXAwAAAAA=&#10;"/>
                            <v:shape id="AutoShape 912" o:spid="_x0000_s1482" type="#_x0000_t32" style="position:absolute;left:8142;top:8572;width:5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OizNnzMAAAA4wAAAA8A&#10;AAAAAAAAAAAAAAAAoQIAAGRycy9kb3ducmV2LnhtbFBLBQYAAAAABAAEAPkAAACaAwAAAAA=&#10;"/>
                            <v:shape id="AutoShape 913" o:spid="_x0000_s1483" type="#_x0000_t32" style="position:absolute;left:8142;top:8747;width:5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58kAAADjAAAADwAAAGRycy9kb3ducmV2LnhtbERP3UvDMBB/F/wfwgm+yJbW4pjdslGF&#10;gRP2sK/3s7k1weZSm2yr/70RBB/v933z5eBacaE+WM8K8nEGgrj22nKj4LBfjaYgQkTW2HomBd8U&#10;YLm4vZljqf2Vt3TZxUakEA4lKjAxdqWUoTbkMIx9R5y4k+8dxnT2jdQ9XlO4a+Vjlk2kQ8upwWBH&#10;r4bqz93ZKdis85fqw9j1+/bLbp5WVXtuHo5K3d8N1QxEpCH+i//cbzrNf57mWVFMihx+f0oAyMU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f/k+fJAAAA4wAAAA8AAAAA&#10;AAAAAAAAAAAAoQIAAGRycy9kb3ducmV2LnhtbFBLBQYAAAAABAAEAPkAAACXAwAAAAA=&#10;"/>
                            <v:shape id="Text Box 914" o:spid="_x0000_s1484" type="#_x0000_t202" style="position:absolute;left:8562;top:7275;width:1813;height:4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GNckA&#10;AADiAAAADwAAAGRycy9kb3ducmV2LnhtbESPQWvCQBSE74X+h+UVvNXdWA02uopYBE+W2ir09sg+&#10;k2D2bciuJv57Vyj0OMzMN8x82dtaXKn1lWMNyVCBIM6dqbjQ8PO9eZ2C8AHZYO2YNNzIw3Lx/DTH&#10;zLiOv+i6D4WIEPYZaihDaDIpfV6SRT90DXH0Tq61GKJsC2la7CLc1nKkVCotVhwXSmxoXVJ+3l+s&#10;hsPu9Hscq8/iw06azvVKsn2XWg9e+tUMRKA+/If/2luj4S2ZjEfpNEnhcSneAbm4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LGNckAAADiAAAADwAAAAAAAAAAAAAAAACYAgAA&#10;ZHJzL2Rvd25yZXYueG1sUEsFBgAAAAAEAAQA9QAAAI4DAAAAAA==&#10;" filled="f" stroked="f">
                              <v:textbox>
                                <w:txbxContent>
                                  <w:p w14:paraId="144C4E47" w14:textId="77777777" w:rsidR="008047F4" w:rsidRPr="004F7291" w:rsidRDefault="008047F4" w:rsidP="0084687F">
                                    <w:pPr>
                                      <w:pStyle w:val="NoSpacing"/>
                                    </w:pPr>
                                    <w:r>
                                      <w:t>Platform motor</w:t>
                                    </w:r>
                                  </w:p>
                                </w:txbxContent>
                              </v:textbox>
                            </v:shape>
                            <v:shape id="AutoShape 915" o:spid="_x0000_s1485" type="#_x0000_t32" style="position:absolute;left:6121;top:8065;width:29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bBOXUssAAADiAAAADwAA&#10;AAAAAAAAAAAAAAChAgAAZHJzL2Rvd25yZXYueG1sUEsFBgAAAAAEAAQA+QAAAJkDAAAAAA==&#10;"/>
                            <v:group id="Group 916" o:spid="_x0000_s1486" style="position:absolute;left:5947;top:8065;width:366;height:393" coordorigin="1062,3885" coordsize="366,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zORYFMoA&#10;AADiAAAADwAAAAAAAAAAAAAAAACqAgAAZHJzL2Rvd25yZXYueG1sUEsFBgAAAAAEAAQA+gAAAKED&#10;AAAAAA==&#10;">
                              <v:shape id="AutoShape 917" o:spid="_x0000_s1487" type="#_x0000_t5" style="position:absolute;left:1062;top:4095;width:366;height:183;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iIM0A&#10;AADiAAAADwAAAGRycy9kb3ducmV2LnhtbESPW2sCMRSE3wv9D+EIfSmaVbteVqNIoWBpKd5efDtu&#10;jruLm5MlSXX9902h0MdhZr5h5svW1OJKzleWFfR7CQji3OqKCwWH/Vt3AsIHZI21ZVJwJw/LxePD&#10;HDNtb7yl6y4UIkLYZ6igDKHJpPR5SQZ9zzbE0TtbZzBE6QqpHd4i3NRykCQjabDiuFBiQ68l5Zfd&#10;t1HwOd1/JKlbpeOvY73Zvh9Pz/bilHrqtKsZiEBt+A//tddawbCfvgxGk+EUfi/FOyAXP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Dj6IiDNAAAA4gAAAA8AAAAAAAAAAAAAAAAA&#10;mAIAAGRycy9kb3ducmV2LnhtbFBLBQYAAAAABAAEAPUAAACSAwAAAAA=&#10;"/>
                              <v:shape id="AutoShape 918" o:spid="_x0000_s1488" type="#_x0000_t32" style="position:absolute;left:1236;top:3885;width:0;height:2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d6WMkAAADiAAAADwAAAGRycy9kb3ducmV2LnhtbESPy2rDMBBF94X8g5hAN6WRnRfGiRJK&#10;oVCyKNTxIstBmtom1siVVMf9+2hR6PJyX5z9cbK9GMmHzrGCfJGBINbOdNwoqM9vzwWIEJEN9o5J&#10;wS8FOB5mD3ssjbvxJ41VbEQa4VCigjbGoZQy6JYshoUbiJP35bzFmKRvpPF4S+O2l8ss20qLHaeH&#10;Fgd6bUlfqx+roDvVH/X49B29Lk75xefhfOm1Uo/z6WUHItIU/8N/7XejYJVv1sttsU4QCSnhgDzc&#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THeljJAAAA4gAAAA8AAAAA&#10;AAAAAAAAAAAAoQIAAGRycy9kb3ducmV2LnhtbFBLBQYAAAAABAAEAPkAAACXAwAAAAA=&#10;"/>
                            </v:group>
                            <v:group id="Group 919" o:spid="_x0000_s1489" style="position:absolute;left:5973;top:7158;width:990;height:720" coordorigin="2700,1080" coordsize="99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69ktasoA&#10;AADiAAAADwAAAAAAAAAAAAAAAACqAgAAZHJzL2Rvd25yZXYueG1sUEsFBgAAAAAEAAQA+gAAAKED&#10;AAAAAA==&#10;">
                              <v:shape id="AutoShape 920" o:spid="_x0000_s1490" type="#_x0000_t32" style="position:absolute;left:2700;top:1440;width:3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Nc8vB3MAAAA4gAAAA8A&#10;AAAAAAAAAAAAAAAAoQIAAGRycy9kb3ducmV2LnhtbFBLBQYAAAAABAAEAPkAAACaAwAAAAA=&#10;"/>
                              <v:shape id="AutoShape 921" o:spid="_x0000_s1491" type="#_x0000_t32" style="position:absolute;left:2865;top:1440;width:0;height:3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LhwGYbMAAAA4gAAAA8A&#10;AAAAAAAAAAAAAAAAoQIAAGRycy9kb3ducmV2LnhtbFBLBQYAAAAABAAEAPkAAACaAwAAAAA=&#10;"/>
                              <v:shape id="Text Box 922" o:spid="_x0000_s1492" type="#_x0000_t202" style="position:absolute;left:2909;top:1080;width:781;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xMkA&#10;AADiAAAADwAAAGRycy9kb3ducmV2LnhtbESPT2vCQBTE74V+h+UVequ72igaXUUshZ4U/4K3R/aZ&#10;BLNvQ3Zr0m/fFQSPw8z8hpktOluJGzW+dKyh31MgiDNnSs41HPbfH2MQPiAbrByThj/ysJi/vsww&#10;Na7lLd12IRcRwj5FDUUIdSqlzwqy6HuuJo7exTUWQ5RNLk2DbYTbSg6UGkmLJceFAmtaFZRdd79W&#10;w3F9OZ8Stcm/7LBuXack24nU+v2tW05BBOrCM/xo/xgNn/1hMhiNkwTul+IdkP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E/SxMkAAADiAAAADwAAAAAAAAAAAAAAAACYAgAA&#10;ZHJzL2Rvd25yZXYueG1sUEsFBgAAAAAEAAQA9QAAAI4DAAAAAA==&#10;" filled="f" stroked="f">
                                <v:textbox>
                                  <w:txbxContent>
                                    <w:p w14:paraId="5FCD2F51" w14:textId="77777777" w:rsidR="008047F4" w:rsidRPr="00E07229" w:rsidRDefault="008047F4" w:rsidP="0084687F">
                                      <w:pPr>
                                        <w:pStyle w:val="NoSpacing"/>
                                      </w:pPr>
                                      <w:r w:rsidRPr="00E07229">
                                        <w:t>+12V</w:t>
                                      </w:r>
                                    </w:p>
                                  </w:txbxContent>
                                </v:textbox>
                              </v:shape>
                            </v:group>
                            <v:shape id="AutoShape 923" o:spid="_x0000_s1493" type="#_x0000_t32" style="position:absolute;left:6138;top:7878;width:27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UsNnAygAAAOIAAAAPAAAA&#10;AAAAAAAAAAAAAKECAABkcnMvZG93bnJldi54bWxQSwUGAAAAAAQABAD5AAAAmAMAAAAA&#10;"/>
                          </v:group>
                          <v:group id="Group 924" o:spid="_x0000_s1494" style="position:absolute;left:5803;top:9476;width:4572;height:2298" coordorigin="5803,9476" coordsize="4572,2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GQwtR7L&#10;AAAA4gAAAA8AAAAAAAAAAAAAAAAAqgIAAGRycy9kb3ducmV2LnhtbFBLBQYAAAAABAAEAPoAAACi&#10;AwAAAAA=&#10;">
                            <v:shape id="Text Box 925" o:spid="_x0000_s1495" type="#_x0000_t202" style="position:absolute;left:6411;top:9775;width:1731;height:18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L68gA&#10;AADiAAAADwAAAGRycy9kb3ducmV2LnhtbESPzWrDMBCE74W8g9hCb40cJ02MEyWUQKHH1E7ui7X+&#10;odLKsdREffuqUOhxmJlvmN0hWiNuNPnBsYLFPANB3Dg9cKfgXL89FyB8QNZoHJOCb/Jw2M8edlhq&#10;d+cPulWhEwnCvkQFfQhjKaVverLo524kTl7rJoshyamTesJ7glsj8yxbS4sDp4UeRzr21HxWX1ZB&#10;EU1sK2fqcMnra9wcT8u2PSn19BhftyACxfAf/mu/awXLxcsqXxerDfxeSndA7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2YvryAAAAOIAAAAPAAAAAAAAAAAAAAAAAJgCAABk&#10;cnMvZG93bnJldi54bWxQSwUGAAAAAAQABAD1AAAAjQMAAAAA&#10;" fillcolor="#3f3151 [1607]">
                              <v:textbox>
                                <w:txbxContent>
                                  <w:p w14:paraId="6F0FA0A8" w14:textId="77777777" w:rsidR="008047F4" w:rsidRPr="002827D4" w:rsidRDefault="008047F4" w:rsidP="0084687F">
                                    <w:pPr>
                                      <w:pStyle w:val="NoSpacing"/>
                                      <w:rPr>
                                        <w:b/>
                                        <w:color w:val="FFFFFF" w:themeColor="background1"/>
                                      </w:rPr>
                                    </w:pPr>
                                    <w:proofErr w:type="spellStart"/>
                                    <w:r w:rsidRPr="002827D4">
                                      <w:rPr>
                                        <w:b/>
                                        <w:color w:val="FFFFFF" w:themeColor="background1"/>
                                      </w:rPr>
                                      <w:t>BigEasy</w:t>
                                    </w:r>
                                    <w:proofErr w:type="spellEnd"/>
                                    <w:r w:rsidRPr="002827D4">
                                      <w:rPr>
                                        <w:b/>
                                        <w:color w:val="FFFFFF" w:themeColor="background1"/>
                                      </w:rPr>
                                      <w:t xml:space="preserve"> Driver</w:t>
                                    </w:r>
                                  </w:p>
                                  <w:tbl>
                                    <w:tblPr>
                                      <w:tblStyle w:val="TableGrid"/>
                                      <w:tblW w:w="1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02"/>
                                    </w:tblGrid>
                                    <w:tr w:rsidR="008047F4" w:rsidRPr="00F151FA" w14:paraId="4D3495EC" w14:textId="77777777" w:rsidTr="00C6694D">
                                      <w:trPr>
                                        <w:trHeight w:val="182"/>
                                      </w:trPr>
                                      <w:tc>
                                        <w:tcPr>
                                          <w:tcW w:w="905" w:type="dxa"/>
                                        </w:tcPr>
                                        <w:p w14:paraId="45933149" w14:textId="77777777" w:rsidR="008047F4" w:rsidRPr="00F151FA" w:rsidRDefault="008047F4" w:rsidP="00C6694D">
                                          <w:pPr>
                                            <w:pStyle w:val="NoSpacing"/>
                                            <w:rPr>
                                              <w:b/>
                                              <w:color w:val="FFFFFF" w:themeColor="background1"/>
                                              <w:sz w:val="14"/>
                                            </w:rPr>
                                          </w:pPr>
                                          <w:r w:rsidRPr="00F151FA">
                                            <w:rPr>
                                              <w:b/>
                                              <w:color w:val="FFFFFF" w:themeColor="background1"/>
                                              <w:sz w:val="14"/>
                                            </w:rPr>
                                            <w:t>V</w:t>
                                          </w:r>
                                          <w:r w:rsidRPr="00F151FA">
                                            <w:rPr>
                                              <w:b/>
                                              <w:color w:val="FFFFFF" w:themeColor="background1"/>
                                              <w:sz w:val="14"/>
                                              <w:vertAlign w:val="subscript"/>
                                            </w:rPr>
                                            <w:t>IN</w:t>
                                          </w:r>
                                        </w:p>
                                        <w:p w14:paraId="3AD698DC"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tc>
                                      <w:tc>
                                        <w:tcPr>
                                          <w:tcW w:w="702" w:type="dxa"/>
                                        </w:tcPr>
                                        <w:p w14:paraId="55B2F382" w14:textId="77777777" w:rsidR="008047F4" w:rsidRPr="00F151FA" w:rsidRDefault="008047F4" w:rsidP="00C6694D">
                                          <w:pPr>
                                            <w:pStyle w:val="NoSpacing"/>
                                            <w:jc w:val="right"/>
                                            <w:rPr>
                                              <w:b/>
                                              <w:color w:val="FFFFFF" w:themeColor="background1"/>
                                              <w:sz w:val="14"/>
                                            </w:rPr>
                                          </w:pPr>
                                        </w:p>
                                      </w:tc>
                                    </w:tr>
                                    <w:tr w:rsidR="008047F4" w:rsidRPr="00F151FA" w14:paraId="691FEE96" w14:textId="77777777" w:rsidTr="00C6694D">
                                      <w:trPr>
                                        <w:trHeight w:val="168"/>
                                      </w:trPr>
                                      <w:tc>
                                        <w:tcPr>
                                          <w:tcW w:w="905" w:type="dxa"/>
                                        </w:tcPr>
                                        <w:p w14:paraId="75685473" w14:textId="77777777" w:rsidR="008047F4" w:rsidRPr="00F151FA" w:rsidRDefault="008047F4" w:rsidP="00C6694D">
                                          <w:pPr>
                                            <w:pStyle w:val="NoSpacing"/>
                                            <w:rPr>
                                              <w:b/>
                                              <w:color w:val="FFFFFF" w:themeColor="background1"/>
                                              <w:sz w:val="14"/>
                                            </w:rPr>
                                          </w:pPr>
                                          <w:r w:rsidRPr="00F151FA">
                                            <w:rPr>
                                              <w:b/>
                                              <w:color w:val="FFFFFF" w:themeColor="background1"/>
                                              <w:sz w:val="14"/>
                                            </w:rPr>
                                            <w:t>Enable</w:t>
                                          </w:r>
                                        </w:p>
                                        <w:p w14:paraId="3E7CB830" w14:textId="77777777" w:rsidR="008047F4" w:rsidRPr="00F151FA" w:rsidRDefault="008047F4" w:rsidP="00C6694D">
                                          <w:pPr>
                                            <w:pStyle w:val="NoSpacing"/>
                                            <w:rPr>
                                              <w:b/>
                                              <w:color w:val="FFFFFF" w:themeColor="background1"/>
                                              <w:sz w:val="14"/>
                                            </w:rPr>
                                          </w:pPr>
                                          <w:r w:rsidRPr="00F151FA">
                                            <w:rPr>
                                              <w:b/>
                                              <w:color w:val="FFFFFF" w:themeColor="background1"/>
                                              <w:sz w:val="14"/>
                                            </w:rPr>
                                            <w:t>MS1</w:t>
                                          </w:r>
                                        </w:p>
                                        <w:p w14:paraId="51B2DF61" w14:textId="77777777" w:rsidR="008047F4" w:rsidRPr="00F151FA" w:rsidRDefault="008047F4" w:rsidP="00C6694D">
                                          <w:pPr>
                                            <w:pStyle w:val="NoSpacing"/>
                                            <w:rPr>
                                              <w:b/>
                                              <w:color w:val="FFFFFF" w:themeColor="background1"/>
                                              <w:sz w:val="14"/>
                                            </w:rPr>
                                          </w:pPr>
                                          <w:r>
                                            <w:rPr>
                                              <w:b/>
                                              <w:color w:val="FFFFFF" w:themeColor="background1"/>
                                              <w:sz w:val="14"/>
                                            </w:rPr>
                                            <w:t>MS2</w:t>
                                          </w:r>
                                        </w:p>
                                        <w:p w14:paraId="56307330" w14:textId="77777777" w:rsidR="008047F4" w:rsidRPr="00F151FA" w:rsidRDefault="008047F4" w:rsidP="00C6694D">
                                          <w:pPr>
                                            <w:pStyle w:val="NoSpacing"/>
                                            <w:rPr>
                                              <w:b/>
                                              <w:color w:val="FFFFFF" w:themeColor="background1"/>
                                              <w:sz w:val="14"/>
                                            </w:rPr>
                                          </w:pPr>
                                          <w:r w:rsidRPr="00F151FA">
                                            <w:rPr>
                                              <w:b/>
                                              <w:color w:val="FFFFFF" w:themeColor="background1"/>
                                              <w:sz w:val="14"/>
                                            </w:rPr>
                                            <w:t>Ground</w:t>
                                          </w:r>
                                        </w:p>
                                        <w:p w14:paraId="1BBFE84F" w14:textId="77777777" w:rsidR="008047F4" w:rsidRPr="00F151FA" w:rsidRDefault="008047F4" w:rsidP="00C6694D">
                                          <w:pPr>
                                            <w:pStyle w:val="NoSpacing"/>
                                            <w:rPr>
                                              <w:b/>
                                              <w:color w:val="FFFFFF" w:themeColor="background1"/>
                                              <w:sz w:val="14"/>
                                            </w:rPr>
                                          </w:pPr>
                                          <w:r w:rsidRPr="00F151FA">
                                            <w:rPr>
                                              <w:b/>
                                              <w:color w:val="FFFFFF" w:themeColor="background1"/>
                                              <w:sz w:val="14"/>
                                            </w:rPr>
                                            <w:t>Step</w:t>
                                          </w:r>
                                        </w:p>
                                        <w:p w14:paraId="2C3FD972" w14:textId="77777777" w:rsidR="008047F4" w:rsidRPr="00F151FA" w:rsidRDefault="008047F4" w:rsidP="00C6694D">
                                          <w:pPr>
                                            <w:pStyle w:val="NoSpacing"/>
                                            <w:rPr>
                                              <w:b/>
                                              <w:color w:val="FFFFFF" w:themeColor="background1"/>
                                              <w:sz w:val="14"/>
                                            </w:rPr>
                                          </w:pPr>
                                          <w:r w:rsidRPr="00F151FA">
                                            <w:rPr>
                                              <w:b/>
                                              <w:color w:val="FFFFFF" w:themeColor="background1"/>
                                              <w:sz w:val="14"/>
                                            </w:rPr>
                                            <w:t>Direction</w:t>
                                          </w:r>
                                        </w:p>
                                      </w:tc>
                                      <w:tc>
                                        <w:tcPr>
                                          <w:tcW w:w="702" w:type="dxa"/>
                                        </w:tcPr>
                                        <w:p w14:paraId="2885AD7A"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2B5CEA9A"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A'</w:t>
                                          </w:r>
                                        </w:p>
                                        <w:p w14:paraId="26A0E226"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p w14:paraId="05109B3C" w14:textId="77777777" w:rsidR="008047F4" w:rsidRPr="00F151FA" w:rsidRDefault="008047F4" w:rsidP="00C6694D">
                                          <w:pPr>
                                            <w:pStyle w:val="NoSpacing"/>
                                            <w:jc w:val="right"/>
                                            <w:rPr>
                                              <w:b/>
                                              <w:color w:val="FFFFFF" w:themeColor="background1"/>
                                              <w:sz w:val="14"/>
                                            </w:rPr>
                                          </w:pPr>
                                          <w:r w:rsidRPr="00F151FA">
                                            <w:rPr>
                                              <w:b/>
                                              <w:color w:val="FFFFFF" w:themeColor="background1"/>
                                              <w:sz w:val="14"/>
                                            </w:rPr>
                                            <w:t>B'</w:t>
                                          </w:r>
                                        </w:p>
                                      </w:tc>
                                    </w:tr>
                                  </w:tbl>
                                  <w:p w14:paraId="0910EDA0" w14:textId="77777777" w:rsidR="008047F4" w:rsidRDefault="008047F4" w:rsidP="0084687F">
                                    <w:pPr>
                                      <w:pStyle w:val="NoSpacing"/>
                                      <w:jc w:val="right"/>
                                      <w:rPr>
                                        <w:sz w:val="14"/>
                                      </w:rPr>
                                    </w:pPr>
                                  </w:p>
                                  <w:p w14:paraId="6978D3A3" w14:textId="77777777" w:rsidR="008047F4" w:rsidRDefault="008047F4" w:rsidP="0084687F">
                                    <w:pPr>
                                      <w:pStyle w:val="NoSpacing"/>
                                      <w:jc w:val="right"/>
                                      <w:rPr>
                                        <w:sz w:val="14"/>
                                      </w:rPr>
                                    </w:pPr>
                                  </w:p>
                                  <w:p w14:paraId="5B5BFD1D" w14:textId="77777777" w:rsidR="008047F4" w:rsidRPr="00A27FE5" w:rsidRDefault="008047F4" w:rsidP="0084687F">
                                    <w:pPr>
                                      <w:pStyle w:val="NoSpacing"/>
                                      <w:jc w:val="right"/>
                                      <w:rPr>
                                        <w:sz w:val="14"/>
                                      </w:rPr>
                                    </w:pPr>
                                  </w:p>
                                  <w:p w14:paraId="730A26C3" w14:textId="77777777" w:rsidR="008047F4" w:rsidRDefault="008047F4" w:rsidP="0084687F">
                                    <w:pPr>
                                      <w:pStyle w:val="NoSpacing"/>
                                    </w:pPr>
                                  </w:p>
                                </w:txbxContent>
                              </v:textbox>
                            </v:shape>
                            <v:shape id="Text Box 926" o:spid="_x0000_s1496" type="#_x0000_t202" style="position:absolute;left:8669;top:9915;width:1565;height:18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v28wA&#10;AADjAAAADwAAAGRycy9kb3ducmV2LnhtbESPT0vDQBDF74LfYRnBm901hlBjt6UqFhE89A+S45Cd&#10;JsHsbMiubfz2zkHocea9ee83i9Xke3WiMXaBLdzPDCjiOriOGwuH/dvdHFRMyA77wGThlyKsltdX&#10;CyxdOPOWTrvUKAnhWKKFNqWh1DrWLXmMszAQi3YMo8ck49hoN+JZwn2vM2MK7bFjaWhxoJeW6u/d&#10;j7fw8LV5Lg77j6n6XFfHbbOpcn7Nrb29mdZPoBJN6WL+v353gp+Z7HGeF0ag5SdZgF7+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IDv28wAAADjAAAADwAAAAAAAAAAAAAAAACY&#10;AgAAZHJzL2Rvd25yZXYueG1sUEsFBgAAAAAEAAQA9QAAAJEDAAAAAA==&#10;" fillcolor="#5f497a [2407]">
                              <v:textbox>
                                <w:txbxContent>
                                  <w:p w14:paraId="6568CAC7" w14:textId="77777777" w:rsidR="008047F4" w:rsidRPr="002827D4" w:rsidRDefault="008047F4" w:rsidP="0084687F">
                                    <w:pPr>
                                      <w:pStyle w:val="NoSpacing"/>
                                      <w:rPr>
                                        <w:b/>
                                        <w:color w:val="FFFFFF" w:themeColor="background1"/>
                                      </w:rPr>
                                    </w:pPr>
                                    <w:r w:rsidRPr="002827D4">
                                      <w:rPr>
                                        <w:b/>
                                        <w:color w:val="FFFFFF" w:themeColor="background1"/>
                                      </w:rPr>
                                      <w:t>Stepper motor</w:t>
                                    </w:r>
                                  </w:p>
                                  <w:tbl>
                                    <w:tblPr>
                                      <w:tblStyle w:val="TableGrid"/>
                                      <w:tblW w:w="7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
                                    </w:tblGrid>
                                    <w:tr w:rsidR="008047F4" w:rsidRPr="00F151FA" w14:paraId="04A4FBF2" w14:textId="77777777" w:rsidTr="00C6694D">
                                      <w:trPr>
                                        <w:trHeight w:val="182"/>
                                      </w:trPr>
                                      <w:tc>
                                        <w:tcPr>
                                          <w:tcW w:w="702" w:type="dxa"/>
                                        </w:tcPr>
                                        <w:p w14:paraId="0038230B" w14:textId="77777777" w:rsidR="008047F4" w:rsidRPr="00F151FA" w:rsidRDefault="008047F4" w:rsidP="00C6694D">
                                          <w:pPr>
                                            <w:pStyle w:val="NoSpacing"/>
                                            <w:jc w:val="right"/>
                                            <w:rPr>
                                              <w:b/>
                                              <w:color w:val="FFFFFF" w:themeColor="background1"/>
                                              <w:sz w:val="14"/>
                                            </w:rPr>
                                          </w:pPr>
                                        </w:p>
                                      </w:tc>
                                    </w:tr>
                                    <w:tr w:rsidR="008047F4" w:rsidRPr="00F151FA" w14:paraId="40EEFAC0" w14:textId="77777777" w:rsidTr="00C6694D">
                                      <w:trPr>
                                        <w:trHeight w:val="168"/>
                                      </w:trPr>
                                      <w:tc>
                                        <w:tcPr>
                                          <w:tcW w:w="702" w:type="dxa"/>
                                        </w:tcPr>
                                        <w:p w14:paraId="48622711" w14:textId="77777777" w:rsidR="008047F4" w:rsidRPr="00F151FA" w:rsidRDefault="008047F4" w:rsidP="00C6694D">
                                          <w:pPr>
                                            <w:pStyle w:val="NoSpacing"/>
                                            <w:rPr>
                                              <w:b/>
                                              <w:color w:val="FFFFFF" w:themeColor="background1"/>
                                              <w:sz w:val="14"/>
                                            </w:rPr>
                                          </w:pPr>
                                          <w:r w:rsidRPr="00F151FA">
                                            <w:rPr>
                                              <w:b/>
                                              <w:color w:val="FFFFFF" w:themeColor="background1"/>
                                              <w:sz w:val="14"/>
                                            </w:rPr>
                                            <w:t>A</w:t>
                                          </w:r>
                                        </w:p>
                                        <w:p w14:paraId="78818935" w14:textId="77777777" w:rsidR="008047F4" w:rsidRPr="00F151FA" w:rsidRDefault="008047F4" w:rsidP="00C6694D">
                                          <w:pPr>
                                            <w:pStyle w:val="NoSpacing"/>
                                            <w:rPr>
                                              <w:b/>
                                              <w:color w:val="FFFFFF" w:themeColor="background1"/>
                                              <w:sz w:val="14"/>
                                            </w:rPr>
                                          </w:pPr>
                                          <w:r w:rsidRPr="00F151FA">
                                            <w:rPr>
                                              <w:b/>
                                              <w:color w:val="FFFFFF" w:themeColor="background1"/>
                                              <w:sz w:val="14"/>
                                            </w:rPr>
                                            <w:t>A'</w:t>
                                          </w:r>
                                        </w:p>
                                        <w:p w14:paraId="1C799BA2" w14:textId="77777777" w:rsidR="008047F4" w:rsidRPr="00F151FA" w:rsidRDefault="008047F4" w:rsidP="00C6694D">
                                          <w:pPr>
                                            <w:pStyle w:val="NoSpacing"/>
                                            <w:rPr>
                                              <w:b/>
                                              <w:color w:val="FFFFFF" w:themeColor="background1"/>
                                              <w:sz w:val="14"/>
                                            </w:rPr>
                                          </w:pPr>
                                          <w:r w:rsidRPr="00F151FA">
                                            <w:rPr>
                                              <w:b/>
                                              <w:color w:val="FFFFFF" w:themeColor="background1"/>
                                              <w:sz w:val="14"/>
                                            </w:rPr>
                                            <w:t>B</w:t>
                                          </w:r>
                                        </w:p>
                                        <w:p w14:paraId="0054668E" w14:textId="77777777" w:rsidR="008047F4" w:rsidRPr="00F151FA" w:rsidRDefault="008047F4" w:rsidP="00C6694D">
                                          <w:pPr>
                                            <w:pStyle w:val="NoSpacing"/>
                                            <w:rPr>
                                              <w:b/>
                                              <w:color w:val="FFFFFF" w:themeColor="background1"/>
                                              <w:sz w:val="14"/>
                                            </w:rPr>
                                          </w:pPr>
                                          <w:r w:rsidRPr="00F151FA">
                                            <w:rPr>
                                              <w:b/>
                                              <w:color w:val="FFFFFF" w:themeColor="background1"/>
                                              <w:sz w:val="14"/>
                                            </w:rPr>
                                            <w:t>B'</w:t>
                                          </w:r>
                                        </w:p>
                                      </w:tc>
                                    </w:tr>
                                  </w:tbl>
                                  <w:p w14:paraId="2B167530" w14:textId="77777777" w:rsidR="008047F4" w:rsidRDefault="008047F4" w:rsidP="0084687F">
                                    <w:pPr>
                                      <w:pStyle w:val="NoSpacing"/>
                                      <w:jc w:val="right"/>
                                      <w:rPr>
                                        <w:sz w:val="14"/>
                                      </w:rPr>
                                    </w:pPr>
                                  </w:p>
                                  <w:p w14:paraId="179A87B5" w14:textId="77777777" w:rsidR="008047F4" w:rsidRDefault="008047F4" w:rsidP="0084687F">
                                    <w:pPr>
                                      <w:pStyle w:val="NoSpacing"/>
                                      <w:jc w:val="right"/>
                                      <w:rPr>
                                        <w:sz w:val="14"/>
                                      </w:rPr>
                                    </w:pPr>
                                  </w:p>
                                  <w:p w14:paraId="1E54F95B" w14:textId="77777777" w:rsidR="008047F4" w:rsidRPr="00A27FE5" w:rsidRDefault="008047F4" w:rsidP="0084687F">
                                    <w:pPr>
                                      <w:pStyle w:val="NoSpacing"/>
                                      <w:jc w:val="right"/>
                                      <w:rPr>
                                        <w:sz w:val="14"/>
                                      </w:rPr>
                                    </w:pPr>
                                  </w:p>
                                  <w:p w14:paraId="3CEEE04A" w14:textId="77777777" w:rsidR="008047F4" w:rsidRDefault="008047F4" w:rsidP="0084687F">
                                    <w:pPr>
                                      <w:pStyle w:val="NoSpacing"/>
                                    </w:pPr>
                                  </w:p>
                                </w:txbxContent>
                              </v:textbox>
                            </v:shape>
                            <v:shape id="AutoShape 927" o:spid="_x0000_s1497" type="#_x0000_t32" style="position:absolute;left:8142;top:10537;width:5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5sLckAAADjAAAADwAAAGRycy9kb3ducmV2LnhtbERPzUoDMRC+C75DGMGL2KSLlnZtWlah&#10;YIUeWu19uhk3wc1k3aTt+vZGKHic73/my8G34kR9dIE1jEcKBHEdjONGw8f76n4KIiZkg21g0vBD&#10;EZaL66s5liaceUunXWpEDuFYogabUldKGWtLHuModMSZ+wy9x5TPvpGmx3MO960slJpIj45zg8WO&#10;XizVX7uj17BZj5+rg3Xrt+232zyuqvbY3O21vr0ZqicQiYb0L764X02eX6hiNn2YqBn8/ZQBkI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IebC3JAAAA4wAAAA8AAAAA&#10;AAAAAAAAAAAAoQIAAGRycy9kb3ducmV2LnhtbFBLBQYAAAAABAAEAPkAAACXAwAAAAA=&#10;"/>
                            <v:shape id="AutoShape 928" o:spid="_x0000_s1498" type="#_x0000_t32" style="position:absolute;left:8142;top:10724;width:5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Eb9U23MAAAA4wAAAA8A&#10;AAAAAAAAAAAAAAAAoQIAAGRycy9kb3ducmV2LnhtbFBLBQYAAAAABAAEAPkAAACaAwAAAAA=&#10;"/>
                            <v:shape id="AutoShape 929" o:spid="_x0000_s1499" type="#_x0000_t32" style="position:absolute;left:8142;top:10890;width:5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H29skAAADjAAAADwAAAGRycy9kb3ducmV2LnhtbERP3UvDMBB/F/wfwgm+yJa26JjdslGF&#10;gRP2sK/3s7k1weZSm2yr/70RBB/v933z5eBacaE+WM8K8nEGgrj22nKj4LBfjaYgQkTW2HomBd8U&#10;YLm4vZljqf2Vt3TZxUakEA4lKjAxdqWUoTbkMIx9R5y4k+8dxnT2jdQ9XlO4a2WRZRPp0HJqMNjR&#10;q6H6c3d2Cjbr/KX6MHb9vv2ym6dV1Z6bh6NS93dDNQMRaYj/4j/3m07zi6x4nj5O8hx+f0oAyMU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mx9vbJAAAA4wAAAA8AAAAA&#10;AAAAAAAAAAAAoQIAAGRycy9kb3ducmV2LnhtbFBLBQYAAAAABAAEAPkAAACXAwAAAAA=&#10;"/>
                            <v:shape id="AutoShape 930" o:spid="_x0000_s1500" type="#_x0000_t32" style="position:absolute;left:8142;top:11065;width:5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NogckAAADjAAAADwAAAGRycy9kb3ducmV2LnhtbERP3UvDMBB/F/wfwgm+yJa26JjdslGF&#10;gRP2sK/3s7k1weZSm2yr/70RBB/v933z5eBacaE+WM8K8nEGgrj22nKj4LBfjaYgQkTW2HomBd8U&#10;YLm4vZljqf2Vt3TZxUakEA4lKjAxdqWUoTbkMIx9R5y4k+8dxnT2jdQ9XlO4a2WRZRPp0HJqMNjR&#10;q6H6c3d2Cjbr/KX6MHb9vv2ym6dV1Z6bh6NS93dDNQMRaYj/4j/3m07zi6x4nj5O8gJ+f0oAyMU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ljaIHJAAAA4wAAAA8AAAAA&#10;AAAAAAAAAAAAoQIAAGRycy9kb3ducmV2LnhtbFBLBQYAAAAABAAEAPkAAACXAwAAAAA=&#10;"/>
                            <v:shape id="Text Box 931" o:spid="_x0000_s1501" type="#_x0000_t202" style="position:absolute;left:8562;top:9556;width:1813;height:4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lGoscA&#10;AADjAAAADwAAAGRycy9kb3ducmV2LnhtbERPS2vCQBC+C/0PyxS86a7xgUZXKYrQU4u2Ct6G7JiE&#10;ZmdDdjXpv+8WBI/zvWe16Wwl7tT40rGG0VCBIM6cKTnX8P21H8xB+IBssHJMGn7Jw2b90lthalzL&#10;B7ofQy5iCPsUNRQh1KmUPivIoh+6mjhyV9dYDPFscmkabGO4rWSi1ExaLDk2FFjTtqDs53izGk4f&#10;18t5oj7znZ3WreuUZLuQWvdfu7cliEBdeIof7ncT5ycqWcwns9EY/n+KA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qLHAAAA4wAAAA8AAAAAAAAAAAAAAAAAmAIAAGRy&#10;cy9kb3ducmV2LnhtbFBLBQYAAAAABAAEAPUAAACMAwAAAAA=&#10;" filled="f" stroked="f">
                              <v:textbox>
                                <w:txbxContent>
                                  <w:p w14:paraId="53FE1427" w14:textId="77777777" w:rsidR="008047F4" w:rsidRPr="004F7291" w:rsidRDefault="008047F4" w:rsidP="0084687F">
                                    <w:pPr>
                                      <w:pStyle w:val="NoSpacing"/>
                                    </w:pPr>
                                    <w:r>
                                      <w:t>Source motor</w:t>
                                    </w:r>
                                  </w:p>
                                </w:txbxContent>
                              </v:textbox>
                            </v:shape>
                            <v:group id="Group 932" o:spid="_x0000_s1502" style="position:absolute;left:5869;top:10368;width:366;height:393" coordorigin="1062,3885" coordsize="366,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VR4f8yQAA&#10;AOMAAAAPAAAAAAAAAAAAAAAAAKoCAABkcnMvZG93bnJldi54bWxQSwUGAAAAAAQABAD6AAAAoAMA&#10;AAAA&#10;">
                              <v:shape id="AutoShape 933" o:spid="_x0000_s1503" type="#_x0000_t5" style="position:absolute;left:1062;top:4095;width:366;height:183;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58R8oA&#10;AADjAAAADwAAAGRycy9kb3ducmV2LnhtbERPS0sDMRC+C/0PYQq9iE26uLVdm5ZSEBRF7OPS23Qz&#10;7i7dTJYktuu/N4Lgcb73LFa9bcWFfGgca5iMFQji0pmGKw2H/dPdDESIyAZbx6ThmwKsloObBRbG&#10;XXlLl12sRArhUKCGOsaukDKUNVkMY9cRJ+7TeYsxnb6SxuM1hdtWZkpNpcWGU0ONHW1qKs+7L6vh&#10;bb5/Vblf5w/vx/Zj+3I83bqz13o07NePICL18V/85342aX6msvnsfjrJ4fenBIB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r+fEfKAAAA4wAAAA8AAAAAAAAAAAAAAAAAmAIA&#10;AGRycy9kb3ducmV2LnhtbFBLBQYAAAAABAAEAPUAAACPAwAAAAA=&#10;"/>
                              <v:shape id="AutoShape 934" o:spid="_x0000_s1504" type="#_x0000_t32" style="position:absolute;left:1236;top:3885;width:0;height:2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rJZsgAAADjAAAADwAAAGRycy9kb3ducmV2LnhtbERPT0vDMBS/C36H8Aa7iEtbpNS6bIgw&#10;GDsIbj3s+EiebVnzUpOsq9/eCILH9/v/1tvZDmIiH3rHCvJVBoJYO9Nzq6A57R4rECEiGxwck4Jv&#10;CrDd3N+tsTbuxh80HWMrUgiHGhV0MY61lEF3ZDGs3EicuE/nLcZ0+lYaj7cUbgdZZFkpLfacGjoc&#10;6a0jfTlerYL+0Lw308NX9Lo65Gefh9N50EotF/PrC4hIc/wX/7n3Js0vsuK5eirzEn5/SgDI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GrJZsgAAADjAAAADwAAAAAA&#10;AAAAAAAAAAChAgAAZHJzL2Rvd25yZXYueG1sUEsFBgAAAAAEAAQA+QAAAJYDAAAAAA==&#10;"/>
                            </v:group>
                            <v:shape id="AutoShape 935" o:spid="_x0000_s1505" type="#_x0000_t32" style="position:absolute;left:6043;top:10368;width:36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Zs/cgAAADjAAAADwAAAGRycy9kb3ducmV2LnhtbERPT0vDMBS/C/sO4QleZEtbZOu6ZUME&#10;QXYQ3HrY8ZG8tcXmpUtiV7+9EQSP7/f/bfeT7cVIPnSOFeSLDASxdqbjRkF9ep2XIEJENtg7JgXf&#10;FGC/m91tsTLuxh80HmMjUgiHChW0MQ6VlEG3ZDEs3ECcuIvzFmM6fSONx1sKt70ssmwpLXacGloc&#10;6KUl/Xn8sgq6Q/1ej4/X6HV5yM8+D6dzr5V6uJ+eNyAiTfFf/Od+M2l+kRXr8mmZr+D3pwSA3P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yZs/cgAAADjAAAADwAAAAAA&#10;AAAAAAAAAAChAgAAZHJzL2Rvd25yZXYueG1sUEsFBgAAAAAEAAQA+QAAAJYDAAAAAA==&#10;"/>
                            <v:group id="Group 936" o:spid="_x0000_s1506" style="position:absolute;left:5803;top:9476;width:990;height:720" coordorigin="2700,1080" coordsize="99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UCo35&#10;zAAAAOMAAAAPAAAAAAAAAAAAAAAAAKoCAABkcnMvZG93bnJldi54bWxQSwUGAAAAAAQABAD6AAAA&#10;owMAAAAA&#10;">
                              <v:shape id="AutoShape 937" o:spid="_x0000_s1507" type="#_x0000_t32" style="position:absolute;left:2700;top:1440;width:3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f68MkAAADjAAAADwAAAGRycy9kb3ducmV2LnhtbERPX2vCMBB/H/gdwg32MmbaMkU7o3QD&#10;YQo+6Lb3W3NrwppLbaJ2334ZCHu83/9brAbXijP1wXpWkI8zEMS115YbBe9v64cZiBCRNbaeScEP&#10;BVgtRzcLLLW/8J7Oh9iIFMKhRAUmxq6UMtSGHIax74gT9+V7hzGdfSN1j5cU7lpZZNlUOrScGgx2&#10;9GKo/j6cnILdJn+uPo3dbPdHu5usq/bU3H8odXc7VE8gIg3xX3x1v+o0v8iK+exxms/h76cEgFz+&#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fH+vDJAAAA4wAAAA8AAAAA&#10;AAAAAAAAAAAAoQIAAGRycy9kb3ducmV2LnhtbFBLBQYAAAAABAAEAPkAAACXAwAAAAA=&#10;"/>
                              <v:shape id="AutoShape 938" o:spid="_x0000_s1508" type="#_x0000_t32" style="position:absolute;left:2865;top:1440;width:0;height:3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IiRmdDMAAAA4wAAAA8A&#10;AAAAAAAAAAAAAAAAoQIAAGRycy9kb3ducmV2LnhtbFBLBQYAAAAABAAEAPkAAACaAwAAAAA=&#10;"/>
                              <v:shape id="Text Box 939" o:spid="_x0000_s1509" type="#_x0000_t202" style="position:absolute;left:2909;top:1080;width:781;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388YA&#10;AADjAAAADwAAAGRycy9kb3ducmV2LnhtbERPS2sCMRC+C/6HMEJvmrhY0e1GkRahpxYfLfQ2bGYf&#10;uJksm+hu/31TEDzO955sO9hG3KjztWMN85kCQZw7U3Op4XzaT1cgfEA22DgmDb/kYbsZjzJMjev5&#10;QLdjKEUMYZ+ihiqENpXS5xVZ9DPXEkeucJ3FEM+ulKbDPobbRiZKLaXFmmNDhS29VpRfjler4euj&#10;+PleqM/yzT63vRuUZLuWWj9Nht0LiEBDeIjv7ncT5ycqWa8Wy2QO/z9FA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u388YAAADjAAAADwAAAAAAAAAAAAAAAACYAgAAZHJz&#10;L2Rvd25yZXYueG1sUEsFBgAAAAAEAAQA9QAAAIsDAAAAAA==&#10;" filled="f" stroked="f">
                                <v:textbox>
                                  <w:txbxContent>
                                    <w:p w14:paraId="2CD5A1C2" w14:textId="77777777" w:rsidR="008047F4" w:rsidRPr="00E07229" w:rsidRDefault="008047F4" w:rsidP="0084687F">
                                      <w:pPr>
                                        <w:pStyle w:val="NoSpacing"/>
                                      </w:pPr>
                                      <w:r w:rsidRPr="00E07229">
                                        <w:t>+12V</w:t>
                                      </w:r>
                                    </w:p>
                                  </w:txbxContent>
                                </v:textbox>
                              </v:shape>
                            </v:group>
                            <v:shape id="AutoShape 940" o:spid="_x0000_s1510" type="#_x0000_t32" style="position:absolute;left:5968;top:10196;width:44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0F2McAAADjAAAADwAAAGRycy9kb3ducmV2LnhtbERPT0vDMBS/C/sO4Qm7iEsbZNS6bIgg&#10;jB0Etx52fCTPtti8dEns6rc3guDx/f6/zW52g5goxN6zhnJVgCA23vbcamhOr/cViJiQLQ6eScM3&#10;RdhtFzcbrK2/8jtNx9SKHMKxRg1dSmMtZTQdOYwrPxJn7sMHhymfoZU24DWHu0GqolhLhz3nhg5H&#10;eunIfB6/nIb+0Lw1090lBVMdynMo4+k8GK2Xt/PzE4hEc/oX/7n3Ns9XhXqsHtZKwe9PGQC5/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PQXYxwAAAOMAAAAPAAAAAAAA&#10;AAAAAAAAAKECAABkcnMvZG93bnJldi54bWxQSwUGAAAAAAQABAD5AAAAlQMAAAAA&#10;"/>
                          </v:group>
                        </v:group>
                      </v:group>
                    </v:group>
                  </v:group>
                </v:group>
              </v:group>
            </v:group>
            <v:shape id="AutoShape 941" o:spid="_x0000_s1511" type="#_x0000_t32" style="position:absolute;left:1179;top:4998;width:52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gQ8gAAADjAAAADwAAAGRycy9kb3ducmV2LnhtbERPT0vDMBS/C36H8AQvsqWtMmq3bAxB&#10;kB0Gbj3s+EiebVnz0iWxq9/eDASP7/f/rTaT7cVIPnSOFeTzDASxdqbjRkF9fJ+VIEJENtg7JgU/&#10;FGCzvr9bYWXclT9pPMRGpBAOFSpoYxwqKYNuyWKYu4E4cV/OW4zp9I00Hq8p3PayyLKFtNhxamhx&#10;oLeW9PnwbRV0u3pfj0+X6HW5y08+D8dTr5V6fJi2SxCRpvgv/nN/mDS/yIrX8mVRPMPtpwSAX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nGgQ8gAAADjAAAADwAAAAAA&#10;AAAAAAAAAAChAgAAZHJzL2Rvd25yZXYueG1sUEsFBgAAAAAEAAQA+QAAAJYDAAAAAA==&#10;"/>
            <v:shape id="AutoShape 942" o:spid="_x0000_s1512" type="#_x0000_t32" style="position:absolute;left:797;top:4998;width:38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OWMkAAADjAAAADwAAAGRycy9kb3ducmV2LnhtbERPS2sCMRC+F/ofwhS81Wy3InY1igpF&#10;pSBoS/E4bGYf7WayTaK7/vtGKPQ433tmi9404kLO15YVPA0TEMS51TWXCj7eXx8nIHxA1thYJgVX&#10;8rCY39/NMNO24wNdjqEUMYR9hgqqENpMSp9XZNAPbUscucI6gyGerpTaYRfDTSPTJBlLgzXHhgpb&#10;WleUfx/PRsHGH34+XbHqdvtl/va1ft52q+Kk1OChX05BBOrDv/jPvdVxfpqkL5PROB3B7acIgJz/&#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fgDljJAAAA4wAAAA8AAAAA&#10;AAAAAAAAAAAAoQIAAGRycy9kb3ducmV2LnhtbFBLBQYAAAAABAAEAPkAAACXAwAAAAA=&#10;">
              <v:stroke dashstyle="dash"/>
            </v:shape>
            <v:shape id="Text Box 943" o:spid="_x0000_s1513" type="#_x0000_t202" style="position:absolute;left:554;top:4632;width:1111;height:3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TBq8YA&#10;AADjAAAADwAAAGRycy9kb3ducmV2LnhtbERPS2vDMAy+D/YfjAa7rXbDWrqsbil7QA+9rM3uItbi&#10;sFgOsdak/34eFHbU99Z6O4VOnWlIbWQL85kBRVxH13JjoTq9P6xAJUF22EUmCxdKsN3c3qyxdHHk&#10;DzofpVE5hFOJFrxIX2qdak8B0yz2xJn7ikNAyefQaDfgmMNDpwtjljpgy7nBY08vnurv40+wIOJ2&#10;80v1FtL+czq8jt7UC6ysvb+bds+ghCb5F1/de5fnF6Z4Wj0uiwX8/ZQB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TBq8YAAADjAAAADwAAAAAAAAAAAAAAAACYAgAAZHJz&#10;L2Rvd25yZXYueG1sUEsFBgAAAAAEAAQA9QAAAIsDAAAAAA==&#10;" filled="f" stroked="f">
              <v:textbox style="mso-fit-shape-to-text:t">
                <w:txbxContent>
                  <w:p w14:paraId="3C252369" w14:textId="77777777" w:rsidR="008047F4" w:rsidRDefault="008047F4" w:rsidP="0084687F">
                    <w:pPr>
                      <w:pStyle w:val="NoSpacing"/>
                      <w:jc w:val="center"/>
                    </w:pPr>
                    <w:r>
                      <w:t>USB cable</w:t>
                    </w:r>
                  </w:p>
                </w:txbxContent>
              </v:textbox>
            </v:shape>
          </v:group>
        </w:pict>
      </w:r>
      <w:r>
        <w:rPr>
          <w:noProof/>
          <w:lang w:bidi="ar-SA"/>
        </w:rPr>
        <w:pict w14:anchorId="41DCCE8F">
          <v:shape id="Text Box 758" o:spid="_x0000_s1514" type="#_x0000_t202" style="position:absolute;margin-left:-10.65pt;margin-top:24.45pt;width:226.95pt;height:38.45pt;z-index:25201254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MlKuw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" filled="f" stroked="f">
            <v:textbox style="mso-fit-shape-to-text:t">
              <w:txbxContent>
                <w:p w14:paraId="721A0395" w14:textId="77777777" w:rsidR="008047F4" w:rsidRDefault="008047F4" w:rsidP="0084687F">
                  <w:pPr>
                    <w:pStyle w:val="Caption"/>
                    <w:jc w:val="center"/>
                  </w:pPr>
                  <w:bookmarkStart w:id="1565" w:name="_Ref384829333"/>
                  <w:bookmarkStart w:id="1566" w:name="_Toc385422264"/>
                  <w:bookmarkStart w:id="1567" w:name="_Toc385423901"/>
                  <w:r>
                    <w:t xml:space="preserve">Drawing </w:t>
                  </w:r>
                  <w:fldSimple w:instr=" SEQ Drawing \* ARABIC ">
                    <w:r>
                      <w:rPr>
                        <w:noProof/>
                      </w:rPr>
                      <w:t>36</w:t>
                    </w:r>
                  </w:fldSimple>
                  <w:bookmarkEnd w:id="1565"/>
                  <w:r>
                    <w:t xml:space="preserve">: </w:t>
                  </w:r>
                  <w:r w:rsidRPr="00000017">
                    <w:t>Electronics Circuit Wiring Diagram</w:t>
                  </w:r>
                  <w:bookmarkEnd w:id="1566"/>
                  <w:r>
                    <w:t xml:space="preserve"> (WW)</w:t>
                  </w:r>
                  <w:bookmarkEnd w:id="1567"/>
                </w:p>
              </w:txbxContent>
            </v:textbox>
          </v:shape>
        </w:pict>
      </w:r>
    </w:p>
    <w:tbl>
      <w:tblPr>
        <w:tblpPr w:leftFromText="180" w:rightFromText="180" w:vertAnchor="text" w:horzAnchor="margin" w:tblpY="3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67"/>
        <w:gridCol w:w="733"/>
        <w:gridCol w:w="734"/>
        <w:gridCol w:w="1468"/>
      </w:tblGrid>
      <w:tr w:rsidR="0084687F" w:rsidRPr="004C323B" w14:paraId="58EEBA2B" w14:textId="77777777" w:rsidTr="0084687F">
        <w:trPr>
          <w:trHeight w:val="260"/>
        </w:trPr>
        <w:tc>
          <w:tcPr>
            <w:tcW w:w="4402" w:type="dxa"/>
            <w:gridSpan w:val="4"/>
            <w:tcBorders>
              <w:top w:val="nil"/>
              <w:left w:val="nil"/>
              <w:right w:val="nil"/>
            </w:tcBorders>
          </w:tcPr>
          <w:p w14:paraId="6922038A" w14:textId="77777777" w:rsidR="0084687F" w:rsidRPr="004C323B" w:rsidRDefault="0084687F" w:rsidP="0084687F">
            <w:pPr>
              <w:pStyle w:val="Default"/>
              <w:rPr>
                <w:rFonts w:ascii="Arial Black" w:hAnsi="Arial Black" w:cs="Arial Black"/>
                <w:i/>
                <w:iCs/>
                <w:sz w:val="14"/>
                <w:szCs w:val="23"/>
              </w:rPr>
            </w:pPr>
          </w:p>
        </w:tc>
      </w:tr>
      <w:tr w:rsidR="0084687F" w:rsidRPr="004C323B" w14:paraId="56CBA9ED" w14:textId="77777777" w:rsidTr="0084687F">
        <w:trPr>
          <w:trHeight w:val="996"/>
        </w:trPr>
        <w:tc>
          <w:tcPr>
            <w:tcW w:w="4402" w:type="dxa"/>
            <w:gridSpan w:val="4"/>
          </w:tcPr>
          <w:p w14:paraId="5968F92F" w14:textId="77777777" w:rsidR="0084687F" w:rsidRDefault="0084687F" w:rsidP="0084687F">
            <w:pPr>
              <w:pStyle w:val="Default"/>
              <w:rPr>
                <w:rFonts w:ascii="Arial Black" w:hAnsi="Arial Black" w:cs="Arial Black"/>
                <w:i/>
                <w:iCs/>
                <w:sz w:val="14"/>
                <w:szCs w:val="23"/>
              </w:rPr>
            </w:pPr>
            <w:r w:rsidRPr="004C323B">
              <w:rPr>
                <w:rFonts w:ascii="Arial Black" w:hAnsi="Arial Black" w:cs="Arial Black"/>
                <w:i/>
                <w:iCs/>
                <w:sz w:val="14"/>
                <w:szCs w:val="23"/>
              </w:rPr>
              <w:t xml:space="preserve">SALUKI ENGINEERING COMPANY </w:t>
            </w:r>
          </w:p>
          <w:p w14:paraId="2B2C59B1" w14:textId="77777777" w:rsidR="0084687F" w:rsidRDefault="0084687F" w:rsidP="0084687F">
            <w:pPr>
              <w:pStyle w:val="Default"/>
              <w:rPr>
                <w:rFonts w:ascii="Arial Black" w:hAnsi="Arial Black" w:cs="Arial Black"/>
                <w:i/>
                <w:iCs/>
                <w:sz w:val="14"/>
                <w:szCs w:val="23"/>
              </w:rPr>
            </w:pPr>
          </w:p>
          <w:p w14:paraId="5F799811" w14:textId="77777777" w:rsidR="0084687F" w:rsidRPr="00AF02CC" w:rsidRDefault="0084687F" w:rsidP="0084687F">
            <w:pPr>
              <w:pStyle w:val="Default"/>
              <w:rPr>
                <w:sz w:val="14"/>
                <w:szCs w:val="23"/>
              </w:rPr>
            </w:pPr>
            <w:r w:rsidRPr="004C323B">
              <w:rPr>
                <w:sz w:val="14"/>
                <w:szCs w:val="23"/>
              </w:rPr>
              <w:t>SEC Reference #</w:t>
            </w:r>
            <w:r w:rsidRPr="004C323B">
              <w:rPr>
                <w:rFonts w:ascii="Wingdings" w:hAnsi="Wingdings" w:cs="Wingdings"/>
                <w:sz w:val="14"/>
                <w:szCs w:val="23"/>
              </w:rPr>
              <w:t></w:t>
            </w:r>
            <w:r>
              <w:rPr>
                <w:sz w:val="14"/>
                <w:szCs w:val="23"/>
              </w:rPr>
              <w:t>Team 54-3DPR</w:t>
            </w:r>
          </w:p>
        </w:tc>
      </w:tr>
      <w:tr w:rsidR="0084687F" w:rsidRPr="004C323B" w14:paraId="461456A1" w14:textId="77777777" w:rsidTr="0084687F">
        <w:trPr>
          <w:trHeight w:val="269"/>
        </w:trPr>
        <w:tc>
          <w:tcPr>
            <w:tcW w:w="4402" w:type="dxa"/>
            <w:gridSpan w:val="4"/>
          </w:tcPr>
          <w:p w14:paraId="5E42DC90" w14:textId="77777777" w:rsidR="0084687F" w:rsidRPr="004C323B" w:rsidRDefault="0084687F" w:rsidP="0084687F">
            <w:pPr>
              <w:pStyle w:val="Default"/>
              <w:rPr>
                <w:sz w:val="14"/>
                <w:szCs w:val="23"/>
              </w:rPr>
            </w:pPr>
            <w:r w:rsidRPr="004C323B">
              <w:rPr>
                <w:sz w:val="14"/>
                <w:szCs w:val="23"/>
              </w:rPr>
              <w:t xml:space="preserve">Client: </w:t>
            </w:r>
            <w:r>
              <w:rPr>
                <w:sz w:val="14"/>
                <w:szCs w:val="23"/>
              </w:rPr>
              <w:t>Joseph Lenox</w:t>
            </w:r>
          </w:p>
        </w:tc>
      </w:tr>
      <w:tr w:rsidR="0084687F" w:rsidRPr="004C323B" w14:paraId="2989AFA3" w14:textId="77777777" w:rsidTr="0084687F">
        <w:trPr>
          <w:trHeight w:val="269"/>
        </w:trPr>
        <w:tc>
          <w:tcPr>
            <w:tcW w:w="4402" w:type="dxa"/>
            <w:gridSpan w:val="4"/>
          </w:tcPr>
          <w:p w14:paraId="154C41EC" w14:textId="77777777" w:rsidR="0084687F" w:rsidRPr="004C323B" w:rsidRDefault="0084687F" w:rsidP="0084687F">
            <w:pPr>
              <w:pStyle w:val="Default"/>
              <w:rPr>
                <w:sz w:val="14"/>
                <w:szCs w:val="23"/>
              </w:rPr>
            </w:pPr>
            <w:r w:rsidRPr="004C323B">
              <w:rPr>
                <w:sz w:val="14"/>
                <w:szCs w:val="23"/>
              </w:rPr>
              <w:t xml:space="preserve">Title: </w:t>
            </w:r>
            <w:r>
              <w:rPr>
                <w:sz w:val="14"/>
                <w:szCs w:val="23"/>
              </w:rPr>
              <w:t>Printer Electronics Circuit</w:t>
            </w:r>
          </w:p>
        </w:tc>
      </w:tr>
      <w:tr w:rsidR="0084687F" w:rsidRPr="004C323B" w14:paraId="1323C683" w14:textId="77777777" w:rsidTr="0084687F">
        <w:trPr>
          <w:trHeight w:val="269"/>
        </w:trPr>
        <w:tc>
          <w:tcPr>
            <w:tcW w:w="2200" w:type="dxa"/>
            <w:gridSpan w:val="2"/>
          </w:tcPr>
          <w:p w14:paraId="2223BCD5" w14:textId="77777777" w:rsidR="0084687F" w:rsidRPr="004C323B" w:rsidRDefault="0084687F" w:rsidP="0084687F">
            <w:pPr>
              <w:pStyle w:val="Default"/>
              <w:rPr>
                <w:sz w:val="14"/>
                <w:szCs w:val="23"/>
              </w:rPr>
            </w:pPr>
            <w:r w:rsidRPr="004C323B">
              <w:rPr>
                <w:sz w:val="14"/>
                <w:szCs w:val="23"/>
              </w:rPr>
              <w:t xml:space="preserve">Drawn by: </w:t>
            </w:r>
            <w:r>
              <w:rPr>
                <w:sz w:val="14"/>
                <w:szCs w:val="23"/>
              </w:rPr>
              <w:t>Wheeler Weise</w:t>
            </w:r>
          </w:p>
        </w:tc>
        <w:tc>
          <w:tcPr>
            <w:tcW w:w="2202" w:type="dxa"/>
            <w:gridSpan w:val="2"/>
          </w:tcPr>
          <w:p w14:paraId="50100F32" w14:textId="77777777" w:rsidR="0084687F" w:rsidRPr="004C323B" w:rsidRDefault="0084687F" w:rsidP="0084687F">
            <w:pPr>
              <w:pStyle w:val="Default"/>
              <w:rPr>
                <w:sz w:val="14"/>
                <w:szCs w:val="23"/>
              </w:rPr>
            </w:pPr>
            <w:r w:rsidRPr="004C323B">
              <w:rPr>
                <w:sz w:val="14"/>
                <w:szCs w:val="23"/>
              </w:rPr>
              <w:t xml:space="preserve">Scale: </w:t>
            </w:r>
            <w:r>
              <w:rPr>
                <w:sz w:val="14"/>
                <w:szCs w:val="23"/>
              </w:rPr>
              <w:t>N/A</w:t>
            </w:r>
          </w:p>
        </w:tc>
      </w:tr>
      <w:tr w:rsidR="0084687F" w:rsidRPr="004C323B" w14:paraId="1227F761" w14:textId="77777777" w:rsidTr="0084687F">
        <w:trPr>
          <w:trHeight w:val="269"/>
        </w:trPr>
        <w:tc>
          <w:tcPr>
            <w:tcW w:w="1467" w:type="dxa"/>
          </w:tcPr>
          <w:p w14:paraId="5E833ECB" w14:textId="77777777" w:rsidR="0084687F" w:rsidRPr="004C323B" w:rsidRDefault="0084687F" w:rsidP="0084687F">
            <w:pPr>
              <w:pStyle w:val="Default"/>
              <w:rPr>
                <w:sz w:val="14"/>
                <w:szCs w:val="23"/>
              </w:rPr>
            </w:pPr>
            <w:r w:rsidRPr="004C323B">
              <w:rPr>
                <w:sz w:val="14"/>
                <w:szCs w:val="23"/>
              </w:rPr>
              <w:t xml:space="preserve">Date: </w:t>
            </w:r>
            <w:r>
              <w:rPr>
                <w:sz w:val="14"/>
                <w:szCs w:val="23"/>
              </w:rPr>
              <w:t>4/1/2014</w:t>
            </w:r>
          </w:p>
        </w:tc>
        <w:tc>
          <w:tcPr>
            <w:tcW w:w="1467" w:type="dxa"/>
            <w:gridSpan w:val="2"/>
          </w:tcPr>
          <w:p w14:paraId="6C0CDC38" w14:textId="77777777" w:rsidR="0084687F" w:rsidRPr="004C323B" w:rsidRDefault="0084687F" w:rsidP="0084687F">
            <w:pPr>
              <w:pStyle w:val="Default"/>
              <w:rPr>
                <w:sz w:val="14"/>
                <w:szCs w:val="23"/>
              </w:rPr>
            </w:pPr>
            <w:r w:rsidRPr="004C323B">
              <w:rPr>
                <w:sz w:val="14"/>
                <w:szCs w:val="23"/>
              </w:rPr>
              <w:t xml:space="preserve">Drawing Number: </w:t>
            </w:r>
          </w:p>
        </w:tc>
        <w:tc>
          <w:tcPr>
            <w:tcW w:w="1468" w:type="dxa"/>
          </w:tcPr>
          <w:p w14:paraId="44692E74" w14:textId="77777777" w:rsidR="0084687F" w:rsidRPr="004C323B" w:rsidRDefault="0084687F" w:rsidP="0084687F">
            <w:pPr>
              <w:pStyle w:val="Default"/>
              <w:keepNext/>
              <w:rPr>
                <w:sz w:val="14"/>
                <w:szCs w:val="23"/>
              </w:rPr>
            </w:pPr>
            <w:r w:rsidRPr="004C323B">
              <w:rPr>
                <w:sz w:val="14"/>
                <w:szCs w:val="23"/>
              </w:rPr>
              <w:t xml:space="preserve">Rev. </w:t>
            </w:r>
            <w:r>
              <w:rPr>
                <w:sz w:val="14"/>
                <w:szCs w:val="23"/>
              </w:rPr>
              <w:t>0</w:t>
            </w:r>
          </w:p>
        </w:tc>
      </w:tr>
    </w:tbl>
    <w:p w14:paraId="2249F28C" w14:textId="77777777" w:rsidR="00A75315" w:rsidRDefault="00A75315" w:rsidP="006E2575"/>
    <w:p w14:paraId="09EAA214" w14:textId="77777777" w:rsidR="00A75315" w:rsidRDefault="00A75315" w:rsidP="006E2575"/>
    <w:p w14:paraId="09589C1B" w14:textId="77777777" w:rsidR="00A75315" w:rsidRDefault="00A75315" w:rsidP="006E2575"/>
    <w:p w14:paraId="27696C2F" w14:textId="77777777" w:rsidR="00A75315" w:rsidRDefault="00A75315" w:rsidP="006E2575"/>
    <w:p w14:paraId="12681FA4" w14:textId="77777777" w:rsidR="00A75315" w:rsidRPr="0065288D" w:rsidRDefault="00A75315" w:rsidP="006E2575"/>
    <w:sectPr w:rsidR="00A75315" w:rsidRPr="0065288D" w:rsidSect="0084687F">
      <w:pgSz w:w="15840" w:h="12240" w:orient="landscape"/>
      <w:pgMar w:top="720" w:right="720" w:bottom="720" w:left="720" w:header="54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5" w:author="Wheeler Weise" w:date="2014-04-16T21:03:00Z" w:initials="WGW">
    <w:p w14:paraId="78ADE588" w14:textId="77777777" w:rsidR="008047F4" w:rsidRDefault="008047F4">
      <w:pPr>
        <w:pStyle w:val="CommentText"/>
      </w:pPr>
      <w:r>
        <w:rPr>
          <w:rStyle w:val="CommentReference"/>
        </w:rPr>
        <w:annotationRef/>
      </w:r>
      <w:r>
        <w:t>A what?</w:t>
      </w:r>
    </w:p>
  </w:comment>
  <w:comment w:id="1089" w:author="Wheeler Weise" w:date="2014-04-16T21:18:00Z" w:initials="WGW">
    <w:p w14:paraId="424B9502" w14:textId="77777777" w:rsidR="008047F4" w:rsidRDefault="008047F4">
      <w:pPr>
        <w:pStyle w:val="CommentText"/>
      </w:pPr>
      <w:r>
        <w:rPr>
          <w:rStyle w:val="CommentReference"/>
        </w:rPr>
        <w:annotationRef/>
      </w:r>
      <w:r>
        <w:t>Again, huh?</w:t>
      </w:r>
    </w:p>
  </w:comment>
  <w:comment w:id="1115" w:author="Wheeler Weise" w:date="2014-04-16T22:05:00Z" w:initials="WGW">
    <w:p w14:paraId="68A03847" w14:textId="77777777" w:rsidR="008047F4" w:rsidRDefault="008047F4">
      <w:pPr>
        <w:pStyle w:val="CommentText"/>
      </w:pPr>
      <w:r>
        <w:rPr>
          <w:rStyle w:val="CommentReference"/>
        </w:rPr>
        <w:annotationRef/>
      </w:r>
      <w:r>
        <w:t>These sentences seem like unnecessary filler.  I can't count how many times that this subsystem is very important (or for that matter, every subsystem in this whole printer).</w:t>
      </w:r>
    </w:p>
  </w:comment>
  <w:comment w:id="1148" w:author="Peter J Zamiska" w:date="2014-04-17T11:40:00Z" w:initials="PJZ">
    <w:p w14:paraId="675E78FE" w14:textId="4FDF344A" w:rsidR="004C2969" w:rsidRDefault="004C2969">
      <w:pPr>
        <w:pStyle w:val="CommentText"/>
      </w:pPr>
      <w:r>
        <w:rPr>
          <w:rStyle w:val="CommentReference"/>
        </w:rPr>
        <w:annotationRef/>
      </w:r>
      <w:proofErr w:type="gramStart"/>
      <w:r>
        <w:t>this</w:t>
      </w:r>
      <w:proofErr w:type="gramEnd"/>
      <w:r>
        <w:t xml:space="preserve"> statement is a bit confusing when reading </w:t>
      </w:r>
    </w:p>
  </w:comment>
  <w:comment w:id="1173" w:author="Peter J Zamiska" w:date="2014-04-17T11:45:00Z" w:initials="PJZ">
    <w:p w14:paraId="52BCB4EC" w14:textId="35DF52BE" w:rsidR="004C2969" w:rsidRDefault="004C2969">
      <w:pPr>
        <w:pStyle w:val="CommentText"/>
      </w:pPr>
      <w:r>
        <w:rPr>
          <w:rStyle w:val="CommentReference"/>
        </w:rPr>
        <w:annotationRef/>
      </w:r>
      <w:proofErr w:type="gramStart"/>
      <w:r>
        <w:t>could</w:t>
      </w:r>
      <w:proofErr w:type="gramEnd"/>
      <w:r>
        <w:t xml:space="preserve"> this be changed to: “it is now safe to”</w:t>
      </w:r>
      <w:r w:rsidR="007E7531">
        <w:t xml:space="preserve"> ?</w:t>
      </w:r>
    </w:p>
  </w:comment>
  <w:comment w:id="1362" w:author="Peter J Zamiska" w:date="2014-04-17T12:02:00Z" w:initials="PJZ">
    <w:p w14:paraId="2966FDCA" w14:textId="2EFF5A5B" w:rsidR="008921E9" w:rsidRDefault="008921E9">
      <w:pPr>
        <w:pStyle w:val="CommentText"/>
      </w:pPr>
      <w:r>
        <w:rPr>
          <w:rStyle w:val="CommentReference"/>
        </w:rPr>
        <w:annotationRef/>
      </w:r>
      <w:r>
        <w:t>Exchange with: first, initially, or to start/begin?</w:t>
      </w:r>
    </w:p>
  </w:comment>
  <w:comment w:id="1363" w:author="Peter J Zamiska" w:date="2014-04-17T12:04:00Z" w:initials="PJZ">
    <w:p w14:paraId="153A1D38" w14:textId="34FF03E8" w:rsidR="008921E9" w:rsidRDefault="008921E9">
      <w:pPr>
        <w:pStyle w:val="CommentText"/>
      </w:pPr>
      <w:r>
        <w:rPr>
          <w:rStyle w:val="CommentReference"/>
        </w:rPr>
        <w:annotationRef/>
      </w:r>
      <w:r>
        <w:t>Does this need to be re-worded?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ADE588" w15:done="0"/>
  <w15:commentEx w15:paraId="424B9502" w15:done="0"/>
  <w15:commentEx w15:paraId="68A03847" w15:done="0"/>
  <w15:commentEx w15:paraId="675E78FE" w15:done="0"/>
  <w15:commentEx w15:paraId="52BCB4EC" w15:done="0"/>
  <w15:commentEx w15:paraId="2966FDCA" w15:done="0"/>
  <w15:commentEx w15:paraId="153A1D3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A12E9F" w14:textId="77777777" w:rsidR="00467F28" w:rsidRDefault="00467F28" w:rsidP="00E76077">
      <w:pPr>
        <w:spacing w:before="0" w:after="0" w:line="240" w:lineRule="auto"/>
      </w:pPr>
      <w:r>
        <w:separator/>
      </w:r>
    </w:p>
  </w:endnote>
  <w:endnote w:type="continuationSeparator" w:id="0">
    <w:p w14:paraId="7AB8994F" w14:textId="77777777" w:rsidR="00467F28" w:rsidRDefault="00467F28" w:rsidP="00E760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E5EEB" w14:textId="77777777" w:rsidR="00467F28" w:rsidRDefault="00467F28" w:rsidP="00E76077">
      <w:pPr>
        <w:spacing w:before="0" w:after="0" w:line="240" w:lineRule="auto"/>
      </w:pPr>
      <w:r>
        <w:separator/>
      </w:r>
    </w:p>
  </w:footnote>
  <w:footnote w:type="continuationSeparator" w:id="0">
    <w:p w14:paraId="78811804" w14:textId="77777777" w:rsidR="00467F28" w:rsidRDefault="00467F28" w:rsidP="00E7607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02815"/>
      <w:docPartObj>
        <w:docPartGallery w:val="Page Numbers (Top of Page)"/>
        <w:docPartUnique/>
      </w:docPartObj>
    </w:sdtPr>
    <w:sdtContent>
      <w:p w14:paraId="527C5B35" w14:textId="77777777" w:rsidR="008047F4" w:rsidRDefault="008047F4">
        <w:pPr>
          <w:pStyle w:val="Header"/>
          <w:jc w:val="right"/>
        </w:pPr>
        <w:r>
          <w:fldChar w:fldCharType="begin"/>
        </w:r>
        <w:r>
          <w:instrText xml:space="preserve"> PAGE   \* MERGEFORMAT </w:instrText>
        </w:r>
        <w:r>
          <w:fldChar w:fldCharType="separate"/>
        </w:r>
        <w:r w:rsidR="007322AE">
          <w:rPr>
            <w:noProof/>
          </w:rPr>
          <w:t>21</w:t>
        </w:r>
        <w:r>
          <w:rPr>
            <w:noProof/>
          </w:rPr>
          <w:fldChar w:fldCharType="end"/>
        </w:r>
      </w:p>
    </w:sdtContent>
  </w:sdt>
  <w:p w14:paraId="07C3D154" w14:textId="77777777" w:rsidR="008047F4" w:rsidRDefault="008047F4">
    <w:pPr>
      <w:pStyle w:val="Header"/>
    </w:pPr>
    <w:r>
      <w:object w:dxaOrig="11881" w:dyaOrig="9180" w14:anchorId="5F4A96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595pt;height:457.8pt" o:ole="">
          <v:imagedata r:id="rId1" o:title=""/>
        </v:shape>
        <o:OLEObject Type="Embed" ProgID="AcroExch.Document.11" ShapeID="_x0000_i1051" DrawAspect="Content" ObjectID="_1459242533" r:id="rId2"/>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2439"/>
    <w:multiLevelType w:val="hybridMultilevel"/>
    <w:tmpl w:val="C59C8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9E2B4B"/>
    <w:multiLevelType w:val="hybridMultilevel"/>
    <w:tmpl w:val="1074A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BC317C"/>
    <w:multiLevelType w:val="hybridMultilevel"/>
    <w:tmpl w:val="1A8EF9E0"/>
    <w:lvl w:ilvl="0" w:tplc="8DDE23AE">
      <w:start w:val="1"/>
      <w:numFmt w:val="decimal"/>
      <w:lvlText w:val="%1."/>
      <w:lvlJc w:val="left"/>
      <w:pPr>
        <w:ind w:left="720" w:hanging="360"/>
      </w:pPr>
    </w:lvl>
    <w:lvl w:ilvl="1" w:tplc="0DD06566">
      <w:start w:val="1"/>
      <w:numFmt w:val="lowerLetter"/>
      <w:lvlText w:val="%2."/>
      <w:lvlJc w:val="left"/>
      <w:pPr>
        <w:ind w:left="1440" w:hanging="360"/>
      </w:pPr>
    </w:lvl>
    <w:lvl w:ilvl="2" w:tplc="7FB0EEEE">
      <w:start w:val="1"/>
      <w:numFmt w:val="lowerRoman"/>
      <w:lvlText w:val="%3."/>
      <w:lvlJc w:val="right"/>
      <w:pPr>
        <w:ind w:left="2160" w:hanging="180"/>
      </w:pPr>
    </w:lvl>
    <w:lvl w:ilvl="3" w:tplc="AE42AE00">
      <w:start w:val="1"/>
      <w:numFmt w:val="decimal"/>
      <w:lvlText w:val="%4."/>
      <w:lvlJc w:val="left"/>
      <w:pPr>
        <w:ind w:left="2880" w:hanging="360"/>
      </w:pPr>
    </w:lvl>
    <w:lvl w:ilvl="4" w:tplc="D1FC5272">
      <w:start w:val="1"/>
      <w:numFmt w:val="lowerLetter"/>
      <w:lvlText w:val="%5."/>
      <w:lvlJc w:val="left"/>
      <w:pPr>
        <w:ind w:left="3600" w:hanging="360"/>
      </w:pPr>
    </w:lvl>
    <w:lvl w:ilvl="5" w:tplc="6A828CE4">
      <w:start w:val="1"/>
      <w:numFmt w:val="lowerRoman"/>
      <w:lvlText w:val="%6."/>
      <w:lvlJc w:val="right"/>
      <w:pPr>
        <w:ind w:left="4320" w:hanging="180"/>
      </w:pPr>
    </w:lvl>
    <w:lvl w:ilvl="6" w:tplc="7FAC5D0A">
      <w:start w:val="1"/>
      <w:numFmt w:val="decimal"/>
      <w:lvlText w:val="%7."/>
      <w:lvlJc w:val="left"/>
      <w:pPr>
        <w:ind w:left="5040" w:hanging="360"/>
      </w:pPr>
    </w:lvl>
    <w:lvl w:ilvl="7" w:tplc="D90E7C8C">
      <w:start w:val="1"/>
      <w:numFmt w:val="lowerLetter"/>
      <w:lvlText w:val="%8."/>
      <w:lvlJc w:val="left"/>
      <w:pPr>
        <w:ind w:left="5760" w:hanging="360"/>
      </w:pPr>
    </w:lvl>
    <w:lvl w:ilvl="8" w:tplc="9E40A018">
      <w:start w:val="1"/>
      <w:numFmt w:val="lowerRoman"/>
      <w:lvlText w:val="%9."/>
      <w:lvlJc w:val="right"/>
      <w:pPr>
        <w:ind w:left="6480" w:hanging="180"/>
      </w:pPr>
    </w:lvl>
  </w:abstractNum>
  <w:abstractNum w:abstractNumId="3">
    <w:nsid w:val="0CF410F4"/>
    <w:multiLevelType w:val="hybridMultilevel"/>
    <w:tmpl w:val="296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F207BF"/>
    <w:multiLevelType w:val="hybridMultilevel"/>
    <w:tmpl w:val="B5EA51D2"/>
    <w:lvl w:ilvl="0" w:tplc="0EC84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E57341"/>
    <w:multiLevelType w:val="hybridMultilevel"/>
    <w:tmpl w:val="B2D4F986"/>
    <w:lvl w:ilvl="0" w:tplc="3A7E5F7E">
      <w:start w:val="1"/>
      <w:numFmt w:val="bullet"/>
      <w:lvlText w:val=""/>
      <w:lvlJc w:val="left"/>
      <w:pPr>
        <w:ind w:left="720" w:hanging="360"/>
      </w:pPr>
      <w:rPr>
        <w:rFonts w:ascii="Symbol" w:hAnsi="Symbol" w:hint="default"/>
      </w:rPr>
    </w:lvl>
    <w:lvl w:ilvl="1" w:tplc="006EF126">
      <w:start w:val="1"/>
      <w:numFmt w:val="bullet"/>
      <w:lvlText w:val="o"/>
      <w:lvlJc w:val="left"/>
      <w:pPr>
        <w:ind w:left="1440" w:hanging="360"/>
      </w:pPr>
      <w:rPr>
        <w:rFonts w:ascii="Courier New" w:hAnsi="Courier New" w:hint="default"/>
      </w:rPr>
    </w:lvl>
    <w:lvl w:ilvl="2" w:tplc="F012732A">
      <w:start w:val="1"/>
      <w:numFmt w:val="bullet"/>
      <w:lvlText w:val=""/>
      <w:lvlJc w:val="left"/>
      <w:pPr>
        <w:ind w:left="2160" w:hanging="360"/>
      </w:pPr>
      <w:rPr>
        <w:rFonts w:ascii="Wingdings" w:hAnsi="Wingdings" w:hint="default"/>
      </w:rPr>
    </w:lvl>
    <w:lvl w:ilvl="3" w:tplc="7D68732E">
      <w:start w:val="1"/>
      <w:numFmt w:val="bullet"/>
      <w:lvlText w:val=""/>
      <w:lvlJc w:val="left"/>
      <w:pPr>
        <w:ind w:left="2880" w:hanging="360"/>
      </w:pPr>
      <w:rPr>
        <w:rFonts w:ascii="Symbol" w:hAnsi="Symbol" w:hint="default"/>
      </w:rPr>
    </w:lvl>
    <w:lvl w:ilvl="4" w:tplc="17C2EB80">
      <w:start w:val="1"/>
      <w:numFmt w:val="bullet"/>
      <w:lvlText w:val="o"/>
      <w:lvlJc w:val="left"/>
      <w:pPr>
        <w:ind w:left="3600" w:hanging="360"/>
      </w:pPr>
      <w:rPr>
        <w:rFonts w:ascii="Courier New" w:hAnsi="Courier New" w:hint="default"/>
      </w:rPr>
    </w:lvl>
    <w:lvl w:ilvl="5" w:tplc="49A471F0">
      <w:start w:val="1"/>
      <w:numFmt w:val="bullet"/>
      <w:lvlText w:val=""/>
      <w:lvlJc w:val="left"/>
      <w:pPr>
        <w:ind w:left="4320" w:hanging="360"/>
      </w:pPr>
      <w:rPr>
        <w:rFonts w:ascii="Wingdings" w:hAnsi="Wingdings" w:hint="default"/>
      </w:rPr>
    </w:lvl>
    <w:lvl w:ilvl="6" w:tplc="A718B33A">
      <w:start w:val="1"/>
      <w:numFmt w:val="bullet"/>
      <w:lvlText w:val=""/>
      <w:lvlJc w:val="left"/>
      <w:pPr>
        <w:ind w:left="5040" w:hanging="360"/>
      </w:pPr>
      <w:rPr>
        <w:rFonts w:ascii="Symbol" w:hAnsi="Symbol" w:hint="default"/>
      </w:rPr>
    </w:lvl>
    <w:lvl w:ilvl="7" w:tplc="3BA0EC76">
      <w:start w:val="1"/>
      <w:numFmt w:val="bullet"/>
      <w:lvlText w:val="o"/>
      <w:lvlJc w:val="left"/>
      <w:pPr>
        <w:ind w:left="5760" w:hanging="360"/>
      </w:pPr>
      <w:rPr>
        <w:rFonts w:ascii="Courier New" w:hAnsi="Courier New" w:hint="default"/>
      </w:rPr>
    </w:lvl>
    <w:lvl w:ilvl="8" w:tplc="25E66636">
      <w:start w:val="1"/>
      <w:numFmt w:val="bullet"/>
      <w:lvlText w:val=""/>
      <w:lvlJc w:val="left"/>
      <w:pPr>
        <w:ind w:left="6480" w:hanging="360"/>
      </w:pPr>
      <w:rPr>
        <w:rFonts w:ascii="Wingdings" w:hAnsi="Wingdings" w:hint="default"/>
      </w:rPr>
    </w:lvl>
  </w:abstractNum>
  <w:abstractNum w:abstractNumId="6">
    <w:nsid w:val="197C7210"/>
    <w:multiLevelType w:val="hybridMultilevel"/>
    <w:tmpl w:val="36D4B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654C0A"/>
    <w:multiLevelType w:val="hybridMultilevel"/>
    <w:tmpl w:val="DF5EA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A9688F"/>
    <w:multiLevelType w:val="hybridMultilevel"/>
    <w:tmpl w:val="E4F4E4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E28"/>
    <w:multiLevelType w:val="hybridMultilevel"/>
    <w:tmpl w:val="535451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9654DC"/>
    <w:multiLevelType w:val="hybridMultilevel"/>
    <w:tmpl w:val="96001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241F6A"/>
    <w:multiLevelType w:val="hybridMultilevel"/>
    <w:tmpl w:val="C2F6E9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8C2A55"/>
    <w:multiLevelType w:val="hybridMultilevel"/>
    <w:tmpl w:val="748C8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AAF2A5F"/>
    <w:multiLevelType w:val="hybridMultilevel"/>
    <w:tmpl w:val="88C44C52"/>
    <w:lvl w:ilvl="0" w:tplc="8A7E8598">
      <w:numFmt w:val="bullet"/>
      <w:lvlText w:val="•"/>
      <w:lvlJc w:val="left"/>
      <w:pPr>
        <w:ind w:left="1440" w:hanging="72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D427C10"/>
    <w:multiLevelType w:val="hybridMultilevel"/>
    <w:tmpl w:val="7BF4D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E386474"/>
    <w:multiLevelType w:val="hybridMultilevel"/>
    <w:tmpl w:val="FDBCA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6755AAD"/>
    <w:multiLevelType w:val="hybridMultilevel"/>
    <w:tmpl w:val="BF0A5F42"/>
    <w:lvl w:ilvl="0" w:tplc="8A7E8598">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6E0102"/>
    <w:multiLevelType w:val="hybridMultilevel"/>
    <w:tmpl w:val="A088FB24"/>
    <w:lvl w:ilvl="0" w:tplc="8A7E8598">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9273A3"/>
    <w:multiLevelType w:val="hybridMultilevel"/>
    <w:tmpl w:val="0C92B66E"/>
    <w:lvl w:ilvl="0" w:tplc="BD8C30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0F3731C"/>
    <w:multiLevelType w:val="hybridMultilevel"/>
    <w:tmpl w:val="9CF01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2C5EFF"/>
    <w:multiLevelType w:val="hybridMultilevel"/>
    <w:tmpl w:val="1BA28736"/>
    <w:lvl w:ilvl="0" w:tplc="E2128E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65C770A"/>
    <w:multiLevelType w:val="hybridMultilevel"/>
    <w:tmpl w:val="7F44FC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23C59F5"/>
    <w:multiLevelType w:val="hybridMultilevel"/>
    <w:tmpl w:val="B0B0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7A1DAA"/>
    <w:multiLevelType w:val="hybridMultilevel"/>
    <w:tmpl w:val="8E20F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C82D25"/>
    <w:multiLevelType w:val="hybridMultilevel"/>
    <w:tmpl w:val="37922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275F4"/>
    <w:multiLevelType w:val="hybridMultilevel"/>
    <w:tmpl w:val="10200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036364"/>
    <w:multiLevelType w:val="hybridMultilevel"/>
    <w:tmpl w:val="5B3A5C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3C1E22"/>
    <w:multiLevelType w:val="hybridMultilevel"/>
    <w:tmpl w:val="87F2D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CF07D8"/>
    <w:multiLevelType w:val="hybridMultilevel"/>
    <w:tmpl w:val="3288E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EB4507E"/>
    <w:multiLevelType w:val="hybridMultilevel"/>
    <w:tmpl w:val="846C89E4"/>
    <w:lvl w:ilvl="0" w:tplc="93AE036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F43386D"/>
    <w:multiLevelType w:val="hybridMultilevel"/>
    <w:tmpl w:val="B8EE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5559F2"/>
    <w:multiLevelType w:val="hybridMultilevel"/>
    <w:tmpl w:val="9FC0F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7025499"/>
    <w:multiLevelType w:val="hybridMultilevel"/>
    <w:tmpl w:val="8BE08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AE48B6"/>
    <w:multiLevelType w:val="hybridMultilevel"/>
    <w:tmpl w:val="3D82026A"/>
    <w:lvl w:ilvl="0" w:tplc="56406FEC">
      <w:start w:val="1"/>
      <w:numFmt w:val="lowerLetter"/>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E305480"/>
    <w:multiLevelType w:val="hybridMultilevel"/>
    <w:tmpl w:val="CF9A0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BE0BCA"/>
    <w:multiLevelType w:val="hybridMultilevel"/>
    <w:tmpl w:val="37922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0"/>
  </w:num>
  <w:num w:numId="3">
    <w:abstractNumId w:val="22"/>
  </w:num>
  <w:num w:numId="4">
    <w:abstractNumId w:val="31"/>
  </w:num>
  <w:num w:numId="5">
    <w:abstractNumId w:val="6"/>
  </w:num>
  <w:num w:numId="6">
    <w:abstractNumId w:val="10"/>
  </w:num>
  <w:num w:numId="7">
    <w:abstractNumId w:val="34"/>
  </w:num>
  <w:num w:numId="8">
    <w:abstractNumId w:val="1"/>
  </w:num>
  <w:num w:numId="9">
    <w:abstractNumId w:val="19"/>
  </w:num>
  <w:num w:numId="10">
    <w:abstractNumId w:val="21"/>
  </w:num>
  <w:num w:numId="11">
    <w:abstractNumId w:val="32"/>
  </w:num>
  <w:num w:numId="12">
    <w:abstractNumId w:val="9"/>
  </w:num>
  <w:num w:numId="13">
    <w:abstractNumId w:val="35"/>
  </w:num>
  <w:num w:numId="14">
    <w:abstractNumId w:val="27"/>
  </w:num>
  <w:num w:numId="15">
    <w:abstractNumId w:val="25"/>
  </w:num>
  <w:num w:numId="16">
    <w:abstractNumId w:val="7"/>
  </w:num>
  <w:num w:numId="17">
    <w:abstractNumId w:val="14"/>
  </w:num>
  <w:num w:numId="18">
    <w:abstractNumId w:val="15"/>
  </w:num>
  <w:num w:numId="19">
    <w:abstractNumId w:val="0"/>
  </w:num>
  <w:num w:numId="20">
    <w:abstractNumId w:val="28"/>
  </w:num>
  <w:num w:numId="21">
    <w:abstractNumId w:val="12"/>
  </w:num>
  <w:num w:numId="22">
    <w:abstractNumId w:val="26"/>
  </w:num>
  <w:num w:numId="23">
    <w:abstractNumId w:val="3"/>
  </w:num>
  <w:num w:numId="24">
    <w:abstractNumId w:val="17"/>
  </w:num>
  <w:num w:numId="25">
    <w:abstractNumId w:val="8"/>
  </w:num>
  <w:num w:numId="26">
    <w:abstractNumId w:val="16"/>
  </w:num>
  <w:num w:numId="27">
    <w:abstractNumId w:val="13"/>
  </w:num>
  <w:num w:numId="28">
    <w:abstractNumId w:val="29"/>
  </w:num>
  <w:num w:numId="29">
    <w:abstractNumId w:val="33"/>
  </w:num>
  <w:num w:numId="30">
    <w:abstractNumId w:val="20"/>
  </w:num>
  <w:num w:numId="31">
    <w:abstractNumId w:val="4"/>
  </w:num>
  <w:num w:numId="32">
    <w:abstractNumId w:val="18"/>
  </w:num>
  <w:num w:numId="33">
    <w:abstractNumId w:val="11"/>
  </w:num>
  <w:num w:numId="34">
    <w:abstractNumId w:val="5"/>
  </w:num>
  <w:num w:numId="35">
    <w:abstractNumId w:val="2"/>
  </w:num>
  <w:num w:numId="36">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J Zamiska">
    <w15:presenceInfo w15:providerId="AD" w15:userId="S-1-5-21-4001582862-2409209175-1463259266-227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2B2F88"/>
    <w:rsid w:val="00004574"/>
    <w:rsid w:val="00015EE5"/>
    <w:rsid w:val="00021083"/>
    <w:rsid w:val="00021163"/>
    <w:rsid w:val="00026BC5"/>
    <w:rsid w:val="000275FC"/>
    <w:rsid w:val="00052FAA"/>
    <w:rsid w:val="000559CB"/>
    <w:rsid w:val="00056093"/>
    <w:rsid w:val="000674B6"/>
    <w:rsid w:val="0007103D"/>
    <w:rsid w:val="0007186A"/>
    <w:rsid w:val="00074976"/>
    <w:rsid w:val="00082B25"/>
    <w:rsid w:val="00095F87"/>
    <w:rsid w:val="000B3D6D"/>
    <w:rsid w:val="000C1915"/>
    <w:rsid w:val="000C2614"/>
    <w:rsid w:val="000C5D48"/>
    <w:rsid w:val="000D04CD"/>
    <w:rsid w:val="000D2C3A"/>
    <w:rsid w:val="000E235C"/>
    <w:rsid w:val="000F5FB5"/>
    <w:rsid w:val="00116719"/>
    <w:rsid w:val="0011783D"/>
    <w:rsid w:val="001252BA"/>
    <w:rsid w:val="00135D58"/>
    <w:rsid w:val="001444AD"/>
    <w:rsid w:val="00150D2D"/>
    <w:rsid w:val="00155657"/>
    <w:rsid w:val="0015649B"/>
    <w:rsid w:val="001719A9"/>
    <w:rsid w:val="00173343"/>
    <w:rsid w:val="001763F3"/>
    <w:rsid w:val="00177941"/>
    <w:rsid w:val="00181B04"/>
    <w:rsid w:val="00182EFE"/>
    <w:rsid w:val="001909D3"/>
    <w:rsid w:val="0019466A"/>
    <w:rsid w:val="00196E6C"/>
    <w:rsid w:val="00197510"/>
    <w:rsid w:val="001B6811"/>
    <w:rsid w:val="001C25B8"/>
    <w:rsid w:val="001C6DDA"/>
    <w:rsid w:val="001D0466"/>
    <w:rsid w:val="001D3070"/>
    <w:rsid w:val="001E3228"/>
    <w:rsid w:val="001E4939"/>
    <w:rsid w:val="001F050C"/>
    <w:rsid w:val="001F09F1"/>
    <w:rsid w:val="002051B7"/>
    <w:rsid w:val="0020534C"/>
    <w:rsid w:val="00210E08"/>
    <w:rsid w:val="0021529B"/>
    <w:rsid w:val="0025559C"/>
    <w:rsid w:val="002607F1"/>
    <w:rsid w:val="00262391"/>
    <w:rsid w:val="002842D2"/>
    <w:rsid w:val="00292E10"/>
    <w:rsid w:val="002A10C0"/>
    <w:rsid w:val="002A163D"/>
    <w:rsid w:val="002B2F88"/>
    <w:rsid w:val="002B5F06"/>
    <w:rsid w:val="002C5BA1"/>
    <w:rsid w:val="002C6172"/>
    <w:rsid w:val="002C6BE5"/>
    <w:rsid w:val="002C7108"/>
    <w:rsid w:val="002F5681"/>
    <w:rsid w:val="00300E25"/>
    <w:rsid w:val="00302F4C"/>
    <w:rsid w:val="00304AF3"/>
    <w:rsid w:val="00304D80"/>
    <w:rsid w:val="003242E9"/>
    <w:rsid w:val="00346109"/>
    <w:rsid w:val="00351EF3"/>
    <w:rsid w:val="00360036"/>
    <w:rsid w:val="00361B4C"/>
    <w:rsid w:val="003806A8"/>
    <w:rsid w:val="00387B57"/>
    <w:rsid w:val="003946D5"/>
    <w:rsid w:val="003B7470"/>
    <w:rsid w:val="003C67CE"/>
    <w:rsid w:val="003D213D"/>
    <w:rsid w:val="003D7826"/>
    <w:rsid w:val="003E34BD"/>
    <w:rsid w:val="003E7538"/>
    <w:rsid w:val="003F01D4"/>
    <w:rsid w:val="00401796"/>
    <w:rsid w:val="00405CF0"/>
    <w:rsid w:val="00416476"/>
    <w:rsid w:val="00417B7F"/>
    <w:rsid w:val="0042229F"/>
    <w:rsid w:val="004474BF"/>
    <w:rsid w:val="00450356"/>
    <w:rsid w:val="00453203"/>
    <w:rsid w:val="00461E6C"/>
    <w:rsid w:val="00467F28"/>
    <w:rsid w:val="00470710"/>
    <w:rsid w:val="00483E6C"/>
    <w:rsid w:val="00486400"/>
    <w:rsid w:val="0049653E"/>
    <w:rsid w:val="004A5AC0"/>
    <w:rsid w:val="004B2E33"/>
    <w:rsid w:val="004B36CD"/>
    <w:rsid w:val="004B3EB1"/>
    <w:rsid w:val="004C2969"/>
    <w:rsid w:val="004C3425"/>
    <w:rsid w:val="004C4FEE"/>
    <w:rsid w:val="004C7760"/>
    <w:rsid w:val="004D1F3B"/>
    <w:rsid w:val="004E4F86"/>
    <w:rsid w:val="004E6F2D"/>
    <w:rsid w:val="004E710B"/>
    <w:rsid w:val="004F505A"/>
    <w:rsid w:val="005046F6"/>
    <w:rsid w:val="00504812"/>
    <w:rsid w:val="0050503D"/>
    <w:rsid w:val="00505B01"/>
    <w:rsid w:val="00510688"/>
    <w:rsid w:val="00543137"/>
    <w:rsid w:val="00547765"/>
    <w:rsid w:val="005608C4"/>
    <w:rsid w:val="005807D1"/>
    <w:rsid w:val="00582A64"/>
    <w:rsid w:val="005838EE"/>
    <w:rsid w:val="00595CB0"/>
    <w:rsid w:val="005A09DC"/>
    <w:rsid w:val="005A1638"/>
    <w:rsid w:val="005B4384"/>
    <w:rsid w:val="005D567E"/>
    <w:rsid w:val="005F7224"/>
    <w:rsid w:val="006011B1"/>
    <w:rsid w:val="00604EF1"/>
    <w:rsid w:val="0060512D"/>
    <w:rsid w:val="0060517B"/>
    <w:rsid w:val="00605FA8"/>
    <w:rsid w:val="00612F4B"/>
    <w:rsid w:val="0061382A"/>
    <w:rsid w:val="0061420C"/>
    <w:rsid w:val="00617359"/>
    <w:rsid w:val="00625A01"/>
    <w:rsid w:val="006304C9"/>
    <w:rsid w:val="006320AC"/>
    <w:rsid w:val="00632B8B"/>
    <w:rsid w:val="006433BD"/>
    <w:rsid w:val="006436FB"/>
    <w:rsid w:val="0065288D"/>
    <w:rsid w:val="0066442E"/>
    <w:rsid w:val="00685007"/>
    <w:rsid w:val="00696BF5"/>
    <w:rsid w:val="006A3E29"/>
    <w:rsid w:val="006A5FA6"/>
    <w:rsid w:val="006B3518"/>
    <w:rsid w:val="006C1363"/>
    <w:rsid w:val="006D0ECB"/>
    <w:rsid w:val="006E0DE7"/>
    <w:rsid w:val="006E2575"/>
    <w:rsid w:val="006F40A3"/>
    <w:rsid w:val="00702860"/>
    <w:rsid w:val="00703126"/>
    <w:rsid w:val="00704B65"/>
    <w:rsid w:val="007055EB"/>
    <w:rsid w:val="00705A12"/>
    <w:rsid w:val="0070741A"/>
    <w:rsid w:val="00720B64"/>
    <w:rsid w:val="007230C8"/>
    <w:rsid w:val="007322AE"/>
    <w:rsid w:val="00735251"/>
    <w:rsid w:val="00740097"/>
    <w:rsid w:val="007411C6"/>
    <w:rsid w:val="007463C0"/>
    <w:rsid w:val="00755E58"/>
    <w:rsid w:val="00757E43"/>
    <w:rsid w:val="00761F9C"/>
    <w:rsid w:val="0078796C"/>
    <w:rsid w:val="00793684"/>
    <w:rsid w:val="00797C61"/>
    <w:rsid w:val="007A4E0B"/>
    <w:rsid w:val="007A5391"/>
    <w:rsid w:val="007A56B5"/>
    <w:rsid w:val="007B1127"/>
    <w:rsid w:val="007C21D1"/>
    <w:rsid w:val="007C3B62"/>
    <w:rsid w:val="007C6345"/>
    <w:rsid w:val="007D5BAB"/>
    <w:rsid w:val="007D651C"/>
    <w:rsid w:val="007E7531"/>
    <w:rsid w:val="007F55F7"/>
    <w:rsid w:val="008026E2"/>
    <w:rsid w:val="00804274"/>
    <w:rsid w:val="008047F4"/>
    <w:rsid w:val="00804A02"/>
    <w:rsid w:val="00805111"/>
    <w:rsid w:val="00810C6C"/>
    <w:rsid w:val="00820520"/>
    <w:rsid w:val="008261BE"/>
    <w:rsid w:val="0082648C"/>
    <w:rsid w:val="008264B0"/>
    <w:rsid w:val="008416D9"/>
    <w:rsid w:val="0084416A"/>
    <w:rsid w:val="0084687F"/>
    <w:rsid w:val="00856CA9"/>
    <w:rsid w:val="00870399"/>
    <w:rsid w:val="008722B4"/>
    <w:rsid w:val="00882F9F"/>
    <w:rsid w:val="00884252"/>
    <w:rsid w:val="00891876"/>
    <w:rsid w:val="008921E9"/>
    <w:rsid w:val="008974F6"/>
    <w:rsid w:val="008C3720"/>
    <w:rsid w:val="008C5DB5"/>
    <w:rsid w:val="008C79C5"/>
    <w:rsid w:val="008C7A63"/>
    <w:rsid w:val="008D0C8F"/>
    <w:rsid w:val="008D1DDF"/>
    <w:rsid w:val="008D2BA0"/>
    <w:rsid w:val="008F05C5"/>
    <w:rsid w:val="008F1373"/>
    <w:rsid w:val="008F4A6E"/>
    <w:rsid w:val="00900D21"/>
    <w:rsid w:val="00904200"/>
    <w:rsid w:val="00907559"/>
    <w:rsid w:val="009119FB"/>
    <w:rsid w:val="0091756E"/>
    <w:rsid w:val="00921285"/>
    <w:rsid w:val="00921BC6"/>
    <w:rsid w:val="00922345"/>
    <w:rsid w:val="00923776"/>
    <w:rsid w:val="00926B47"/>
    <w:rsid w:val="009320E1"/>
    <w:rsid w:val="00933367"/>
    <w:rsid w:val="00933426"/>
    <w:rsid w:val="00954E29"/>
    <w:rsid w:val="00955A28"/>
    <w:rsid w:val="009631E1"/>
    <w:rsid w:val="00975FE5"/>
    <w:rsid w:val="00977F65"/>
    <w:rsid w:val="0098082A"/>
    <w:rsid w:val="00987132"/>
    <w:rsid w:val="009900BC"/>
    <w:rsid w:val="009A1F04"/>
    <w:rsid w:val="009B2FC2"/>
    <w:rsid w:val="009B6683"/>
    <w:rsid w:val="009C5691"/>
    <w:rsid w:val="00A0473B"/>
    <w:rsid w:val="00A072C1"/>
    <w:rsid w:val="00A07B14"/>
    <w:rsid w:val="00A141E8"/>
    <w:rsid w:val="00A16583"/>
    <w:rsid w:val="00A23643"/>
    <w:rsid w:val="00A35BB4"/>
    <w:rsid w:val="00A36221"/>
    <w:rsid w:val="00A4083F"/>
    <w:rsid w:val="00A4771F"/>
    <w:rsid w:val="00A55FD9"/>
    <w:rsid w:val="00A63118"/>
    <w:rsid w:val="00A67051"/>
    <w:rsid w:val="00A7248F"/>
    <w:rsid w:val="00A75315"/>
    <w:rsid w:val="00A848A4"/>
    <w:rsid w:val="00A978CD"/>
    <w:rsid w:val="00AC70EC"/>
    <w:rsid w:val="00AD0A41"/>
    <w:rsid w:val="00AD1A3C"/>
    <w:rsid w:val="00AD7021"/>
    <w:rsid w:val="00AE11D7"/>
    <w:rsid w:val="00AE5CB9"/>
    <w:rsid w:val="00AE6C9E"/>
    <w:rsid w:val="00B04D55"/>
    <w:rsid w:val="00B063FB"/>
    <w:rsid w:val="00B06427"/>
    <w:rsid w:val="00B16C7A"/>
    <w:rsid w:val="00B206AE"/>
    <w:rsid w:val="00B22C0B"/>
    <w:rsid w:val="00B27156"/>
    <w:rsid w:val="00B2757D"/>
    <w:rsid w:val="00B31F74"/>
    <w:rsid w:val="00B45609"/>
    <w:rsid w:val="00B52B90"/>
    <w:rsid w:val="00B5642A"/>
    <w:rsid w:val="00B65BE4"/>
    <w:rsid w:val="00B66E00"/>
    <w:rsid w:val="00B7003F"/>
    <w:rsid w:val="00B763A9"/>
    <w:rsid w:val="00B928D4"/>
    <w:rsid w:val="00B974D3"/>
    <w:rsid w:val="00BA034D"/>
    <w:rsid w:val="00BA2585"/>
    <w:rsid w:val="00BC351B"/>
    <w:rsid w:val="00BE740B"/>
    <w:rsid w:val="00C05FDB"/>
    <w:rsid w:val="00C142FB"/>
    <w:rsid w:val="00C171E9"/>
    <w:rsid w:val="00C23A56"/>
    <w:rsid w:val="00C266AD"/>
    <w:rsid w:val="00C3552F"/>
    <w:rsid w:val="00C54503"/>
    <w:rsid w:val="00C56A1E"/>
    <w:rsid w:val="00C57EB6"/>
    <w:rsid w:val="00C61FCF"/>
    <w:rsid w:val="00C6694D"/>
    <w:rsid w:val="00C76AC8"/>
    <w:rsid w:val="00C77A5B"/>
    <w:rsid w:val="00C80077"/>
    <w:rsid w:val="00C80A2B"/>
    <w:rsid w:val="00C80B94"/>
    <w:rsid w:val="00C93C16"/>
    <w:rsid w:val="00CA0FF2"/>
    <w:rsid w:val="00CA0FFC"/>
    <w:rsid w:val="00CA3142"/>
    <w:rsid w:val="00CB1CD5"/>
    <w:rsid w:val="00CC1058"/>
    <w:rsid w:val="00CC1A7E"/>
    <w:rsid w:val="00CC7FB5"/>
    <w:rsid w:val="00CD3D68"/>
    <w:rsid w:val="00CD462C"/>
    <w:rsid w:val="00CE0163"/>
    <w:rsid w:val="00CE084F"/>
    <w:rsid w:val="00CF5206"/>
    <w:rsid w:val="00D01F79"/>
    <w:rsid w:val="00D1420C"/>
    <w:rsid w:val="00D25BB5"/>
    <w:rsid w:val="00D414F3"/>
    <w:rsid w:val="00D44FA0"/>
    <w:rsid w:val="00D556E3"/>
    <w:rsid w:val="00D5628C"/>
    <w:rsid w:val="00D74B08"/>
    <w:rsid w:val="00D92EBA"/>
    <w:rsid w:val="00D97092"/>
    <w:rsid w:val="00DB0435"/>
    <w:rsid w:val="00DB0DD1"/>
    <w:rsid w:val="00DC03C1"/>
    <w:rsid w:val="00DC5CE2"/>
    <w:rsid w:val="00DC7D88"/>
    <w:rsid w:val="00DD0C94"/>
    <w:rsid w:val="00DD4456"/>
    <w:rsid w:val="00DE0F5F"/>
    <w:rsid w:val="00DF0B05"/>
    <w:rsid w:val="00DF0D08"/>
    <w:rsid w:val="00DF1D2B"/>
    <w:rsid w:val="00E042F7"/>
    <w:rsid w:val="00E22317"/>
    <w:rsid w:val="00E25560"/>
    <w:rsid w:val="00E2795A"/>
    <w:rsid w:val="00E52D6C"/>
    <w:rsid w:val="00E621F4"/>
    <w:rsid w:val="00E76077"/>
    <w:rsid w:val="00E82DC1"/>
    <w:rsid w:val="00E872E5"/>
    <w:rsid w:val="00E87A3C"/>
    <w:rsid w:val="00E92794"/>
    <w:rsid w:val="00E94A5E"/>
    <w:rsid w:val="00E96772"/>
    <w:rsid w:val="00EA14B6"/>
    <w:rsid w:val="00EA5564"/>
    <w:rsid w:val="00EB0034"/>
    <w:rsid w:val="00EC1F50"/>
    <w:rsid w:val="00EC284C"/>
    <w:rsid w:val="00EC433F"/>
    <w:rsid w:val="00EC5A2A"/>
    <w:rsid w:val="00EC5C94"/>
    <w:rsid w:val="00EF435C"/>
    <w:rsid w:val="00F11881"/>
    <w:rsid w:val="00F14962"/>
    <w:rsid w:val="00F30733"/>
    <w:rsid w:val="00F33317"/>
    <w:rsid w:val="00F3524F"/>
    <w:rsid w:val="00F367CC"/>
    <w:rsid w:val="00F36CA4"/>
    <w:rsid w:val="00F41D1F"/>
    <w:rsid w:val="00F4689C"/>
    <w:rsid w:val="00F60650"/>
    <w:rsid w:val="00F66462"/>
    <w:rsid w:val="00F71BB1"/>
    <w:rsid w:val="00F71CAB"/>
    <w:rsid w:val="00F75CF9"/>
    <w:rsid w:val="00F8682B"/>
    <w:rsid w:val="00F8723B"/>
    <w:rsid w:val="00F92A0A"/>
    <w:rsid w:val="00F94DC1"/>
    <w:rsid w:val="00FC67EF"/>
    <w:rsid w:val="00FD2436"/>
    <w:rsid w:val="00FD27C5"/>
    <w:rsid w:val="00FD6CB0"/>
    <w:rsid w:val="00FF6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369"/>
        <o:r id="V:Rule2" type="connector" idref="#AutoShape 813"/>
        <o:r id="V:Rule3" type="connector" idref="#AutoShape 830"/>
        <o:r id="V:Rule4" type="connector" idref="#AutoShape 387"/>
        <o:r id="V:Rule5" type="connector" idref="#AutoShape 935"/>
        <o:r id="V:Rule6" type="connector" idref="#AutoShape 807"/>
        <o:r id="V:Rule7" type="connector" idref="#AutoShape 355"/>
        <o:r id="V:Rule8" type="connector" idref="#AutoShape 854"/>
        <o:r id="V:Rule9" type="connector" idref="#AutoShape 940"/>
        <o:r id="V:Rule10" type="connector" idref="#AutoShape 47"/>
        <o:r id="V:Rule11" type="connector" idref="#AutoShape 11"/>
        <o:r id="V:Rule12" type="connector" idref="#Straight Arrow Connector 23"/>
        <o:r id="V:Rule13" type="connector" idref="#AutoShape 796"/>
        <o:r id="V:Rule14" type="connector" idref="#AutoShape 941"/>
        <o:r id="V:Rule15" type="connector" idref="#AutoShape 13"/>
        <o:r id="V:Rule16" type="connector" idref="#AutoShape 872"/>
        <o:r id="V:Rule17" type="connector" idref="#AutoShape 882"/>
        <o:r id="V:Rule18" type="connector" idref="#AutoShape 368"/>
        <o:r id="V:Rule19" type="connector" idref="#AutoShape 780"/>
        <o:r id="V:Rule20" type="connector" idref="#AutoShape 365"/>
        <o:r id="V:Rule21" type="connector" idref="#AutoShape 381"/>
        <o:r id="V:Rule22" type="connector" idref="#AutoShape 16"/>
        <o:r id="V:Rule23" type="connector" idref="#AutoShape 930"/>
        <o:r id="V:Rule24" type="connector" idref="#AutoShape 822"/>
        <o:r id="V:Rule25" type="connector" idref="#AutoShape 401"/>
        <o:r id="V:Rule26" type="connector" idref="#AutoShape 801"/>
        <o:r id="V:Rule27" type="connector" idref="#AutoShape 366"/>
        <o:r id="V:Rule28" type="connector" idref="#AutoShape 867"/>
        <o:r id="V:Rule29" type="connector" idref="#AutoShape 785"/>
        <o:r id="V:Rule30" type="connector" idref="#AutoShape 49"/>
        <o:r id="V:Rule31" type="connector" idref="#AutoShape 70"/>
        <o:r id="V:Rule32" type="connector" idref="#AutoShape 773"/>
        <o:r id="V:Rule33" type="connector" idref="#AutoShape 782"/>
        <o:r id="V:Rule34" type="connector" idref="#AutoShape 804"/>
        <o:r id="V:Rule35" type="connector" idref="#AutoShape 905"/>
        <o:r id="V:Rule36" type="connector" idref="#AutoShape 28"/>
        <o:r id="V:Rule37" type="connector" idref="#AutoShape 763"/>
        <o:r id="V:Rule38" type="connector" idref="#AutoShape 825"/>
        <o:r id="V:Rule39" type="connector" idref="#AutoShape 899"/>
        <o:r id="V:Rule40" type="connector" idref="#AutoShape 816"/>
        <o:r id="V:Rule41" type="connector" idref="#AutoShape 928"/>
        <o:r id="V:Rule42" type="connector" idref="#AutoShape 875"/>
        <o:r id="V:Rule43" type="connector" idref="#AutoShape 15"/>
        <o:r id="V:Rule44" type="connector" idref="#AutoShape 350"/>
        <o:r id="V:Rule45" type="connector" idref="#AutoShape 815"/>
        <o:r id="V:Rule46" type="connector" idref="#AutoShape 342"/>
        <o:r id="V:Rule47" type="connector" idref="#AutoShape 831"/>
        <o:r id="V:Rule48" type="connector" idref="#AutoShape 357"/>
        <o:r id="V:Rule49" type="connector" idref="#AutoShape 795"/>
        <o:r id="V:Rule50" type="connector" idref="#AutoShape 373"/>
        <o:r id="V:Rule51" type="connector" idref="#Straight Arrow Connector 7"/>
        <o:r id="V:Rule52" type="connector" idref="#AutoShape 839"/>
        <o:r id="V:Rule53" type="connector" idref="#AutoShape 76"/>
        <o:r id="V:Rule54" type="connector" idref="#AutoShape 354"/>
        <o:r id="V:Rule55" type="connector" idref="#AutoShape 835"/>
        <o:r id="V:Rule56" type="connector" idref="#Straight Arrow Connector 12"/>
        <o:r id="V:Rule57" type="connector" idref="#AutoShape 73"/>
        <o:r id="V:Rule58" type="connector" idref="#AutoShape 79"/>
        <o:r id="V:Rule59" type="connector" idref="#AutoShape 851"/>
        <o:r id="V:Rule60" type="connector" idref="#AutoShape 72"/>
        <o:r id="V:Rule61" type="connector" idref="#AutoShape 834"/>
        <o:r id="V:Rule62" type="connector" idref="#AutoShape 46"/>
        <o:r id="V:Rule63" type="connector" idref="#AutoShape 920"/>
        <o:r id="V:Rule64" type="connector" idref="#AutoShape 812"/>
        <o:r id="V:Rule65" type="connector" idref="#AutoShape 343"/>
        <o:r id="V:Rule66" type="connector" idref="#AutoShape 846"/>
        <o:r id="V:Rule67" type="connector" idref="#AutoShape 832"/>
        <o:r id="V:Rule68" type="connector" idref="#AutoShape 352"/>
        <o:r id="V:Rule69" type="connector" idref="#AutoShape 391"/>
        <o:r id="V:Rule70" type="connector" idref="#AutoShape 912"/>
        <o:r id="V:Rule71" type="connector" idref="#AutoShape 937"/>
        <o:r id="V:Rule72" type="connector" idref="#AutoShape 817"/>
        <o:r id="V:Rule73" type="connector" idref="#AutoShape 382"/>
        <o:r id="V:Rule74" type="connector" idref="#AutoShape 929"/>
        <o:r id="V:Rule75" type="connector" idref="#AutoShape 942"/>
        <o:r id="V:Rule76" type="connector" idref="#AutoShape 819"/>
        <o:r id="V:Rule77" type="connector" idref="#AutoShape 843"/>
        <o:r id="V:Rule78" type="connector" idref="#AutoShape 10"/>
        <o:r id="V:Rule79" type="connector" idref="#AutoShape 879"/>
        <o:r id="V:Rule80" type="connector" idref="#AutoShape 353"/>
        <o:r id="V:Rule81" type="connector" idref="#AutoShape 54"/>
        <o:r id="V:Rule82" type="connector" idref="#AutoShape 809"/>
        <o:r id="V:Rule83" type="connector" idref="#AutoShape 77"/>
        <o:r id="V:Rule84" type="connector" idref="#AutoShape 394"/>
        <o:r id="V:Rule85" type="connector" idref="#AutoShape 375"/>
        <o:r id="V:Rule86" type="connector" idref="#Straight Arrow Connector 16"/>
        <o:r id="V:Rule87" type="connector" idref="#AutoShape 837"/>
        <o:r id="V:Rule88" type="connector" idref="#AutoShape 833"/>
        <o:r id="V:Rule89" type="connector" idref="#AutoShape 75"/>
        <o:r id="V:Rule90" type="connector" idref="#AutoShape 30"/>
        <o:r id="V:Rule91" type="connector" idref="#AutoShape 923"/>
        <o:r id="V:Rule92" type="connector" idref="#AutoShape 814"/>
        <o:r id="V:Rule93" type="connector" idref="#AutoShape 828"/>
        <o:r id="V:Rule94" type="connector" idref="#AutoShape 896"/>
        <o:r id="V:Rule95" type="connector" idref="#AutoShape 850"/>
        <o:r id="V:Rule96" type="connector" idref="#AutoShape 784"/>
        <o:r id="V:Rule97" type="connector" idref="#AutoShape 836"/>
        <o:r id="V:Rule98" type="connector" idref="#AutoShape 840"/>
        <o:r id="V:Rule99" type="connector" idref="#Straight Arrow Connector 17"/>
        <o:r id="V:Rule100" type="connector" idref="#AutoShape 17"/>
        <o:r id="V:Rule101" type="connector" idref="#AutoShape 55"/>
        <o:r id="V:Rule102" type="connector" idref="#AutoShape 370"/>
        <o:r id="V:Rule103" type="connector" idref="#AutoShape 776"/>
        <o:r id="V:Rule104" type="connector" idref="#AutoShape 927"/>
        <o:r id="V:Rule105" type="connector" idref="#AutoShape 888"/>
        <o:r id="V:Rule106" type="connector" idref="#AutoShape 921"/>
        <o:r id="V:Rule107" type="connector" idref="#AutoShape 853"/>
        <o:r id="V:Rule108" type="connector" idref="#AutoShape 918"/>
        <o:r id="V:Rule109" type="connector" idref="#AutoShape 910"/>
        <o:r id="V:Rule110" type="connector" idref="#AutoShape 938"/>
        <o:r id="V:Rule111" type="connector" idref="#AutoShape 50"/>
        <o:r id="V:Rule112" type="connector" idref="#AutoShape 383"/>
        <o:r id="V:Rule113" type="connector" idref="#AutoShape 374"/>
        <o:r id="V:Rule114" type="connector" idref="#AutoShape 829"/>
        <o:r id="V:Rule115" type="connector" idref="#AutoShape 885"/>
        <o:r id="V:Rule116" type="connector" idref="#AutoShape 78"/>
        <o:r id="V:Rule117" type="connector" idref="#AutoShape 811"/>
        <o:r id="V:Rule118" type="connector" idref="#AutoShape 823"/>
        <o:r id="V:Rule119" type="connector" idref="#AutoShape 874"/>
        <o:r id="V:Rule120" type="connector" idref="#AutoShape 788"/>
        <o:r id="V:Rule121" type="connector" idref="#AutoShape 820"/>
        <o:r id="V:Rule122" type="connector" idref="#AutoShape 895"/>
        <o:r id="V:Rule123" type="connector" idref="#Straight Arrow Connector 10"/>
        <o:r id="V:Rule124" type="connector" idref="#AutoShape 915"/>
        <o:r id="V:Rule125" type="connector" idref="#AutoShape 805"/>
        <o:r id="V:Rule126" type="connector" idref="#AutoShape 862"/>
        <o:r id="V:Rule127" type="connector" idref="#AutoShape 826"/>
        <o:r id="V:Rule128" type="connector" idref="#AutoShape 821"/>
        <o:r id="V:Rule129" type="connector" idref="#AutoShape 793"/>
        <o:r id="V:Rule130" type="connector" idref="#AutoShape 349"/>
        <o:r id="V:Rule131" type="connector" idref="#AutoShape 406"/>
        <o:r id="V:Rule132" type="connector" idref="#AutoShape 402"/>
        <o:r id="V:Rule133" type="connector" idref="#AutoShape 913"/>
        <o:r id="V:Rule134" type="connector" idref="#Straight Arrow Connector 5"/>
        <o:r id="V:Rule135" type="connector" idref="#AutoShape 900"/>
        <o:r id="V:Rule136" type="connector" idref="#AutoShape 802"/>
        <o:r id="V:Rule137" type="connector" idref="#AutoShape 29"/>
        <o:r id="V:Rule138" type="connector" idref="#AutoShape 385"/>
        <o:r id="V:Rule139" type="connector" idref="#AutoShape 765"/>
        <o:r id="V:Rule140" type="connector" idref="#AutoShape 364"/>
        <o:r id="V:Rule141" type="connector" idref="#AutoShape 934"/>
        <o:r id="V:Rule142" type="connector" idref="#AutoShape 845"/>
        <o:r id="V:Rule143" type="connector" idref="#AutoShape 808"/>
        <o:r id="V:Rule144" type="connector" idref="#AutoShape 860"/>
        <o:r id="V:Rule145" type="connector" idref="#AutoShape 786"/>
        <o:r id="V:Rule146" type="connector" idref="#AutoShape 868"/>
        <o:r id="V:Rule147" type="connector" idref="#AutoShape 346"/>
        <o:r id="V:Rule148" type="connector" idref="#AutoShape 838"/>
        <o:r id="V:Rule149" type="connector" idref="#AutoShape 887"/>
        <o:r id="V:Rule150" type="connector" idref="#AutoShape 779"/>
        <o:r id="V:Rule151" type="connector" idref="#Straight Arrow Connector 14"/>
        <o:r id="V:Rule152" type="connector" idref="#AutoShape 761"/>
        <o:r id="V:Rule153" type="connector" idref="#AutoShape 390"/>
        <o:r id="V:Rule154" type="connector" idref="#AutoShape 379"/>
        <o:r id="V:Rule155" type="connector" idref="#AutoShape 71"/>
        <o:r id="V:Rule156" type="connector" idref="#AutoShape 74"/>
        <o:r id="V:Rule157" type="connector" idref="#AutoShape 827"/>
        <o:r id="V:Rule158" type="connector" idref="#AutoShape 9"/>
        <o:r id="V:Rule159" type="connector" idref="#AutoShape 883"/>
        <o:r id="V:Rule160" type="connector" idref="#AutoShape 806"/>
        <o:r id="V:Rule161" type="connector" idref="#AutoShape 911"/>
        <o:r id="V:Rule162" type="connector" idref="#AutoShape 873"/>
        <o:r id="V:Rule163" type="connector" idref="#AutoShape 764"/>
        <o:r id="V:Rule164" type="connector" idref="#AutoShape 787"/>
        <o:r id="V:Rule165" type="connector" idref="#AutoShape 774"/>
        <o:r id="V:Rule166" type="connector" idref="#AutoShape 818"/>
        <o:r id="V:Rule167" type="connector" idref="#AutoShape 798"/>
        <o:r id="V:Rule168" type="connector" idref="#AutoShape 893"/>
        <o:r id="V:Rule169" type="connector" idref="#AutoShape 12"/>
        <o:r id="V:Rule170" type="connector" idref="#AutoShape 56"/>
        <o:r id="V:Rule171" type="connector" idref="#AutoShape 789"/>
        <o:r id="V:Rule172" type="connector" idref="#AutoShape 361"/>
        <o:r id="V:Rule173" type="connector" idref="#AutoShape 392"/>
        <o:r id="V:Rule174" type="connector" idref="#AutoShape 367"/>
        <o:r id="V:Rule175" type="connector" idref="#AutoShape 783"/>
        <o:r id="V:Rule176" type="connector" idref="#AutoShape 380"/>
        <o:r id="V:Rule177" type="connector" idref="#AutoShape 58"/>
        <o:r id="V:Rule178" type="connector" idref="#AutoShape 906"/>
        <o:r id="V:Rule179" type="connector" idref="#AutoShape 861"/>
        <o:r id="V:Rule180" type="connector" idref="#AutoShape 14"/>
        <o:r id="V:Rule181" type="connector" idref="#AutoShape 31"/>
        <o:r id="V:Rule182" type="connector" idref="#AutoShape 856"/>
        <o:r id="V:Rule183" type="connector" idref="#AutoShape 356"/>
        <o:r id="V:Rule184" type="connector" idref="#AutoShape 376"/>
        <o:r id="V:Rule185" type="connector" idref="#AutoShape 894"/>
        <o:r id="V:Rule186" type="connector" idref="#AutoShape 48"/>
        <o:r id="V:Rule187" type="connector" idref="#AutoShape 844"/>
        <o:r id="V:Rule188" type="connector" idref="#AutoShape 863"/>
        <o:r id="V:Rule189" type="connector" idref="#AutoShape 338"/>
        <o:r id="V:Rule190" type="connector" idref="#AutoShape 890"/>
        <o:r id="V:Rule191" type="connector" idref="#AutoShape 880"/>
        <o:r id="V:Rule192" type="connector" idref="#AutoShape 902"/>
      </o:rules>
    </o:shapelayout>
  </w:shapeDefaults>
  <w:decimalSymbol w:val="."/>
  <w:listSeparator w:val=","/>
  <w14:docId w14:val="28A41CCA"/>
  <w15:docId w15:val="{4479CF38-3B1F-4E3F-BF20-45907FC19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F88"/>
    <w:rPr>
      <w:sz w:val="20"/>
      <w:szCs w:val="20"/>
    </w:rPr>
  </w:style>
  <w:style w:type="paragraph" w:styleId="Heading1">
    <w:name w:val="heading 1"/>
    <w:basedOn w:val="Normal"/>
    <w:next w:val="Normal"/>
    <w:link w:val="Heading1Char"/>
    <w:uiPriority w:val="9"/>
    <w:qFormat/>
    <w:rsid w:val="002B2F88"/>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B2F88"/>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B2F88"/>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B2F88"/>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2B2F88"/>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2B2F88"/>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2B2F88"/>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2B2F8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2F8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2F88"/>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2B2F88"/>
    <w:rPr>
      <w:caps/>
      <w:spacing w:val="15"/>
      <w:shd w:val="clear" w:color="auto" w:fill="DBE5F1" w:themeFill="accent1" w:themeFillTint="33"/>
    </w:rPr>
  </w:style>
  <w:style w:type="character" w:customStyle="1" w:styleId="Heading3Char">
    <w:name w:val="Heading 3 Char"/>
    <w:basedOn w:val="DefaultParagraphFont"/>
    <w:link w:val="Heading3"/>
    <w:uiPriority w:val="9"/>
    <w:rsid w:val="002B2F88"/>
    <w:rPr>
      <w:caps/>
      <w:color w:val="243F60" w:themeColor="accent1" w:themeShade="7F"/>
      <w:spacing w:val="15"/>
    </w:rPr>
  </w:style>
  <w:style w:type="character" w:customStyle="1" w:styleId="Heading4Char">
    <w:name w:val="Heading 4 Char"/>
    <w:basedOn w:val="DefaultParagraphFont"/>
    <w:link w:val="Heading4"/>
    <w:uiPriority w:val="9"/>
    <w:rsid w:val="002B2F88"/>
    <w:rPr>
      <w:caps/>
      <w:color w:val="365F91" w:themeColor="accent1" w:themeShade="BF"/>
      <w:spacing w:val="10"/>
    </w:rPr>
  </w:style>
  <w:style w:type="character" w:customStyle="1" w:styleId="Heading5Char">
    <w:name w:val="Heading 5 Char"/>
    <w:basedOn w:val="DefaultParagraphFont"/>
    <w:link w:val="Heading5"/>
    <w:uiPriority w:val="9"/>
    <w:rsid w:val="002B2F88"/>
    <w:rPr>
      <w:caps/>
      <w:color w:val="365F91" w:themeColor="accent1" w:themeShade="BF"/>
      <w:spacing w:val="10"/>
    </w:rPr>
  </w:style>
  <w:style w:type="character" w:customStyle="1" w:styleId="Heading6Char">
    <w:name w:val="Heading 6 Char"/>
    <w:basedOn w:val="DefaultParagraphFont"/>
    <w:link w:val="Heading6"/>
    <w:uiPriority w:val="9"/>
    <w:semiHidden/>
    <w:rsid w:val="002B2F88"/>
    <w:rPr>
      <w:caps/>
      <w:color w:val="365F91" w:themeColor="accent1" w:themeShade="BF"/>
      <w:spacing w:val="10"/>
    </w:rPr>
  </w:style>
  <w:style w:type="character" w:customStyle="1" w:styleId="Heading7Char">
    <w:name w:val="Heading 7 Char"/>
    <w:basedOn w:val="DefaultParagraphFont"/>
    <w:link w:val="Heading7"/>
    <w:uiPriority w:val="9"/>
    <w:semiHidden/>
    <w:rsid w:val="002B2F88"/>
    <w:rPr>
      <w:caps/>
      <w:color w:val="365F91" w:themeColor="accent1" w:themeShade="BF"/>
      <w:spacing w:val="10"/>
    </w:rPr>
  </w:style>
  <w:style w:type="character" w:customStyle="1" w:styleId="Heading8Char">
    <w:name w:val="Heading 8 Char"/>
    <w:basedOn w:val="DefaultParagraphFont"/>
    <w:link w:val="Heading8"/>
    <w:uiPriority w:val="9"/>
    <w:semiHidden/>
    <w:rsid w:val="002B2F88"/>
    <w:rPr>
      <w:caps/>
      <w:spacing w:val="10"/>
      <w:sz w:val="18"/>
      <w:szCs w:val="18"/>
    </w:rPr>
  </w:style>
  <w:style w:type="character" w:customStyle="1" w:styleId="Heading9Char">
    <w:name w:val="Heading 9 Char"/>
    <w:basedOn w:val="DefaultParagraphFont"/>
    <w:link w:val="Heading9"/>
    <w:uiPriority w:val="9"/>
    <w:semiHidden/>
    <w:rsid w:val="002B2F88"/>
    <w:rPr>
      <w:i/>
      <w:caps/>
      <w:spacing w:val="10"/>
      <w:sz w:val="18"/>
      <w:szCs w:val="18"/>
    </w:rPr>
  </w:style>
  <w:style w:type="paragraph" w:styleId="Caption">
    <w:name w:val="caption"/>
    <w:basedOn w:val="Normal"/>
    <w:next w:val="Normal"/>
    <w:uiPriority w:val="35"/>
    <w:unhideWhenUsed/>
    <w:qFormat/>
    <w:rsid w:val="002B2F88"/>
    <w:rPr>
      <w:b/>
      <w:bCs/>
      <w:color w:val="365F91" w:themeColor="accent1" w:themeShade="BF"/>
      <w:sz w:val="16"/>
      <w:szCs w:val="16"/>
    </w:rPr>
  </w:style>
  <w:style w:type="paragraph" w:styleId="Title">
    <w:name w:val="Title"/>
    <w:basedOn w:val="Normal"/>
    <w:next w:val="Normal"/>
    <w:link w:val="TitleChar"/>
    <w:uiPriority w:val="10"/>
    <w:qFormat/>
    <w:rsid w:val="002B2F88"/>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2B2F88"/>
    <w:rPr>
      <w:caps/>
      <w:color w:val="4F81BD" w:themeColor="accent1"/>
      <w:spacing w:val="10"/>
      <w:kern w:val="28"/>
      <w:sz w:val="52"/>
      <w:szCs w:val="52"/>
    </w:rPr>
  </w:style>
  <w:style w:type="paragraph" w:styleId="Subtitle">
    <w:name w:val="Subtitle"/>
    <w:basedOn w:val="Normal"/>
    <w:next w:val="Normal"/>
    <w:link w:val="SubtitleChar"/>
    <w:uiPriority w:val="11"/>
    <w:qFormat/>
    <w:rsid w:val="002B2F88"/>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2F88"/>
    <w:rPr>
      <w:caps/>
      <w:color w:val="595959" w:themeColor="text1" w:themeTint="A6"/>
      <w:spacing w:val="10"/>
      <w:sz w:val="24"/>
      <w:szCs w:val="24"/>
    </w:rPr>
  </w:style>
  <w:style w:type="character" w:styleId="Strong">
    <w:name w:val="Strong"/>
    <w:uiPriority w:val="22"/>
    <w:qFormat/>
    <w:rsid w:val="002B2F88"/>
    <w:rPr>
      <w:b/>
      <w:bCs/>
    </w:rPr>
  </w:style>
  <w:style w:type="character" w:styleId="Emphasis">
    <w:name w:val="Emphasis"/>
    <w:uiPriority w:val="20"/>
    <w:qFormat/>
    <w:rsid w:val="002B2F88"/>
    <w:rPr>
      <w:caps/>
      <w:color w:val="243F60" w:themeColor="accent1" w:themeShade="7F"/>
      <w:spacing w:val="5"/>
    </w:rPr>
  </w:style>
  <w:style w:type="paragraph" w:styleId="NoSpacing">
    <w:name w:val="No Spacing"/>
    <w:basedOn w:val="Normal"/>
    <w:link w:val="NoSpacingChar"/>
    <w:qFormat/>
    <w:rsid w:val="002B2F88"/>
    <w:pPr>
      <w:spacing w:before="0" w:after="0" w:line="240" w:lineRule="auto"/>
    </w:pPr>
  </w:style>
  <w:style w:type="character" w:customStyle="1" w:styleId="NoSpacingChar">
    <w:name w:val="No Spacing Char"/>
    <w:basedOn w:val="DefaultParagraphFont"/>
    <w:link w:val="NoSpacing"/>
    <w:rsid w:val="002B2F88"/>
    <w:rPr>
      <w:sz w:val="20"/>
      <w:szCs w:val="20"/>
    </w:rPr>
  </w:style>
  <w:style w:type="paragraph" w:styleId="ListParagraph">
    <w:name w:val="List Paragraph"/>
    <w:basedOn w:val="Normal"/>
    <w:uiPriority w:val="34"/>
    <w:qFormat/>
    <w:rsid w:val="002B2F88"/>
    <w:pPr>
      <w:ind w:left="720"/>
      <w:contextualSpacing/>
    </w:pPr>
  </w:style>
  <w:style w:type="paragraph" w:styleId="Quote">
    <w:name w:val="Quote"/>
    <w:basedOn w:val="Normal"/>
    <w:next w:val="Normal"/>
    <w:link w:val="QuoteChar"/>
    <w:uiPriority w:val="29"/>
    <w:qFormat/>
    <w:rsid w:val="002B2F88"/>
    <w:rPr>
      <w:i/>
      <w:iCs/>
    </w:rPr>
  </w:style>
  <w:style w:type="character" w:customStyle="1" w:styleId="QuoteChar">
    <w:name w:val="Quote Char"/>
    <w:basedOn w:val="DefaultParagraphFont"/>
    <w:link w:val="Quote"/>
    <w:uiPriority w:val="29"/>
    <w:rsid w:val="002B2F88"/>
    <w:rPr>
      <w:i/>
      <w:iCs/>
      <w:sz w:val="20"/>
      <w:szCs w:val="20"/>
    </w:rPr>
  </w:style>
  <w:style w:type="paragraph" w:styleId="IntenseQuote">
    <w:name w:val="Intense Quote"/>
    <w:basedOn w:val="Normal"/>
    <w:next w:val="Normal"/>
    <w:link w:val="IntenseQuoteChar"/>
    <w:uiPriority w:val="30"/>
    <w:qFormat/>
    <w:rsid w:val="002B2F88"/>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2B2F88"/>
    <w:rPr>
      <w:i/>
      <w:iCs/>
      <w:color w:val="4F81BD" w:themeColor="accent1"/>
      <w:sz w:val="20"/>
      <w:szCs w:val="20"/>
    </w:rPr>
  </w:style>
  <w:style w:type="character" w:styleId="SubtleEmphasis">
    <w:name w:val="Subtle Emphasis"/>
    <w:uiPriority w:val="19"/>
    <w:qFormat/>
    <w:rsid w:val="002B2F88"/>
    <w:rPr>
      <w:i/>
      <w:iCs/>
      <w:color w:val="243F60" w:themeColor="accent1" w:themeShade="7F"/>
    </w:rPr>
  </w:style>
  <w:style w:type="character" w:styleId="IntenseEmphasis">
    <w:name w:val="Intense Emphasis"/>
    <w:uiPriority w:val="21"/>
    <w:qFormat/>
    <w:rsid w:val="002B2F88"/>
    <w:rPr>
      <w:b/>
      <w:bCs/>
      <w:caps/>
      <w:color w:val="243F60" w:themeColor="accent1" w:themeShade="7F"/>
      <w:spacing w:val="10"/>
    </w:rPr>
  </w:style>
  <w:style w:type="character" w:styleId="SubtleReference">
    <w:name w:val="Subtle Reference"/>
    <w:uiPriority w:val="31"/>
    <w:qFormat/>
    <w:rsid w:val="002B2F88"/>
    <w:rPr>
      <w:b/>
      <w:bCs/>
      <w:color w:val="4F81BD" w:themeColor="accent1"/>
    </w:rPr>
  </w:style>
  <w:style w:type="character" w:styleId="IntenseReference">
    <w:name w:val="Intense Reference"/>
    <w:uiPriority w:val="32"/>
    <w:qFormat/>
    <w:rsid w:val="002B2F88"/>
    <w:rPr>
      <w:b/>
      <w:bCs/>
      <w:i/>
      <w:iCs/>
      <w:caps/>
      <w:color w:val="4F81BD" w:themeColor="accent1"/>
    </w:rPr>
  </w:style>
  <w:style w:type="character" w:styleId="BookTitle">
    <w:name w:val="Book Title"/>
    <w:uiPriority w:val="33"/>
    <w:qFormat/>
    <w:rsid w:val="002B2F88"/>
    <w:rPr>
      <w:b/>
      <w:bCs/>
      <w:i/>
      <w:iCs/>
      <w:spacing w:val="9"/>
    </w:rPr>
  </w:style>
  <w:style w:type="paragraph" w:styleId="TOCHeading">
    <w:name w:val="TOC Heading"/>
    <w:basedOn w:val="Heading1"/>
    <w:next w:val="Normal"/>
    <w:uiPriority w:val="39"/>
    <w:semiHidden/>
    <w:unhideWhenUsed/>
    <w:qFormat/>
    <w:rsid w:val="002B2F88"/>
    <w:pPr>
      <w:outlineLvl w:val="9"/>
    </w:pPr>
  </w:style>
  <w:style w:type="paragraph" w:styleId="DocumentMap">
    <w:name w:val="Document Map"/>
    <w:basedOn w:val="Normal"/>
    <w:link w:val="DocumentMapChar"/>
    <w:uiPriority w:val="99"/>
    <w:semiHidden/>
    <w:unhideWhenUsed/>
    <w:rsid w:val="00F11881"/>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11881"/>
    <w:rPr>
      <w:rFonts w:ascii="Tahoma" w:hAnsi="Tahoma" w:cs="Tahoma"/>
      <w:sz w:val="16"/>
      <w:szCs w:val="16"/>
    </w:rPr>
  </w:style>
  <w:style w:type="table" w:styleId="TableGrid">
    <w:name w:val="Table Grid"/>
    <w:basedOn w:val="TableNormal"/>
    <w:uiPriority w:val="59"/>
    <w:rsid w:val="000C5D4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D702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021"/>
    <w:rPr>
      <w:rFonts w:ascii="Tahoma" w:hAnsi="Tahoma" w:cs="Tahoma"/>
      <w:sz w:val="16"/>
      <w:szCs w:val="16"/>
    </w:rPr>
  </w:style>
  <w:style w:type="table" w:customStyle="1" w:styleId="LightList-Accent11">
    <w:name w:val="Light List - Accent 11"/>
    <w:basedOn w:val="TableNormal"/>
    <w:uiPriority w:val="61"/>
    <w:rsid w:val="000559CB"/>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1">
    <w:name w:val="Light List1"/>
    <w:basedOn w:val="TableNormal"/>
    <w:uiPriority w:val="61"/>
    <w:rsid w:val="000559CB"/>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1">
    <w:name w:val="Medium Grid 1 Accent 1"/>
    <w:basedOn w:val="TableNormal"/>
    <w:uiPriority w:val="67"/>
    <w:rsid w:val="000559CB"/>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Header">
    <w:name w:val="header"/>
    <w:basedOn w:val="Normal"/>
    <w:link w:val="HeaderChar"/>
    <w:uiPriority w:val="99"/>
    <w:unhideWhenUsed/>
    <w:rsid w:val="00E7607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6077"/>
    <w:rPr>
      <w:sz w:val="20"/>
      <w:szCs w:val="20"/>
    </w:rPr>
  </w:style>
  <w:style w:type="paragraph" w:styleId="Footer">
    <w:name w:val="footer"/>
    <w:basedOn w:val="Normal"/>
    <w:link w:val="FooterChar"/>
    <w:uiPriority w:val="99"/>
    <w:semiHidden/>
    <w:unhideWhenUsed/>
    <w:rsid w:val="00E76077"/>
    <w:pPr>
      <w:tabs>
        <w:tab w:val="center" w:pos="4680"/>
        <w:tab w:val="right" w:pos="9360"/>
      </w:tabs>
      <w:spacing w:before="0" w:after="0" w:line="240" w:lineRule="auto"/>
    </w:pPr>
  </w:style>
  <w:style w:type="character" w:customStyle="1" w:styleId="FooterChar">
    <w:name w:val="Footer Char"/>
    <w:basedOn w:val="DefaultParagraphFont"/>
    <w:link w:val="Footer"/>
    <w:uiPriority w:val="99"/>
    <w:semiHidden/>
    <w:rsid w:val="00E76077"/>
    <w:rPr>
      <w:sz w:val="20"/>
      <w:szCs w:val="20"/>
    </w:rPr>
  </w:style>
  <w:style w:type="paragraph" w:customStyle="1" w:styleId="Default">
    <w:name w:val="Default"/>
    <w:rsid w:val="00C80B94"/>
    <w:pPr>
      <w:autoSpaceDE w:val="0"/>
      <w:autoSpaceDN w:val="0"/>
      <w:adjustRightInd w:val="0"/>
      <w:spacing w:before="0" w:after="0" w:line="240" w:lineRule="auto"/>
    </w:pPr>
    <w:rPr>
      <w:rFonts w:ascii="Times New Roman" w:eastAsiaTheme="minorHAnsi" w:hAnsi="Times New Roman" w:cs="Times New Roman"/>
      <w:color w:val="000000"/>
      <w:sz w:val="24"/>
      <w:szCs w:val="24"/>
      <w:lang w:bidi="ar-SA"/>
    </w:rPr>
  </w:style>
  <w:style w:type="table" w:customStyle="1" w:styleId="GridTable1Light-Accent11">
    <w:name w:val="Grid Table 1 Light - Accent 11"/>
    <w:basedOn w:val="TableNormal"/>
    <w:uiPriority w:val="46"/>
    <w:rsid w:val="007C21D1"/>
    <w:pPr>
      <w:spacing w:before="0" w:after="0" w:line="240" w:lineRule="auto"/>
    </w:pPr>
    <w:rPr>
      <w:rFonts w:eastAsiaTheme="minorHAnsi"/>
      <w:lang w:bidi="ar-SA"/>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65288D"/>
    <w:pPr>
      <w:spacing w:before="0" w:after="0" w:line="240" w:lineRule="auto"/>
    </w:pPr>
    <w:rPr>
      <w:rFonts w:eastAsiaTheme="minorHAnsi"/>
      <w:lang w:bidi="ar-SA"/>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10E08"/>
  </w:style>
  <w:style w:type="table" w:customStyle="1" w:styleId="LightShading-Accent11">
    <w:name w:val="Light Shading - Accent 11"/>
    <w:basedOn w:val="TableNormal"/>
    <w:uiPriority w:val="60"/>
    <w:rsid w:val="007A4E0B"/>
    <w:pPr>
      <w:spacing w:before="0"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Grid-Accent11">
    <w:name w:val="Light Grid - Accent 11"/>
    <w:basedOn w:val="TableNormal"/>
    <w:uiPriority w:val="62"/>
    <w:rsid w:val="00C23A56"/>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paragraph">
    <w:name w:val="paragraph"/>
    <w:basedOn w:val="Normal"/>
    <w:rsid w:val="007A5391"/>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normaltextrun">
    <w:name w:val="normaltextrun"/>
    <w:basedOn w:val="DefaultParagraphFont"/>
    <w:rsid w:val="007A5391"/>
  </w:style>
  <w:style w:type="character" w:customStyle="1" w:styleId="eop">
    <w:name w:val="eop"/>
    <w:basedOn w:val="DefaultParagraphFont"/>
    <w:rsid w:val="007A5391"/>
  </w:style>
  <w:style w:type="paragraph" w:styleId="NormalWeb">
    <w:name w:val="Normal (Web)"/>
    <w:basedOn w:val="Normal"/>
    <w:uiPriority w:val="99"/>
    <w:semiHidden/>
    <w:unhideWhenUsed/>
    <w:rsid w:val="004E710B"/>
    <w:rPr>
      <w:rFonts w:ascii="Times New Roman" w:hAnsi="Times New Roman" w:cs="Times New Roman"/>
      <w:sz w:val="24"/>
      <w:szCs w:val="24"/>
    </w:rPr>
  </w:style>
  <w:style w:type="paragraph" w:styleId="TOC1">
    <w:name w:val="toc 1"/>
    <w:basedOn w:val="Normal"/>
    <w:next w:val="Normal"/>
    <w:autoRedefine/>
    <w:uiPriority w:val="39"/>
    <w:unhideWhenUsed/>
    <w:qFormat/>
    <w:rsid w:val="00A7248F"/>
    <w:pPr>
      <w:spacing w:after="100"/>
    </w:pPr>
  </w:style>
  <w:style w:type="paragraph" w:styleId="TOC2">
    <w:name w:val="toc 2"/>
    <w:basedOn w:val="Normal"/>
    <w:next w:val="Normal"/>
    <w:autoRedefine/>
    <w:uiPriority w:val="39"/>
    <w:unhideWhenUsed/>
    <w:qFormat/>
    <w:rsid w:val="00A7248F"/>
    <w:pPr>
      <w:spacing w:after="100"/>
      <w:ind w:left="200"/>
    </w:pPr>
  </w:style>
  <w:style w:type="paragraph" w:styleId="TOC3">
    <w:name w:val="toc 3"/>
    <w:basedOn w:val="Normal"/>
    <w:next w:val="Normal"/>
    <w:autoRedefine/>
    <w:uiPriority w:val="39"/>
    <w:unhideWhenUsed/>
    <w:qFormat/>
    <w:rsid w:val="00A7248F"/>
    <w:pPr>
      <w:spacing w:after="100"/>
      <w:ind w:left="400"/>
    </w:pPr>
  </w:style>
  <w:style w:type="character" w:styleId="Hyperlink">
    <w:name w:val="Hyperlink"/>
    <w:basedOn w:val="DefaultParagraphFont"/>
    <w:uiPriority w:val="99"/>
    <w:unhideWhenUsed/>
    <w:rsid w:val="00A7248F"/>
    <w:rPr>
      <w:color w:val="0000FF" w:themeColor="hyperlink"/>
      <w:u w:val="single"/>
    </w:rPr>
  </w:style>
  <w:style w:type="paragraph" w:styleId="TOC4">
    <w:name w:val="toc 4"/>
    <w:basedOn w:val="Normal"/>
    <w:next w:val="Normal"/>
    <w:autoRedefine/>
    <w:uiPriority w:val="39"/>
    <w:unhideWhenUsed/>
    <w:rsid w:val="00E94A5E"/>
    <w:pPr>
      <w:spacing w:after="100"/>
      <w:ind w:left="600"/>
    </w:pPr>
  </w:style>
  <w:style w:type="paragraph" w:styleId="TableofFigures">
    <w:name w:val="table of figures"/>
    <w:basedOn w:val="Normal"/>
    <w:next w:val="Normal"/>
    <w:uiPriority w:val="99"/>
    <w:unhideWhenUsed/>
    <w:rsid w:val="00A7248F"/>
    <w:pPr>
      <w:spacing w:after="0"/>
    </w:pPr>
  </w:style>
  <w:style w:type="paragraph" w:styleId="TOC5">
    <w:name w:val="toc 5"/>
    <w:basedOn w:val="Normal"/>
    <w:next w:val="Normal"/>
    <w:autoRedefine/>
    <w:uiPriority w:val="39"/>
    <w:unhideWhenUsed/>
    <w:rsid w:val="00E94A5E"/>
    <w:pPr>
      <w:spacing w:after="100"/>
      <w:ind w:left="800"/>
    </w:pPr>
  </w:style>
  <w:style w:type="character" w:styleId="CommentReference">
    <w:name w:val="annotation reference"/>
    <w:basedOn w:val="DefaultParagraphFont"/>
    <w:uiPriority w:val="99"/>
    <w:semiHidden/>
    <w:unhideWhenUsed/>
    <w:rsid w:val="008261BE"/>
    <w:rPr>
      <w:sz w:val="16"/>
      <w:szCs w:val="16"/>
    </w:rPr>
  </w:style>
  <w:style w:type="paragraph" w:styleId="CommentText">
    <w:name w:val="annotation text"/>
    <w:basedOn w:val="Normal"/>
    <w:link w:val="CommentTextChar"/>
    <w:uiPriority w:val="99"/>
    <w:semiHidden/>
    <w:unhideWhenUsed/>
    <w:rsid w:val="008261BE"/>
    <w:pPr>
      <w:spacing w:line="240" w:lineRule="auto"/>
    </w:pPr>
  </w:style>
  <w:style w:type="character" w:customStyle="1" w:styleId="CommentTextChar">
    <w:name w:val="Comment Text Char"/>
    <w:basedOn w:val="DefaultParagraphFont"/>
    <w:link w:val="CommentText"/>
    <w:uiPriority w:val="99"/>
    <w:semiHidden/>
    <w:rsid w:val="008261BE"/>
    <w:rPr>
      <w:sz w:val="20"/>
      <w:szCs w:val="20"/>
    </w:rPr>
  </w:style>
  <w:style w:type="paragraph" w:styleId="CommentSubject">
    <w:name w:val="annotation subject"/>
    <w:basedOn w:val="CommentText"/>
    <w:next w:val="CommentText"/>
    <w:link w:val="CommentSubjectChar"/>
    <w:uiPriority w:val="99"/>
    <w:semiHidden/>
    <w:unhideWhenUsed/>
    <w:rsid w:val="008261BE"/>
    <w:rPr>
      <w:b/>
      <w:bCs/>
    </w:rPr>
  </w:style>
  <w:style w:type="character" w:customStyle="1" w:styleId="CommentSubjectChar">
    <w:name w:val="Comment Subject Char"/>
    <w:basedOn w:val="CommentTextChar"/>
    <w:link w:val="CommentSubject"/>
    <w:uiPriority w:val="99"/>
    <w:semiHidden/>
    <w:rsid w:val="008261B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32971">
      <w:bodyDiv w:val="1"/>
      <w:marLeft w:val="0"/>
      <w:marRight w:val="0"/>
      <w:marTop w:val="0"/>
      <w:marBottom w:val="0"/>
      <w:divBdr>
        <w:top w:val="none" w:sz="0" w:space="0" w:color="auto"/>
        <w:left w:val="none" w:sz="0" w:space="0" w:color="auto"/>
        <w:bottom w:val="none" w:sz="0" w:space="0" w:color="auto"/>
        <w:right w:val="none" w:sz="0" w:space="0" w:color="auto"/>
      </w:divBdr>
    </w:div>
    <w:div w:id="33505626">
      <w:bodyDiv w:val="1"/>
      <w:marLeft w:val="0"/>
      <w:marRight w:val="0"/>
      <w:marTop w:val="0"/>
      <w:marBottom w:val="0"/>
      <w:divBdr>
        <w:top w:val="none" w:sz="0" w:space="0" w:color="auto"/>
        <w:left w:val="none" w:sz="0" w:space="0" w:color="auto"/>
        <w:bottom w:val="none" w:sz="0" w:space="0" w:color="auto"/>
        <w:right w:val="none" w:sz="0" w:space="0" w:color="auto"/>
      </w:divBdr>
    </w:div>
    <w:div w:id="143472586">
      <w:bodyDiv w:val="1"/>
      <w:marLeft w:val="0"/>
      <w:marRight w:val="0"/>
      <w:marTop w:val="0"/>
      <w:marBottom w:val="0"/>
      <w:divBdr>
        <w:top w:val="none" w:sz="0" w:space="0" w:color="auto"/>
        <w:left w:val="none" w:sz="0" w:space="0" w:color="auto"/>
        <w:bottom w:val="none" w:sz="0" w:space="0" w:color="auto"/>
        <w:right w:val="none" w:sz="0" w:space="0" w:color="auto"/>
      </w:divBdr>
    </w:div>
    <w:div w:id="433939211">
      <w:bodyDiv w:val="1"/>
      <w:marLeft w:val="0"/>
      <w:marRight w:val="0"/>
      <w:marTop w:val="0"/>
      <w:marBottom w:val="0"/>
      <w:divBdr>
        <w:top w:val="none" w:sz="0" w:space="0" w:color="auto"/>
        <w:left w:val="none" w:sz="0" w:space="0" w:color="auto"/>
        <w:bottom w:val="none" w:sz="0" w:space="0" w:color="auto"/>
        <w:right w:val="none" w:sz="0" w:space="0" w:color="auto"/>
      </w:divBdr>
    </w:div>
    <w:div w:id="513375899">
      <w:bodyDiv w:val="1"/>
      <w:marLeft w:val="0"/>
      <w:marRight w:val="0"/>
      <w:marTop w:val="0"/>
      <w:marBottom w:val="0"/>
      <w:divBdr>
        <w:top w:val="none" w:sz="0" w:space="0" w:color="auto"/>
        <w:left w:val="none" w:sz="0" w:space="0" w:color="auto"/>
        <w:bottom w:val="none" w:sz="0" w:space="0" w:color="auto"/>
        <w:right w:val="none" w:sz="0" w:space="0" w:color="auto"/>
      </w:divBdr>
    </w:div>
    <w:div w:id="548809536">
      <w:bodyDiv w:val="1"/>
      <w:marLeft w:val="0"/>
      <w:marRight w:val="0"/>
      <w:marTop w:val="0"/>
      <w:marBottom w:val="0"/>
      <w:divBdr>
        <w:top w:val="none" w:sz="0" w:space="0" w:color="auto"/>
        <w:left w:val="none" w:sz="0" w:space="0" w:color="auto"/>
        <w:bottom w:val="none" w:sz="0" w:space="0" w:color="auto"/>
        <w:right w:val="none" w:sz="0" w:space="0" w:color="auto"/>
      </w:divBdr>
    </w:div>
    <w:div w:id="631792803">
      <w:bodyDiv w:val="1"/>
      <w:marLeft w:val="0"/>
      <w:marRight w:val="0"/>
      <w:marTop w:val="0"/>
      <w:marBottom w:val="0"/>
      <w:divBdr>
        <w:top w:val="none" w:sz="0" w:space="0" w:color="auto"/>
        <w:left w:val="none" w:sz="0" w:space="0" w:color="auto"/>
        <w:bottom w:val="none" w:sz="0" w:space="0" w:color="auto"/>
        <w:right w:val="none" w:sz="0" w:space="0" w:color="auto"/>
      </w:divBdr>
    </w:div>
    <w:div w:id="658653813">
      <w:bodyDiv w:val="1"/>
      <w:marLeft w:val="0"/>
      <w:marRight w:val="0"/>
      <w:marTop w:val="0"/>
      <w:marBottom w:val="0"/>
      <w:divBdr>
        <w:top w:val="none" w:sz="0" w:space="0" w:color="auto"/>
        <w:left w:val="none" w:sz="0" w:space="0" w:color="auto"/>
        <w:bottom w:val="none" w:sz="0" w:space="0" w:color="auto"/>
        <w:right w:val="none" w:sz="0" w:space="0" w:color="auto"/>
      </w:divBdr>
    </w:div>
    <w:div w:id="855655451">
      <w:bodyDiv w:val="1"/>
      <w:marLeft w:val="0"/>
      <w:marRight w:val="0"/>
      <w:marTop w:val="0"/>
      <w:marBottom w:val="0"/>
      <w:divBdr>
        <w:top w:val="none" w:sz="0" w:space="0" w:color="auto"/>
        <w:left w:val="none" w:sz="0" w:space="0" w:color="auto"/>
        <w:bottom w:val="none" w:sz="0" w:space="0" w:color="auto"/>
        <w:right w:val="none" w:sz="0" w:space="0" w:color="auto"/>
      </w:divBdr>
    </w:div>
    <w:div w:id="885413970">
      <w:bodyDiv w:val="1"/>
      <w:marLeft w:val="0"/>
      <w:marRight w:val="0"/>
      <w:marTop w:val="0"/>
      <w:marBottom w:val="0"/>
      <w:divBdr>
        <w:top w:val="none" w:sz="0" w:space="0" w:color="auto"/>
        <w:left w:val="none" w:sz="0" w:space="0" w:color="auto"/>
        <w:bottom w:val="none" w:sz="0" w:space="0" w:color="auto"/>
        <w:right w:val="none" w:sz="0" w:space="0" w:color="auto"/>
      </w:divBdr>
    </w:div>
    <w:div w:id="996029265">
      <w:bodyDiv w:val="1"/>
      <w:marLeft w:val="0"/>
      <w:marRight w:val="0"/>
      <w:marTop w:val="0"/>
      <w:marBottom w:val="0"/>
      <w:divBdr>
        <w:top w:val="none" w:sz="0" w:space="0" w:color="auto"/>
        <w:left w:val="none" w:sz="0" w:space="0" w:color="auto"/>
        <w:bottom w:val="none" w:sz="0" w:space="0" w:color="auto"/>
        <w:right w:val="none" w:sz="0" w:space="0" w:color="auto"/>
      </w:divBdr>
    </w:div>
    <w:div w:id="1066026773">
      <w:bodyDiv w:val="1"/>
      <w:marLeft w:val="0"/>
      <w:marRight w:val="0"/>
      <w:marTop w:val="0"/>
      <w:marBottom w:val="0"/>
      <w:divBdr>
        <w:top w:val="none" w:sz="0" w:space="0" w:color="auto"/>
        <w:left w:val="none" w:sz="0" w:space="0" w:color="auto"/>
        <w:bottom w:val="none" w:sz="0" w:space="0" w:color="auto"/>
        <w:right w:val="none" w:sz="0" w:space="0" w:color="auto"/>
      </w:divBdr>
    </w:div>
    <w:div w:id="1068267910">
      <w:bodyDiv w:val="1"/>
      <w:marLeft w:val="0"/>
      <w:marRight w:val="0"/>
      <w:marTop w:val="0"/>
      <w:marBottom w:val="0"/>
      <w:divBdr>
        <w:top w:val="none" w:sz="0" w:space="0" w:color="auto"/>
        <w:left w:val="none" w:sz="0" w:space="0" w:color="auto"/>
        <w:bottom w:val="none" w:sz="0" w:space="0" w:color="auto"/>
        <w:right w:val="none" w:sz="0" w:space="0" w:color="auto"/>
      </w:divBdr>
      <w:divsChild>
        <w:div w:id="1670602150">
          <w:marLeft w:val="0"/>
          <w:marRight w:val="0"/>
          <w:marTop w:val="0"/>
          <w:marBottom w:val="0"/>
          <w:divBdr>
            <w:top w:val="none" w:sz="0" w:space="0" w:color="auto"/>
            <w:left w:val="none" w:sz="0" w:space="0" w:color="auto"/>
            <w:bottom w:val="none" w:sz="0" w:space="0" w:color="auto"/>
            <w:right w:val="none" w:sz="0" w:space="0" w:color="auto"/>
          </w:divBdr>
        </w:div>
        <w:div w:id="1480342943">
          <w:marLeft w:val="0"/>
          <w:marRight w:val="0"/>
          <w:marTop w:val="0"/>
          <w:marBottom w:val="0"/>
          <w:divBdr>
            <w:top w:val="none" w:sz="0" w:space="0" w:color="auto"/>
            <w:left w:val="none" w:sz="0" w:space="0" w:color="auto"/>
            <w:bottom w:val="none" w:sz="0" w:space="0" w:color="auto"/>
            <w:right w:val="none" w:sz="0" w:space="0" w:color="auto"/>
          </w:divBdr>
        </w:div>
        <w:div w:id="404842043">
          <w:marLeft w:val="0"/>
          <w:marRight w:val="0"/>
          <w:marTop w:val="0"/>
          <w:marBottom w:val="0"/>
          <w:divBdr>
            <w:top w:val="none" w:sz="0" w:space="0" w:color="auto"/>
            <w:left w:val="none" w:sz="0" w:space="0" w:color="auto"/>
            <w:bottom w:val="none" w:sz="0" w:space="0" w:color="auto"/>
            <w:right w:val="none" w:sz="0" w:space="0" w:color="auto"/>
          </w:divBdr>
        </w:div>
        <w:div w:id="49303525">
          <w:marLeft w:val="0"/>
          <w:marRight w:val="0"/>
          <w:marTop w:val="0"/>
          <w:marBottom w:val="0"/>
          <w:divBdr>
            <w:top w:val="none" w:sz="0" w:space="0" w:color="auto"/>
            <w:left w:val="none" w:sz="0" w:space="0" w:color="auto"/>
            <w:bottom w:val="none" w:sz="0" w:space="0" w:color="auto"/>
            <w:right w:val="none" w:sz="0" w:space="0" w:color="auto"/>
          </w:divBdr>
        </w:div>
        <w:div w:id="539099171">
          <w:marLeft w:val="0"/>
          <w:marRight w:val="0"/>
          <w:marTop w:val="0"/>
          <w:marBottom w:val="0"/>
          <w:divBdr>
            <w:top w:val="none" w:sz="0" w:space="0" w:color="auto"/>
            <w:left w:val="none" w:sz="0" w:space="0" w:color="auto"/>
            <w:bottom w:val="none" w:sz="0" w:space="0" w:color="auto"/>
            <w:right w:val="none" w:sz="0" w:space="0" w:color="auto"/>
          </w:divBdr>
        </w:div>
        <w:div w:id="1128355602">
          <w:marLeft w:val="0"/>
          <w:marRight w:val="0"/>
          <w:marTop w:val="0"/>
          <w:marBottom w:val="0"/>
          <w:divBdr>
            <w:top w:val="none" w:sz="0" w:space="0" w:color="auto"/>
            <w:left w:val="none" w:sz="0" w:space="0" w:color="auto"/>
            <w:bottom w:val="none" w:sz="0" w:space="0" w:color="auto"/>
            <w:right w:val="none" w:sz="0" w:space="0" w:color="auto"/>
          </w:divBdr>
        </w:div>
        <w:div w:id="1674840230">
          <w:marLeft w:val="0"/>
          <w:marRight w:val="0"/>
          <w:marTop w:val="0"/>
          <w:marBottom w:val="0"/>
          <w:divBdr>
            <w:top w:val="none" w:sz="0" w:space="0" w:color="auto"/>
            <w:left w:val="none" w:sz="0" w:space="0" w:color="auto"/>
            <w:bottom w:val="none" w:sz="0" w:space="0" w:color="auto"/>
            <w:right w:val="none" w:sz="0" w:space="0" w:color="auto"/>
          </w:divBdr>
        </w:div>
        <w:div w:id="1181312525">
          <w:marLeft w:val="0"/>
          <w:marRight w:val="0"/>
          <w:marTop w:val="0"/>
          <w:marBottom w:val="0"/>
          <w:divBdr>
            <w:top w:val="none" w:sz="0" w:space="0" w:color="auto"/>
            <w:left w:val="none" w:sz="0" w:space="0" w:color="auto"/>
            <w:bottom w:val="none" w:sz="0" w:space="0" w:color="auto"/>
            <w:right w:val="none" w:sz="0" w:space="0" w:color="auto"/>
          </w:divBdr>
        </w:div>
        <w:div w:id="713693359">
          <w:marLeft w:val="0"/>
          <w:marRight w:val="0"/>
          <w:marTop w:val="0"/>
          <w:marBottom w:val="0"/>
          <w:divBdr>
            <w:top w:val="none" w:sz="0" w:space="0" w:color="auto"/>
            <w:left w:val="none" w:sz="0" w:space="0" w:color="auto"/>
            <w:bottom w:val="none" w:sz="0" w:space="0" w:color="auto"/>
            <w:right w:val="none" w:sz="0" w:space="0" w:color="auto"/>
          </w:divBdr>
        </w:div>
        <w:div w:id="287860716">
          <w:marLeft w:val="0"/>
          <w:marRight w:val="0"/>
          <w:marTop w:val="0"/>
          <w:marBottom w:val="0"/>
          <w:divBdr>
            <w:top w:val="none" w:sz="0" w:space="0" w:color="auto"/>
            <w:left w:val="none" w:sz="0" w:space="0" w:color="auto"/>
            <w:bottom w:val="none" w:sz="0" w:space="0" w:color="auto"/>
            <w:right w:val="none" w:sz="0" w:space="0" w:color="auto"/>
          </w:divBdr>
        </w:div>
        <w:div w:id="1727681440">
          <w:marLeft w:val="0"/>
          <w:marRight w:val="0"/>
          <w:marTop w:val="0"/>
          <w:marBottom w:val="0"/>
          <w:divBdr>
            <w:top w:val="none" w:sz="0" w:space="0" w:color="auto"/>
            <w:left w:val="none" w:sz="0" w:space="0" w:color="auto"/>
            <w:bottom w:val="none" w:sz="0" w:space="0" w:color="auto"/>
            <w:right w:val="none" w:sz="0" w:space="0" w:color="auto"/>
          </w:divBdr>
        </w:div>
        <w:div w:id="1023242781">
          <w:marLeft w:val="0"/>
          <w:marRight w:val="0"/>
          <w:marTop w:val="0"/>
          <w:marBottom w:val="0"/>
          <w:divBdr>
            <w:top w:val="none" w:sz="0" w:space="0" w:color="auto"/>
            <w:left w:val="none" w:sz="0" w:space="0" w:color="auto"/>
            <w:bottom w:val="none" w:sz="0" w:space="0" w:color="auto"/>
            <w:right w:val="none" w:sz="0" w:space="0" w:color="auto"/>
          </w:divBdr>
        </w:div>
        <w:div w:id="2045788997">
          <w:marLeft w:val="0"/>
          <w:marRight w:val="0"/>
          <w:marTop w:val="0"/>
          <w:marBottom w:val="0"/>
          <w:divBdr>
            <w:top w:val="none" w:sz="0" w:space="0" w:color="auto"/>
            <w:left w:val="none" w:sz="0" w:space="0" w:color="auto"/>
            <w:bottom w:val="none" w:sz="0" w:space="0" w:color="auto"/>
            <w:right w:val="none" w:sz="0" w:space="0" w:color="auto"/>
          </w:divBdr>
        </w:div>
        <w:div w:id="1235045695">
          <w:marLeft w:val="0"/>
          <w:marRight w:val="0"/>
          <w:marTop w:val="0"/>
          <w:marBottom w:val="0"/>
          <w:divBdr>
            <w:top w:val="none" w:sz="0" w:space="0" w:color="auto"/>
            <w:left w:val="none" w:sz="0" w:space="0" w:color="auto"/>
            <w:bottom w:val="none" w:sz="0" w:space="0" w:color="auto"/>
            <w:right w:val="none" w:sz="0" w:space="0" w:color="auto"/>
          </w:divBdr>
        </w:div>
        <w:div w:id="2033725076">
          <w:marLeft w:val="0"/>
          <w:marRight w:val="0"/>
          <w:marTop w:val="0"/>
          <w:marBottom w:val="0"/>
          <w:divBdr>
            <w:top w:val="none" w:sz="0" w:space="0" w:color="auto"/>
            <w:left w:val="none" w:sz="0" w:space="0" w:color="auto"/>
            <w:bottom w:val="none" w:sz="0" w:space="0" w:color="auto"/>
            <w:right w:val="none" w:sz="0" w:space="0" w:color="auto"/>
          </w:divBdr>
        </w:div>
        <w:div w:id="1954482788">
          <w:marLeft w:val="0"/>
          <w:marRight w:val="0"/>
          <w:marTop w:val="0"/>
          <w:marBottom w:val="0"/>
          <w:divBdr>
            <w:top w:val="none" w:sz="0" w:space="0" w:color="auto"/>
            <w:left w:val="none" w:sz="0" w:space="0" w:color="auto"/>
            <w:bottom w:val="none" w:sz="0" w:space="0" w:color="auto"/>
            <w:right w:val="none" w:sz="0" w:space="0" w:color="auto"/>
          </w:divBdr>
        </w:div>
        <w:div w:id="427821731">
          <w:marLeft w:val="0"/>
          <w:marRight w:val="0"/>
          <w:marTop w:val="0"/>
          <w:marBottom w:val="0"/>
          <w:divBdr>
            <w:top w:val="none" w:sz="0" w:space="0" w:color="auto"/>
            <w:left w:val="none" w:sz="0" w:space="0" w:color="auto"/>
            <w:bottom w:val="none" w:sz="0" w:space="0" w:color="auto"/>
            <w:right w:val="none" w:sz="0" w:space="0" w:color="auto"/>
          </w:divBdr>
        </w:div>
        <w:div w:id="372655625">
          <w:marLeft w:val="0"/>
          <w:marRight w:val="0"/>
          <w:marTop w:val="0"/>
          <w:marBottom w:val="0"/>
          <w:divBdr>
            <w:top w:val="none" w:sz="0" w:space="0" w:color="auto"/>
            <w:left w:val="none" w:sz="0" w:space="0" w:color="auto"/>
            <w:bottom w:val="none" w:sz="0" w:space="0" w:color="auto"/>
            <w:right w:val="none" w:sz="0" w:space="0" w:color="auto"/>
          </w:divBdr>
        </w:div>
        <w:div w:id="1431662023">
          <w:marLeft w:val="0"/>
          <w:marRight w:val="0"/>
          <w:marTop w:val="0"/>
          <w:marBottom w:val="0"/>
          <w:divBdr>
            <w:top w:val="none" w:sz="0" w:space="0" w:color="auto"/>
            <w:left w:val="none" w:sz="0" w:space="0" w:color="auto"/>
            <w:bottom w:val="none" w:sz="0" w:space="0" w:color="auto"/>
            <w:right w:val="none" w:sz="0" w:space="0" w:color="auto"/>
          </w:divBdr>
        </w:div>
        <w:div w:id="537353802">
          <w:marLeft w:val="0"/>
          <w:marRight w:val="0"/>
          <w:marTop w:val="0"/>
          <w:marBottom w:val="0"/>
          <w:divBdr>
            <w:top w:val="none" w:sz="0" w:space="0" w:color="auto"/>
            <w:left w:val="none" w:sz="0" w:space="0" w:color="auto"/>
            <w:bottom w:val="none" w:sz="0" w:space="0" w:color="auto"/>
            <w:right w:val="none" w:sz="0" w:space="0" w:color="auto"/>
          </w:divBdr>
        </w:div>
        <w:div w:id="1747341887">
          <w:marLeft w:val="0"/>
          <w:marRight w:val="0"/>
          <w:marTop w:val="0"/>
          <w:marBottom w:val="0"/>
          <w:divBdr>
            <w:top w:val="none" w:sz="0" w:space="0" w:color="auto"/>
            <w:left w:val="none" w:sz="0" w:space="0" w:color="auto"/>
            <w:bottom w:val="none" w:sz="0" w:space="0" w:color="auto"/>
            <w:right w:val="none" w:sz="0" w:space="0" w:color="auto"/>
          </w:divBdr>
        </w:div>
        <w:div w:id="1840268781">
          <w:marLeft w:val="0"/>
          <w:marRight w:val="0"/>
          <w:marTop w:val="0"/>
          <w:marBottom w:val="0"/>
          <w:divBdr>
            <w:top w:val="none" w:sz="0" w:space="0" w:color="auto"/>
            <w:left w:val="none" w:sz="0" w:space="0" w:color="auto"/>
            <w:bottom w:val="none" w:sz="0" w:space="0" w:color="auto"/>
            <w:right w:val="none" w:sz="0" w:space="0" w:color="auto"/>
          </w:divBdr>
        </w:div>
        <w:div w:id="1090660963">
          <w:marLeft w:val="0"/>
          <w:marRight w:val="0"/>
          <w:marTop w:val="0"/>
          <w:marBottom w:val="0"/>
          <w:divBdr>
            <w:top w:val="none" w:sz="0" w:space="0" w:color="auto"/>
            <w:left w:val="none" w:sz="0" w:space="0" w:color="auto"/>
            <w:bottom w:val="none" w:sz="0" w:space="0" w:color="auto"/>
            <w:right w:val="none" w:sz="0" w:space="0" w:color="auto"/>
          </w:divBdr>
        </w:div>
        <w:div w:id="1032876171">
          <w:marLeft w:val="0"/>
          <w:marRight w:val="0"/>
          <w:marTop w:val="0"/>
          <w:marBottom w:val="0"/>
          <w:divBdr>
            <w:top w:val="none" w:sz="0" w:space="0" w:color="auto"/>
            <w:left w:val="none" w:sz="0" w:space="0" w:color="auto"/>
            <w:bottom w:val="none" w:sz="0" w:space="0" w:color="auto"/>
            <w:right w:val="none" w:sz="0" w:space="0" w:color="auto"/>
          </w:divBdr>
        </w:div>
      </w:divsChild>
    </w:div>
    <w:div w:id="1152209126">
      <w:bodyDiv w:val="1"/>
      <w:marLeft w:val="0"/>
      <w:marRight w:val="0"/>
      <w:marTop w:val="0"/>
      <w:marBottom w:val="0"/>
      <w:divBdr>
        <w:top w:val="none" w:sz="0" w:space="0" w:color="auto"/>
        <w:left w:val="none" w:sz="0" w:space="0" w:color="auto"/>
        <w:bottom w:val="none" w:sz="0" w:space="0" w:color="auto"/>
        <w:right w:val="none" w:sz="0" w:space="0" w:color="auto"/>
      </w:divBdr>
    </w:div>
    <w:div w:id="1198856054">
      <w:bodyDiv w:val="1"/>
      <w:marLeft w:val="0"/>
      <w:marRight w:val="0"/>
      <w:marTop w:val="0"/>
      <w:marBottom w:val="0"/>
      <w:divBdr>
        <w:top w:val="none" w:sz="0" w:space="0" w:color="auto"/>
        <w:left w:val="none" w:sz="0" w:space="0" w:color="auto"/>
        <w:bottom w:val="none" w:sz="0" w:space="0" w:color="auto"/>
        <w:right w:val="none" w:sz="0" w:space="0" w:color="auto"/>
      </w:divBdr>
    </w:div>
    <w:div w:id="1252397843">
      <w:bodyDiv w:val="1"/>
      <w:marLeft w:val="0"/>
      <w:marRight w:val="0"/>
      <w:marTop w:val="0"/>
      <w:marBottom w:val="0"/>
      <w:divBdr>
        <w:top w:val="none" w:sz="0" w:space="0" w:color="auto"/>
        <w:left w:val="none" w:sz="0" w:space="0" w:color="auto"/>
        <w:bottom w:val="none" w:sz="0" w:space="0" w:color="auto"/>
        <w:right w:val="none" w:sz="0" w:space="0" w:color="auto"/>
      </w:divBdr>
    </w:div>
    <w:div w:id="1257833634">
      <w:bodyDiv w:val="1"/>
      <w:marLeft w:val="0"/>
      <w:marRight w:val="0"/>
      <w:marTop w:val="0"/>
      <w:marBottom w:val="0"/>
      <w:divBdr>
        <w:top w:val="none" w:sz="0" w:space="0" w:color="auto"/>
        <w:left w:val="none" w:sz="0" w:space="0" w:color="auto"/>
        <w:bottom w:val="none" w:sz="0" w:space="0" w:color="auto"/>
        <w:right w:val="none" w:sz="0" w:space="0" w:color="auto"/>
      </w:divBdr>
    </w:div>
    <w:div w:id="1456633534">
      <w:bodyDiv w:val="1"/>
      <w:marLeft w:val="0"/>
      <w:marRight w:val="0"/>
      <w:marTop w:val="0"/>
      <w:marBottom w:val="0"/>
      <w:divBdr>
        <w:top w:val="none" w:sz="0" w:space="0" w:color="auto"/>
        <w:left w:val="none" w:sz="0" w:space="0" w:color="auto"/>
        <w:bottom w:val="none" w:sz="0" w:space="0" w:color="auto"/>
        <w:right w:val="none" w:sz="0" w:space="0" w:color="auto"/>
      </w:divBdr>
    </w:div>
    <w:div w:id="1573193700">
      <w:bodyDiv w:val="1"/>
      <w:marLeft w:val="0"/>
      <w:marRight w:val="0"/>
      <w:marTop w:val="0"/>
      <w:marBottom w:val="0"/>
      <w:divBdr>
        <w:top w:val="none" w:sz="0" w:space="0" w:color="auto"/>
        <w:left w:val="none" w:sz="0" w:space="0" w:color="auto"/>
        <w:bottom w:val="none" w:sz="0" w:space="0" w:color="auto"/>
        <w:right w:val="none" w:sz="0" w:space="0" w:color="auto"/>
      </w:divBdr>
    </w:div>
    <w:div w:id="1650162899">
      <w:bodyDiv w:val="1"/>
      <w:marLeft w:val="0"/>
      <w:marRight w:val="0"/>
      <w:marTop w:val="0"/>
      <w:marBottom w:val="0"/>
      <w:divBdr>
        <w:top w:val="none" w:sz="0" w:space="0" w:color="auto"/>
        <w:left w:val="none" w:sz="0" w:space="0" w:color="auto"/>
        <w:bottom w:val="none" w:sz="0" w:space="0" w:color="auto"/>
        <w:right w:val="none" w:sz="0" w:space="0" w:color="auto"/>
      </w:divBdr>
    </w:div>
    <w:div w:id="1710953448">
      <w:bodyDiv w:val="1"/>
      <w:marLeft w:val="0"/>
      <w:marRight w:val="0"/>
      <w:marTop w:val="0"/>
      <w:marBottom w:val="0"/>
      <w:divBdr>
        <w:top w:val="none" w:sz="0" w:space="0" w:color="auto"/>
        <w:left w:val="none" w:sz="0" w:space="0" w:color="auto"/>
        <w:bottom w:val="none" w:sz="0" w:space="0" w:color="auto"/>
        <w:right w:val="none" w:sz="0" w:space="0" w:color="auto"/>
      </w:divBdr>
    </w:div>
    <w:div w:id="1886525974">
      <w:bodyDiv w:val="1"/>
      <w:marLeft w:val="0"/>
      <w:marRight w:val="0"/>
      <w:marTop w:val="0"/>
      <w:marBottom w:val="0"/>
      <w:divBdr>
        <w:top w:val="none" w:sz="0" w:space="0" w:color="auto"/>
        <w:left w:val="none" w:sz="0" w:space="0" w:color="auto"/>
        <w:bottom w:val="none" w:sz="0" w:space="0" w:color="auto"/>
        <w:right w:val="none" w:sz="0" w:space="0" w:color="auto"/>
      </w:divBdr>
    </w:div>
    <w:div w:id="1907451787">
      <w:bodyDiv w:val="1"/>
      <w:marLeft w:val="0"/>
      <w:marRight w:val="0"/>
      <w:marTop w:val="0"/>
      <w:marBottom w:val="0"/>
      <w:divBdr>
        <w:top w:val="none" w:sz="0" w:space="0" w:color="auto"/>
        <w:left w:val="none" w:sz="0" w:space="0" w:color="auto"/>
        <w:bottom w:val="none" w:sz="0" w:space="0" w:color="auto"/>
        <w:right w:val="none" w:sz="0" w:space="0" w:color="auto"/>
      </w:divBdr>
    </w:div>
    <w:div w:id="1911186173">
      <w:bodyDiv w:val="1"/>
      <w:marLeft w:val="0"/>
      <w:marRight w:val="0"/>
      <w:marTop w:val="0"/>
      <w:marBottom w:val="0"/>
      <w:divBdr>
        <w:top w:val="none" w:sz="0" w:space="0" w:color="auto"/>
        <w:left w:val="none" w:sz="0" w:space="0" w:color="auto"/>
        <w:bottom w:val="none" w:sz="0" w:space="0" w:color="auto"/>
        <w:right w:val="none" w:sz="0" w:space="0" w:color="auto"/>
      </w:divBdr>
    </w:div>
    <w:div w:id="1941259356">
      <w:bodyDiv w:val="1"/>
      <w:marLeft w:val="0"/>
      <w:marRight w:val="0"/>
      <w:marTop w:val="0"/>
      <w:marBottom w:val="0"/>
      <w:divBdr>
        <w:top w:val="none" w:sz="0" w:space="0" w:color="auto"/>
        <w:left w:val="none" w:sz="0" w:space="0" w:color="auto"/>
        <w:bottom w:val="none" w:sz="0" w:space="0" w:color="auto"/>
        <w:right w:val="none" w:sz="0" w:space="0" w:color="auto"/>
      </w:divBdr>
    </w:div>
    <w:div w:id="2015104919">
      <w:bodyDiv w:val="1"/>
      <w:marLeft w:val="0"/>
      <w:marRight w:val="0"/>
      <w:marTop w:val="0"/>
      <w:marBottom w:val="0"/>
      <w:divBdr>
        <w:top w:val="none" w:sz="0" w:space="0" w:color="auto"/>
        <w:left w:val="none" w:sz="0" w:space="0" w:color="auto"/>
        <w:bottom w:val="none" w:sz="0" w:space="0" w:color="auto"/>
        <w:right w:val="none" w:sz="0" w:space="0" w:color="auto"/>
      </w:divBdr>
    </w:div>
    <w:div w:id="2062442921">
      <w:bodyDiv w:val="1"/>
      <w:marLeft w:val="0"/>
      <w:marRight w:val="0"/>
      <w:marTop w:val="0"/>
      <w:marBottom w:val="0"/>
      <w:divBdr>
        <w:top w:val="none" w:sz="0" w:space="0" w:color="auto"/>
        <w:left w:val="none" w:sz="0" w:space="0" w:color="auto"/>
        <w:bottom w:val="none" w:sz="0" w:space="0" w:color="auto"/>
        <w:right w:val="none" w:sz="0" w:space="0" w:color="auto"/>
      </w:divBdr>
    </w:div>
    <w:div w:id="207751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E:\Documents\Homework\SIUC\Senior%20Design%203D%20Printer\Design%20report\Design%20Report%20v1.docx" TargetMode="External"/><Relationship Id="rId299" Type="http://schemas.openxmlformats.org/officeDocument/2006/relationships/oleObject" Target="embeddings/oleObject22.bin"/><Relationship Id="rId303" Type="http://schemas.openxmlformats.org/officeDocument/2006/relationships/oleObject" Target="embeddings/oleObject24.bin"/><Relationship Id="rId21" Type="http://schemas.openxmlformats.org/officeDocument/2006/relationships/hyperlink" Target="file:///E:\Documents\Homework\SIUC\Senior%20Design%203D%20Printer\Design%20report\Design%20Report%20v2.docx" TargetMode="External"/><Relationship Id="rId42" Type="http://schemas.openxmlformats.org/officeDocument/2006/relationships/hyperlink" Target="file:///E:\Documents\Homework\SIUC\Senior%20Design%203D%20Printer\Design%20report\Design%20Report%20v2.docx" TargetMode="External"/><Relationship Id="rId63" Type="http://schemas.openxmlformats.org/officeDocument/2006/relationships/hyperlink" Target="file:///E:\Documents\Homework\SIUC\Senior%20Design%203D%20Printer\Design%20report\Design%20Report%20v2.docx" TargetMode="External"/><Relationship Id="rId84" Type="http://schemas.openxmlformats.org/officeDocument/2006/relationships/hyperlink" Target="file:///E:\Documents\Homework\SIUC\Senior%20Design%203D%20Printer\Design%20report\Design%20Report%20v2.docx" TargetMode="External"/><Relationship Id="rId138" Type="http://schemas.openxmlformats.org/officeDocument/2006/relationships/hyperlink" Target="file:///E:\Documents\Homework\SIUC\Senior%20Design%203D%20Printer\Design%20report\Design%20Report%20v1.docx" TargetMode="External"/><Relationship Id="rId159" Type="http://schemas.openxmlformats.org/officeDocument/2006/relationships/image" Target="media/image10.jpeg"/><Relationship Id="rId170" Type="http://schemas.openxmlformats.org/officeDocument/2006/relationships/image" Target="media/image21.jpeg"/><Relationship Id="rId191" Type="http://schemas.openxmlformats.org/officeDocument/2006/relationships/image" Target="media/image40.png"/><Relationship Id="rId205" Type="http://schemas.openxmlformats.org/officeDocument/2006/relationships/image" Target="media/image54.jpeg"/><Relationship Id="rId226" Type="http://schemas.openxmlformats.org/officeDocument/2006/relationships/image" Target="media/image70.png"/><Relationship Id="rId247" Type="http://schemas.openxmlformats.org/officeDocument/2006/relationships/image" Target="media/image86.jpeg"/><Relationship Id="rId107" Type="http://schemas.openxmlformats.org/officeDocument/2006/relationships/hyperlink" Target="file:///E:\Documents\Homework\SIUC\Senior%20Design%203D%20Printer\Design%20report\Design%20Report%20v1.docx" TargetMode="External"/><Relationship Id="rId268" Type="http://schemas.openxmlformats.org/officeDocument/2006/relationships/oleObject" Target="embeddings/oleObject7.bin"/><Relationship Id="rId289" Type="http://schemas.openxmlformats.org/officeDocument/2006/relationships/oleObject" Target="embeddings/oleObject17.bin"/><Relationship Id="rId11" Type="http://schemas.openxmlformats.org/officeDocument/2006/relationships/hyperlink" Target="file:///E:\Documents\Homework\SIUC\Senior%20Design%203D%20Printer\Design%20report\Design%20Report%20v2.docx" TargetMode="External"/><Relationship Id="rId32" Type="http://schemas.openxmlformats.org/officeDocument/2006/relationships/hyperlink" Target="file:///E:\Documents\Homework\SIUC\Senior%20Design%203D%20Printer\Design%20report\Design%20Report%20v2.docx" TargetMode="External"/><Relationship Id="rId53" Type="http://schemas.openxmlformats.org/officeDocument/2006/relationships/hyperlink" Target="file:///E:\Documents\Homework\SIUC\Senior%20Design%203D%20Printer\Design%20report\Design%20Report%20v2.docx" TargetMode="External"/><Relationship Id="rId74" Type="http://schemas.openxmlformats.org/officeDocument/2006/relationships/hyperlink" Target="file:///E:\Documents\Homework\SIUC\Senior%20Design%203D%20Printer\Design%20report\Design%20Report%20v2.docx" TargetMode="External"/><Relationship Id="rId128" Type="http://schemas.openxmlformats.org/officeDocument/2006/relationships/hyperlink" Target="file:///E:\Documents\Homework\SIUC\Senior%20Design%203D%20Printer\Design%20report\Design%20Report%20v1.docx" TargetMode="External"/><Relationship Id="rId149" Type="http://schemas.openxmlformats.org/officeDocument/2006/relationships/hyperlink" Target="file:///E:\Documents\Homework\SIUC\Senior%20Design%203D%20Printer\Design%20report\Design%20Report%20v1.docx" TargetMode="External"/><Relationship Id="rId5" Type="http://schemas.openxmlformats.org/officeDocument/2006/relationships/webSettings" Target="webSettings.xml"/><Relationship Id="rId95" Type="http://schemas.openxmlformats.org/officeDocument/2006/relationships/hyperlink" Target="file:///E:\Documents\Homework\SIUC\Senior%20Design%203D%20Printer\Design%20report\Design%20Report%20v2.docx" TargetMode="External"/><Relationship Id="rId160" Type="http://schemas.openxmlformats.org/officeDocument/2006/relationships/image" Target="media/image11.jpeg"/><Relationship Id="rId181" Type="http://schemas.openxmlformats.org/officeDocument/2006/relationships/image" Target="media/image30.png"/><Relationship Id="rId216" Type="http://schemas.openxmlformats.org/officeDocument/2006/relationships/diagramData" Target="diagrams/data1.xml"/><Relationship Id="rId237" Type="http://schemas.microsoft.com/office/2007/relationships/diagramDrawing" Target="diagrams/drawing2.xml"/><Relationship Id="rId258" Type="http://schemas.openxmlformats.org/officeDocument/2006/relationships/oleObject" Target="embeddings/oleObject2.bin"/><Relationship Id="rId279" Type="http://schemas.openxmlformats.org/officeDocument/2006/relationships/image" Target="media/image107.jpeg"/><Relationship Id="rId22" Type="http://schemas.openxmlformats.org/officeDocument/2006/relationships/hyperlink" Target="file:///E:\Documents\Homework\SIUC\Senior%20Design%203D%20Printer\Design%20report\Design%20Report%20v2.docx" TargetMode="External"/><Relationship Id="rId43" Type="http://schemas.openxmlformats.org/officeDocument/2006/relationships/hyperlink" Target="file:///E:\Documents\Homework\SIUC\Senior%20Design%203D%20Printer\Design%20report\Design%20Report%20v2.docx" TargetMode="External"/><Relationship Id="rId64" Type="http://schemas.openxmlformats.org/officeDocument/2006/relationships/hyperlink" Target="file:///E:\Documents\Homework\SIUC\Senior%20Design%203D%20Printer\Design%20report\Design%20Report%20v2.docx" TargetMode="External"/><Relationship Id="rId118" Type="http://schemas.openxmlformats.org/officeDocument/2006/relationships/hyperlink" Target="file:///E:\Documents\Homework\SIUC\Senior%20Design%203D%20Printer\Design%20report\Design%20Report%20v1.docx" TargetMode="External"/><Relationship Id="rId139" Type="http://schemas.openxmlformats.org/officeDocument/2006/relationships/hyperlink" Target="file:///E:\Documents\Homework\SIUC\Senior%20Design%203D%20Printer\Design%20report\Design%20Report%20v1.docx" TargetMode="External"/><Relationship Id="rId290" Type="http://schemas.openxmlformats.org/officeDocument/2006/relationships/image" Target="media/image113.emf"/><Relationship Id="rId304" Type="http://schemas.openxmlformats.org/officeDocument/2006/relationships/image" Target="media/image120.emf"/><Relationship Id="rId85" Type="http://schemas.openxmlformats.org/officeDocument/2006/relationships/hyperlink" Target="file:///E:\Documents\Homework\SIUC\Senior%20Design%203D%20Printer\Design%20report\Design%20Report%20v2.docx" TargetMode="External"/><Relationship Id="rId150" Type="http://schemas.openxmlformats.org/officeDocument/2006/relationships/hyperlink" Target="file:///E:\Documents\Homework\SIUC\Senior%20Design%203D%20Printer\Design%20report\Design%20Report%20v1.docx" TargetMode="External"/><Relationship Id="rId171" Type="http://schemas.openxmlformats.org/officeDocument/2006/relationships/image" Target="media/image22.jpeg"/><Relationship Id="rId192" Type="http://schemas.openxmlformats.org/officeDocument/2006/relationships/image" Target="media/image41.jpeg"/><Relationship Id="rId206" Type="http://schemas.openxmlformats.org/officeDocument/2006/relationships/image" Target="media/image55.jpeg"/><Relationship Id="rId227" Type="http://schemas.openxmlformats.org/officeDocument/2006/relationships/image" Target="media/image71.jpeg"/><Relationship Id="rId248" Type="http://schemas.openxmlformats.org/officeDocument/2006/relationships/image" Target="media/image87.jpeg"/><Relationship Id="rId269" Type="http://schemas.openxmlformats.org/officeDocument/2006/relationships/image" Target="media/image102.emf"/><Relationship Id="rId12" Type="http://schemas.openxmlformats.org/officeDocument/2006/relationships/hyperlink" Target="file:///E:\Documents\Homework\SIUC\Senior%20Design%203D%20Printer\Design%20report\Design%20Report%20v2.docx" TargetMode="External"/><Relationship Id="rId33" Type="http://schemas.openxmlformats.org/officeDocument/2006/relationships/hyperlink" Target="file:///E:\Documents\Homework\SIUC\Senior%20Design%203D%20Printer\Design%20report\Design%20Report%20v2.docx" TargetMode="External"/><Relationship Id="rId108" Type="http://schemas.openxmlformats.org/officeDocument/2006/relationships/hyperlink" Target="file:///E:\Documents\Homework\SIUC\Senior%20Design%203D%20Printer\Design%20report\Design%20Report%20v1.docx" TargetMode="External"/><Relationship Id="rId129" Type="http://schemas.openxmlformats.org/officeDocument/2006/relationships/hyperlink" Target="file:///E:\Documents\Homework\SIUC\Senior%20Design%203D%20Printer\Design%20report\Design%20Report%20v1.docx" TargetMode="External"/><Relationship Id="rId280" Type="http://schemas.openxmlformats.org/officeDocument/2006/relationships/image" Target="media/image108.emf"/><Relationship Id="rId54" Type="http://schemas.openxmlformats.org/officeDocument/2006/relationships/hyperlink" Target="file:///E:\Documents\Homework\SIUC\Senior%20Design%203D%20Printer\Design%20report\Design%20Report%20v2.docx" TargetMode="External"/><Relationship Id="rId75" Type="http://schemas.openxmlformats.org/officeDocument/2006/relationships/hyperlink" Target="file:///E:\Documents\Homework\SIUC\Senior%20Design%203D%20Printer\Design%20report\Design%20Report%20v2.docx" TargetMode="External"/><Relationship Id="rId96" Type="http://schemas.openxmlformats.org/officeDocument/2006/relationships/hyperlink" Target="file:///E:\Documents\Homework\SIUC\Senior%20Design%203D%20Printer\Design%20report\Design%20Report%20v2.docx" TargetMode="External"/><Relationship Id="rId140" Type="http://schemas.openxmlformats.org/officeDocument/2006/relationships/hyperlink" Target="file:///E:\Documents\Homework\SIUC\Senior%20Design%203D%20Printer\Design%20report\Design%20Report%20v1.docx" TargetMode="External"/><Relationship Id="rId161" Type="http://schemas.openxmlformats.org/officeDocument/2006/relationships/image" Target="media/image12.jpeg"/><Relationship Id="rId182" Type="http://schemas.openxmlformats.org/officeDocument/2006/relationships/image" Target="media/image31.jpeg"/><Relationship Id="rId217" Type="http://schemas.openxmlformats.org/officeDocument/2006/relationships/diagramLayout" Target="diagrams/layout1.xml"/><Relationship Id="rId6" Type="http://schemas.openxmlformats.org/officeDocument/2006/relationships/footnotes" Target="footnotes.xml"/><Relationship Id="rId238" Type="http://schemas.openxmlformats.org/officeDocument/2006/relationships/image" Target="media/image77.jpeg"/><Relationship Id="rId259" Type="http://schemas.openxmlformats.org/officeDocument/2006/relationships/image" Target="media/image97.png"/><Relationship Id="rId23" Type="http://schemas.openxmlformats.org/officeDocument/2006/relationships/hyperlink" Target="file:///E:\Documents\Homework\SIUC\Senior%20Design%203D%20Printer\Design%20report\Design%20Report%20v2.docx" TargetMode="External"/><Relationship Id="rId119" Type="http://schemas.openxmlformats.org/officeDocument/2006/relationships/hyperlink" Target="file:///E:\Documents\Homework\SIUC\Senior%20Design%203D%20Printer\Design%20report\Design%20Report%20v1.docx" TargetMode="External"/><Relationship Id="rId270" Type="http://schemas.openxmlformats.org/officeDocument/2006/relationships/oleObject" Target="embeddings/oleObject8.bin"/><Relationship Id="rId291" Type="http://schemas.openxmlformats.org/officeDocument/2006/relationships/oleObject" Target="embeddings/oleObject18.bin"/><Relationship Id="rId305" Type="http://schemas.openxmlformats.org/officeDocument/2006/relationships/oleObject" Target="embeddings/oleObject25.bin"/><Relationship Id="rId44" Type="http://schemas.openxmlformats.org/officeDocument/2006/relationships/hyperlink" Target="file:///E:\Documents\Homework\SIUC\Senior%20Design%203D%20Printer\Design%20report\Design%20Report%20v2.docx" TargetMode="External"/><Relationship Id="rId65" Type="http://schemas.openxmlformats.org/officeDocument/2006/relationships/hyperlink" Target="file:///E:\Documents\Homework\SIUC\Senior%20Design%203D%20Printer\Design%20report\Design%20Report%20v2.docx" TargetMode="External"/><Relationship Id="rId86" Type="http://schemas.openxmlformats.org/officeDocument/2006/relationships/hyperlink" Target="file:///E:\Documents\Homework\SIUC\Senior%20Design%203D%20Printer\Design%20report\Design%20Report%20v2.docx" TargetMode="External"/><Relationship Id="rId130" Type="http://schemas.openxmlformats.org/officeDocument/2006/relationships/hyperlink" Target="file:///E:\Documents\Homework\SIUC\Senior%20Design%203D%20Printer\Design%20report\Design%20Report%20v1.docx" TargetMode="External"/><Relationship Id="rId151" Type="http://schemas.openxmlformats.org/officeDocument/2006/relationships/hyperlink" Target="file:///E:\Documents\Homework\SIUC\Senior%20Design%203D%20Printer\Design%20report\Design%20Report%20v1.docx" TargetMode="External"/><Relationship Id="rId172" Type="http://schemas.openxmlformats.org/officeDocument/2006/relationships/image" Target="media/image23.jpeg"/><Relationship Id="rId193" Type="http://schemas.openxmlformats.org/officeDocument/2006/relationships/image" Target="media/image42.png"/><Relationship Id="rId207" Type="http://schemas.openxmlformats.org/officeDocument/2006/relationships/image" Target="media/image56.jpeg"/><Relationship Id="rId228" Type="http://schemas.openxmlformats.org/officeDocument/2006/relationships/image" Target="media/image72.jpeg"/><Relationship Id="rId249" Type="http://schemas.openxmlformats.org/officeDocument/2006/relationships/image" Target="media/image88.png"/><Relationship Id="rId13" Type="http://schemas.openxmlformats.org/officeDocument/2006/relationships/hyperlink" Target="file:///E:\Documents\Homework\SIUC\Senior%20Design%203D%20Printer\Design%20report\Design%20Report%20v2.docx" TargetMode="External"/><Relationship Id="rId109" Type="http://schemas.openxmlformats.org/officeDocument/2006/relationships/hyperlink" Target="file:///E:\Documents\Homework\SIUC\Senior%20Design%203D%20Printer\Design%20report\Design%20Report%20v1.docx" TargetMode="External"/><Relationship Id="rId260" Type="http://schemas.openxmlformats.org/officeDocument/2006/relationships/oleObject" Target="embeddings/oleObject3.bin"/><Relationship Id="rId281" Type="http://schemas.openxmlformats.org/officeDocument/2006/relationships/oleObject" Target="embeddings/oleObject13.bin"/><Relationship Id="rId34" Type="http://schemas.openxmlformats.org/officeDocument/2006/relationships/hyperlink" Target="file:///E:\Documents\Homework\SIUC\Senior%20Design%203D%20Printer\Design%20report\Design%20Report%20v2.docx" TargetMode="External"/><Relationship Id="rId55" Type="http://schemas.openxmlformats.org/officeDocument/2006/relationships/hyperlink" Target="file:///E:\Documents\Homework\SIUC\Senior%20Design%203D%20Printer\Design%20report\Design%20Report%20v2.docx" TargetMode="External"/><Relationship Id="rId76" Type="http://schemas.openxmlformats.org/officeDocument/2006/relationships/hyperlink" Target="file:///E:\Documents\Homework\SIUC\Senior%20Design%203D%20Printer\Design%20report\Design%20Report%20v2.docx" TargetMode="External"/><Relationship Id="rId97" Type="http://schemas.openxmlformats.org/officeDocument/2006/relationships/hyperlink" Target="file:///E:\Documents\Homework\SIUC\Senior%20Design%203D%20Printer\Design%20report\Design%20Report%20v2.docx" TargetMode="External"/><Relationship Id="rId120" Type="http://schemas.openxmlformats.org/officeDocument/2006/relationships/hyperlink" Target="file:///E:\Documents\Homework\SIUC\Senior%20Design%203D%20Printer\Design%20report\Design%20Report%20v1.docx" TargetMode="External"/><Relationship Id="rId141" Type="http://schemas.openxmlformats.org/officeDocument/2006/relationships/hyperlink" Target="file:///E:\Documents\Homework\SIUC\Senior%20Design%203D%20Printer\Design%20report\Design%20Report%20v1.docx" TargetMode="External"/><Relationship Id="rId7" Type="http://schemas.openxmlformats.org/officeDocument/2006/relationships/endnotes" Target="endnotes.xml"/><Relationship Id="rId162" Type="http://schemas.openxmlformats.org/officeDocument/2006/relationships/image" Target="media/image13.jpeg"/><Relationship Id="rId183" Type="http://schemas.openxmlformats.org/officeDocument/2006/relationships/image" Target="media/image32.jpeg"/><Relationship Id="rId218" Type="http://schemas.openxmlformats.org/officeDocument/2006/relationships/diagramQuickStyle" Target="diagrams/quickStyle1.xml"/><Relationship Id="rId239" Type="http://schemas.openxmlformats.org/officeDocument/2006/relationships/image" Target="media/image78.png"/><Relationship Id="rId250" Type="http://schemas.openxmlformats.org/officeDocument/2006/relationships/image" Target="media/image89.png"/><Relationship Id="rId271" Type="http://schemas.openxmlformats.org/officeDocument/2006/relationships/image" Target="media/image103.emf"/><Relationship Id="rId292" Type="http://schemas.openxmlformats.org/officeDocument/2006/relationships/image" Target="media/image114.emf"/><Relationship Id="rId306" Type="http://schemas.openxmlformats.org/officeDocument/2006/relationships/image" Target="media/image121.emf"/><Relationship Id="rId24" Type="http://schemas.openxmlformats.org/officeDocument/2006/relationships/hyperlink" Target="file:///E:\Documents\Homework\SIUC\Senior%20Design%203D%20Printer\Design%20report\Design%20Report%20v2.docx" TargetMode="External"/><Relationship Id="rId40" Type="http://schemas.openxmlformats.org/officeDocument/2006/relationships/hyperlink" Target="file:///E:\Documents\Homework\SIUC\Senior%20Design%203D%20Printer\Design%20report\Design%20Report%20v2.docx" TargetMode="External"/><Relationship Id="rId45" Type="http://schemas.openxmlformats.org/officeDocument/2006/relationships/hyperlink" Target="file:///E:\Documents\Homework\SIUC\Senior%20Design%203D%20Printer\Design%20report\Design%20Report%20v2.docx" TargetMode="External"/><Relationship Id="rId66" Type="http://schemas.openxmlformats.org/officeDocument/2006/relationships/hyperlink" Target="file:///E:\Documents\Homework\SIUC\Senior%20Design%203D%20Printer\Design%20report\Design%20Report%20v2.docx" TargetMode="External"/><Relationship Id="rId87" Type="http://schemas.openxmlformats.org/officeDocument/2006/relationships/hyperlink" Target="file:///E:\Documents\Homework\SIUC\Senior%20Design%203D%20Printer\Design%20report\Design%20Report%20v2.docx" TargetMode="External"/><Relationship Id="rId110" Type="http://schemas.openxmlformats.org/officeDocument/2006/relationships/hyperlink" Target="file:///E:\Documents\Homework\SIUC\Senior%20Design%203D%20Printer\Design%20report\Design%20Report%20v1.docx" TargetMode="External"/><Relationship Id="rId115" Type="http://schemas.openxmlformats.org/officeDocument/2006/relationships/hyperlink" Target="file:///E:\Documents\Homework\SIUC\Senior%20Design%203D%20Printer\Design%20report\Design%20Report%20v1.docx" TargetMode="External"/><Relationship Id="rId131" Type="http://schemas.openxmlformats.org/officeDocument/2006/relationships/hyperlink" Target="file:///E:\Documents\Homework\SIUC\Senior%20Design%203D%20Printer\Design%20report\Design%20Report%20v1.docx" TargetMode="External"/><Relationship Id="rId136" Type="http://schemas.openxmlformats.org/officeDocument/2006/relationships/hyperlink" Target="file:///E:\Documents\Homework\SIUC\Senior%20Design%203D%20Printer\Design%20report\Design%20Report%20v1.docx" TargetMode="External"/><Relationship Id="rId157" Type="http://schemas.openxmlformats.org/officeDocument/2006/relationships/image" Target="media/image8.jpeg"/><Relationship Id="rId178" Type="http://schemas.openxmlformats.org/officeDocument/2006/relationships/image" Target="media/image27.png"/><Relationship Id="rId301" Type="http://schemas.openxmlformats.org/officeDocument/2006/relationships/oleObject" Target="embeddings/oleObject23.bin"/><Relationship Id="rId61" Type="http://schemas.openxmlformats.org/officeDocument/2006/relationships/hyperlink" Target="file:///E:\Documents\Homework\SIUC\Senior%20Design%203D%20Printer\Design%20report\Design%20Report%20v2.docx" TargetMode="External"/><Relationship Id="rId82" Type="http://schemas.openxmlformats.org/officeDocument/2006/relationships/hyperlink" Target="file:///E:\Documents\Homework\SIUC\Senior%20Design%203D%20Printer\Design%20report\Design%20Report%20v2.docx" TargetMode="External"/><Relationship Id="rId152" Type="http://schemas.openxmlformats.org/officeDocument/2006/relationships/image" Target="media/image3.jpeg"/><Relationship Id="rId173" Type="http://schemas.openxmlformats.org/officeDocument/2006/relationships/comments" Target="comments.xml"/><Relationship Id="rId194" Type="http://schemas.openxmlformats.org/officeDocument/2006/relationships/image" Target="media/image43.png"/><Relationship Id="rId199" Type="http://schemas.openxmlformats.org/officeDocument/2006/relationships/image" Target="media/image48.emf"/><Relationship Id="rId203" Type="http://schemas.openxmlformats.org/officeDocument/2006/relationships/image" Target="media/image52.jpeg"/><Relationship Id="rId208" Type="http://schemas.openxmlformats.org/officeDocument/2006/relationships/image" Target="media/image57.jpeg"/><Relationship Id="rId229" Type="http://schemas.openxmlformats.org/officeDocument/2006/relationships/image" Target="media/image73.jpeg"/><Relationship Id="rId19" Type="http://schemas.openxmlformats.org/officeDocument/2006/relationships/hyperlink" Target="file:///E:\Documents\Homework\SIUC\Senior%20Design%203D%20Printer\Design%20report\Design%20Report%20v2.docx" TargetMode="External"/><Relationship Id="rId224" Type="http://schemas.openxmlformats.org/officeDocument/2006/relationships/image" Target="media/image68.jpeg"/><Relationship Id="rId240" Type="http://schemas.openxmlformats.org/officeDocument/2006/relationships/image" Target="media/image79.jpeg"/><Relationship Id="rId245" Type="http://schemas.openxmlformats.org/officeDocument/2006/relationships/image" Target="media/image84.jpeg"/><Relationship Id="rId261" Type="http://schemas.openxmlformats.org/officeDocument/2006/relationships/image" Target="media/image98.emf"/><Relationship Id="rId266" Type="http://schemas.openxmlformats.org/officeDocument/2006/relationships/oleObject" Target="embeddings/oleObject6.bin"/><Relationship Id="rId287" Type="http://schemas.openxmlformats.org/officeDocument/2006/relationships/oleObject" Target="embeddings/oleObject16.bin"/><Relationship Id="rId14" Type="http://schemas.openxmlformats.org/officeDocument/2006/relationships/hyperlink" Target="file:///E:\Documents\Homework\SIUC\Senior%20Design%203D%20Printer\Design%20report\Design%20Report%20v2.docx" TargetMode="External"/><Relationship Id="rId30" Type="http://schemas.openxmlformats.org/officeDocument/2006/relationships/hyperlink" Target="file:///E:\Documents\Homework\SIUC\Senior%20Design%203D%20Printer\Design%20report\Design%20Report%20v2.docx" TargetMode="External"/><Relationship Id="rId35" Type="http://schemas.openxmlformats.org/officeDocument/2006/relationships/hyperlink" Target="file:///E:\Documents\Homework\SIUC\Senior%20Design%203D%20Printer\Design%20report\Design%20Report%20v2.docx" TargetMode="External"/><Relationship Id="rId56" Type="http://schemas.openxmlformats.org/officeDocument/2006/relationships/hyperlink" Target="file:///E:\Documents\Homework\SIUC\Senior%20Design%203D%20Printer\Design%20report\Design%20Report%20v2.docx" TargetMode="External"/><Relationship Id="rId77" Type="http://schemas.openxmlformats.org/officeDocument/2006/relationships/hyperlink" Target="file:///E:\Documents\Homework\SIUC\Senior%20Design%203D%20Printer\Design%20report\Design%20Report%20v2.docx" TargetMode="External"/><Relationship Id="rId100" Type="http://schemas.openxmlformats.org/officeDocument/2006/relationships/hyperlink" Target="file:///E:\Documents\Homework\SIUC\Senior%20Design%203D%20Printer\Design%20report\Design%20Report%20v2.docx" TargetMode="External"/><Relationship Id="rId105" Type="http://schemas.openxmlformats.org/officeDocument/2006/relationships/hyperlink" Target="file:///E:\Documents\Homework\SIUC\Senior%20Design%203D%20Printer\Design%20report\Design%20Report%20v1.docx" TargetMode="External"/><Relationship Id="rId126" Type="http://schemas.openxmlformats.org/officeDocument/2006/relationships/hyperlink" Target="file:///E:\Documents\Homework\SIUC\Senior%20Design%203D%20Printer\Design%20report\Design%20Report%20v1.docx" TargetMode="External"/><Relationship Id="rId147" Type="http://schemas.openxmlformats.org/officeDocument/2006/relationships/hyperlink" Target="file:///E:\Documents\Homework\SIUC\Senior%20Design%203D%20Printer\Design%20report\Design%20Report%20v1.docx" TargetMode="External"/><Relationship Id="rId168" Type="http://schemas.openxmlformats.org/officeDocument/2006/relationships/image" Target="media/image19.jpeg"/><Relationship Id="rId282" Type="http://schemas.openxmlformats.org/officeDocument/2006/relationships/image" Target="media/image109.emf"/><Relationship Id="rId312"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file:///E:\Documents\Homework\SIUC\Senior%20Design%203D%20Printer\Design%20report\Design%20Report%20v2.docx" TargetMode="External"/><Relationship Id="rId72" Type="http://schemas.openxmlformats.org/officeDocument/2006/relationships/hyperlink" Target="file:///E:\Documents\Homework\SIUC\Senior%20Design%203D%20Printer\Design%20report\Design%20Report%20v2.docx" TargetMode="External"/><Relationship Id="rId93" Type="http://schemas.openxmlformats.org/officeDocument/2006/relationships/hyperlink" Target="file:///E:\Documents\Homework\SIUC\Senior%20Design%203D%20Printer\Design%20report\Design%20Report%20v2.docx" TargetMode="External"/><Relationship Id="rId98" Type="http://schemas.openxmlformats.org/officeDocument/2006/relationships/hyperlink" Target="file:///E:\Documents\Homework\SIUC\Senior%20Design%203D%20Printer\Design%20report\Design%20Report%20v2.docx" TargetMode="External"/><Relationship Id="rId121" Type="http://schemas.openxmlformats.org/officeDocument/2006/relationships/hyperlink" Target="file:///E:\Documents\Homework\SIUC\Senior%20Design%203D%20Printer\Design%20report\Design%20Report%20v1.docx" TargetMode="External"/><Relationship Id="rId142" Type="http://schemas.openxmlformats.org/officeDocument/2006/relationships/hyperlink" Target="file:///E:\Documents\Homework\SIUC\Senior%20Design%203D%20Printer\Design%20report\Design%20Report%20v1.docx" TargetMode="External"/><Relationship Id="rId163" Type="http://schemas.openxmlformats.org/officeDocument/2006/relationships/image" Target="media/image14.jpeg"/><Relationship Id="rId184" Type="http://schemas.openxmlformats.org/officeDocument/2006/relationships/image" Target="media/image33.png"/><Relationship Id="rId189" Type="http://schemas.openxmlformats.org/officeDocument/2006/relationships/image" Target="media/image38.jpeg"/><Relationship Id="rId219" Type="http://schemas.openxmlformats.org/officeDocument/2006/relationships/diagramColors" Target="diagrams/colors1.xml"/><Relationship Id="rId3" Type="http://schemas.openxmlformats.org/officeDocument/2006/relationships/styles" Target="styles.xml"/><Relationship Id="rId214" Type="http://schemas.openxmlformats.org/officeDocument/2006/relationships/image" Target="media/image63.png"/><Relationship Id="rId230" Type="http://schemas.openxmlformats.org/officeDocument/2006/relationships/image" Target="media/image74.jpeg"/><Relationship Id="rId235" Type="http://schemas.openxmlformats.org/officeDocument/2006/relationships/diagramQuickStyle" Target="diagrams/quickStyle2.xml"/><Relationship Id="rId251" Type="http://schemas.openxmlformats.org/officeDocument/2006/relationships/image" Target="media/image90.jpeg"/><Relationship Id="rId256" Type="http://schemas.openxmlformats.org/officeDocument/2006/relationships/image" Target="media/image95.jpeg"/><Relationship Id="rId277" Type="http://schemas.openxmlformats.org/officeDocument/2006/relationships/image" Target="media/image106.emf"/><Relationship Id="rId298" Type="http://schemas.openxmlformats.org/officeDocument/2006/relationships/image" Target="media/image117.emf"/><Relationship Id="rId25" Type="http://schemas.openxmlformats.org/officeDocument/2006/relationships/hyperlink" Target="file:///E:\Documents\Homework\SIUC\Senior%20Design%203D%20Printer\Design%20report\Design%20Report%20v2.docx" TargetMode="External"/><Relationship Id="rId46" Type="http://schemas.openxmlformats.org/officeDocument/2006/relationships/hyperlink" Target="file:///E:\Documents\Homework\SIUC\Senior%20Design%203D%20Printer\Design%20report\Design%20Report%20v2.docx" TargetMode="External"/><Relationship Id="rId67" Type="http://schemas.openxmlformats.org/officeDocument/2006/relationships/hyperlink" Target="file:///E:\Documents\Homework\SIUC\Senior%20Design%203D%20Printer\Design%20report\Design%20Report%20v2.docx" TargetMode="External"/><Relationship Id="rId116" Type="http://schemas.openxmlformats.org/officeDocument/2006/relationships/hyperlink" Target="file:///E:\Documents\Homework\SIUC\Senior%20Design%203D%20Printer\Design%20report\Design%20Report%20v1.docx" TargetMode="External"/><Relationship Id="rId137" Type="http://schemas.openxmlformats.org/officeDocument/2006/relationships/hyperlink" Target="file:///E:\Documents\Homework\SIUC\Senior%20Design%203D%20Printer\Design%20report\Design%20Report%20v1.docx" TargetMode="External"/><Relationship Id="rId158" Type="http://schemas.openxmlformats.org/officeDocument/2006/relationships/image" Target="media/image9.jpeg"/><Relationship Id="rId272" Type="http://schemas.openxmlformats.org/officeDocument/2006/relationships/oleObject" Target="embeddings/oleObject9.bin"/><Relationship Id="rId293" Type="http://schemas.openxmlformats.org/officeDocument/2006/relationships/oleObject" Target="embeddings/oleObject19.bin"/><Relationship Id="rId302" Type="http://schemas.openxmlformats.org/officeDocument/2006/relationships/image" Target="media/image119.emf"/><Relationship Id="rId307" Type="http://schemas.openxmlformats.org/officeDocument/2006/relationships/oleObject" Target="embeddings/oleObject26.bin"/><Relationship Id="rId20" Type="http://schemas.openxmlformats.org/officeDocument/2006/relationships/hyperlink" Target="file:///E:\Documents\Homework\SIUC\Senior%20Design%203D%20Printer\Design%20report\Design%20Report%20v2.docx" TargetMode="External"/><Relationship Id="rId41" Type="http://schemas.openxmlformats.org/officeDocument/2006/relationships/hyperlink" Target="file:///E:\Documents\Homework\SIUC\Senior%20Design%203D%20Printer\Design%20report\Design%20Report%20v2.docx" TargetMode="External"/><Relationship Id="rId62" Type="http://schemas.openxmlformats.org/officeDocument/2006/relationships/hyperlink" Target="file:///E:\Documents\Homework\SIUC\Senior%20Design%203D%20Printer\Design%20report\Design%20Report%20v2.docx" TargetMode="External"/><Relationship Id="rId83" Type="http://schemas.openxmlformats.org/officeDocument/2006/relationships/hyperlink" Target="file:///E:\Documents\Homework\SIUC\Senior%20Design%203D%20Printer\Design%20report\Design%20Report%20v2.docx" TargetMode="External"/><Relationship Id="rId88" Type="http://schemas.openxmlformats.org/officeDocument/2006/relationships/hyperlink" Target="file:///E:\Documents\Homework\SIUC\Senior%20Design%203D%20Printer\Design%20report\Design%20Report%20v2.docx" TargetMode="External"/><Relationship Id="rId111" Type="http://schemas.openxmlformats.org/officeDocument/2006/relationships/hyperlink" Target="file:///E:\Documents\Homework\SIUC\Senior%20Design%203D%20Printer\Design%20report\Design%20Report%20v1.docx" TargetMode="External"/><Relationship Id="rId132" Type="http://schemas.openxmlformats.org/officeDocument/2006/relationships/hyperlink" Target="file:///E:\Documents\Homework\SIUC\Senior%20Design%203D%20Printer\Design%20report\Design%20Report%20v1.docx" TargetMode="External"/><Relationship Id="rId153" Type="http://schemas.openxmlformats.org/officeDocument/2006/relationships/image" Target="media/image4.jpeg"/><Relationship Id="rId174" Type="http://schemas.microsoft.com/office/2011/relationships/commentsExtended" Target="commentsExtended.xml"/><Relationship Id="rId179" Type="http://schemas.openxmlformats.org/officeDocument/2006/relationships/image" Target="media/image28.jpeg"/><Relationship Id="rId195" Type="http://schemas.openxmlformats.org/officeDocument/2006/relationships/image" Target="media/image44.jpeg"/><Relationship Id="rId209" Type="http://schemas.openxmlformats.org/officeDocument/2006/relationships/image" Target="media/image58.jpeg"/><Relationship Id="rId190" Type="http://schemas.openxmlformats.org/officeDocument/2006/relationships/image" Target="media/image39.jpeg"/><Relationship Id="rId204" Type="http://schemas.openxmlformats.org/officeDocument/2006/relationships/image" Target="media/image53.jpeg"/><Relationship Id="rId220" Type="http://schemas.microsoft.com/office/2007/relationships/diagramDrawing" Target="diagrams/drawing1.xml"/><Relationship Id="rId225" Type="http://schemas.openxmlformats.org/officeDocument/2006/relationships/image" Target="media/image69.png"/><Relationship Id="rId241" Type="http://schemas.openxmlformats.org/officeDocument/2006/relationships/image" Target="media/image80.jpeg"/><Relationship Id="rId246" Type="http://schemas.openxmlformats.org/officeDocument/2006/relationships/image" Target="media/image85.jpeg"/><Relationship Id="rId267" Type="http://schemas.openxmlformats.org/officeDocument/2006/relationships/image" Target="media/image101.png"/><Relationship Id="rId288" Type="http://schemas.openxmlformats.org/officeDocument/2006/relationships/image" Target="media/image112.emf"/><Relationship Id="rId15" Type="http://schemas.openxmlformats.org/officeDocument/2006/relationships/hyperlink" Target="file:///E:\Documents\Homework\SIUC\Senior%20Design%203D%20Printer\Design%20report\Design%20Report%20v2.docx" TargetMode="External"/><Relationship Id="rId36" Type="http://schemas.openxmlformats.org/officeDocument/2006/relationships/hyperlink" Target="file:///E:\Documents\Homework\SIUC\Senior%20Design%203D%20Printer\Design%20report\Design%20Report%20v2.docx" TargetMode="External"/><Relationship Id="rId57" Type="http://schemas.openxmlformats.org/officeDocument/2006/relationships/hyperlink" Target="file:///E:\Documents\Homework\SIUC\Senior%20Design%203D%20Printer\Design%20report\Design%20Report%20v2.docx" TargetMode="External"/><Relationship Id="rId106" Type="http://schemas.openxmlformats.org/officeDocument/2006/relationships/hyperlink" Target="file:///E:\Documents\Homework\SIUC\Senior%20Design%203D%20Printer\Design%20report\Design%20Report%20v1.docx" TargetMode="External"/><Relationship Id="rId127" Type="http://schemas.openxmlformats.org/officeDocument/2006/relationships/hyperlink" Target="file:///E:\Documents\Homework\SIUC\Senior%20Design%203D%20Printer\Design%20report\Design%20Report%20v1.docx" TargetMode="External"/><Relationship Id="rId262" Type="http://schemas.openxmlformats.org/officeDocument/2006/relationships/oleObject" Target="embeddings/oleObject4.bin"/><Relationship Id="rId283" Type="http://schemas.openxmlformats.org/officeDocument/2006/relationships/oleObject" Target="embeddings/oleObject14.bin"/><Relationship Id="rId10" Type="http://schemas.openxmlformats.org/officeDocument/2006/relationships/hyperlink" Target="file:///E:\Documents\Homework\SIUC\Senior%20Design%203D%20Printer\Design%20report\Design%20Report%20v2.docx" TargetMode="External"/><Relationship Id="rId31" Type="http://schemas.openxmlformats.org/officeDocument/2006/relationships/hyperlink" Target="file:///E:\Documents\Homework\SIUC\Senior%20Design%203D%20Printer\Design%20report\Design%20Report%20v2.docx" TargetMode="External"/><Relationship Id="rId52" Type="http://schemas.openxmlformats.org/officeDocument/2006/relationships/hyperlink" Target="file:///E:\Documents\Homework\SIUC\Senior%20Design%203D%20Printer\Design%20report\Design%20Report%20v2.docx" TargetMode="External"/><Relationship Id="rId73" Type="http://schemas.openxmlformats.org/officeDocument/2006/relationships/hyperlink" Target="file:///E:\Documents\Homework\SIUC\Senior%20Design%203D%20Printer\Design%20report\Design%20Report%20v2.docx" TargetMode="External"/><Relationship Id="rId78" Type="http://schemas.openxmlformats.org/officeDocument/2006/relationships/hyperlink" Target="file:///E:\Documents\Homework\SIUC\Senior%20Design%203D%20Printer\Design%20report\Design%20Report%20v2.docx" TargetMode="External"/><Relationship Id="rId94" Type="http://schemas.openxmlformats.org/officeDocument/2006/relationships/hyperlink" Target="file:///E:\Documents\Homework\SIUC\Senior%20Design%203D%20Printer\Design%20report\Design%20Report%20v2.docx" TargetMode="External"/><Relationship Id="rId99" Type="http://schemas.openxmlformats.org/officeDocument/2006/relationships/hyperlink" Target="file:///E:\Documents\Homework\SIUC\Senior%20Design%203D%20Printer\Design%20report\Design%20Report%20v2.docx" TargetMode="External"/><Relationship Id="rId101" Type="http://schemas.openxmlformats.org/officeDocument/2006/relationships/hyperlink" Target="file:///E:\Documents\Homework\SIUC\Senior%20Design%203D%20Printer\Design%20report\Design%20Report%20v2.docx" TargetMode="External"/><Relationship Id="rId122" Type="http://schemas.openxmlformats.org/officeDocument/2006/relationships/hyperlink" Target="file:///E:\Documents\Homework\SIUC\Senior%20Design%203D%20Printer\Design%20report\Design%20Report%20v1.docx" TargetMode="External"/><Relationship Id="rId143" Type="http://schemas.openxmlformats.org/officeDocument/2006/relationships/hyperlink" Target="file:///E:\Documents\Homework\SIUC\Senior%20Design%203D%20Printer\Design%20report\Design%20Report%20v1.docx" TargetMode="External"/><Relationship Id="rId148" Type="http://schemas.openxmlformats.org/officeDocument/2006/relationships/hyperlink" Target="file:///E:\Documents\Homework\SIUC\Senior%20Design%203D%20Printer\Design%20report\Design%20Report%20v1.docx" TargetMode="External"/><Relationship Id="rId164" Type="http://schemas.openxmlformats.org/officeDocument/2006/relationships/image" Target="media/image15.jpeg"/><Relationship Id="rId169" Type="http://schemas.openxmlformats.org/officeDocument/2006/relationships/image" Target="media/image20.jpeg"/><Relationship Id="rId18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29.png"/><Relationship Id="rId210" Type="http://schemas.openxmlformats.org/officeDocument/2006/relationships/image" Target="media/image59.jpeg"/><Relationship Id="rId215" Type="http://schemas.openxmlformats.org/officeDocument/2006/relationships/image" Target="media/image64.png"/><Relationship Id="rId236" Type="http://schemas.openxmlformats.org/officeDocument/2006/relationships/diagramColors" Target="diagrams/colors2.xml"/><Relationship Id="rId257" Type="http://schemas.openxmlformats.org/officeDocument/2006/relationships/image" Target="media/image96.png"/><Relationship Id="rId278" Type="http://schemas.openxmlformats.org/officeDocument/2006/relationships/oleObject" Target="embeddings/oleObject12.bin"/><Relationship Id="rId26" Type="http://schemas.openxmlformats.org/officeDocument/2006/relationships/hyperlink" Target="file:///E:\Documents\Homework\SIUC\Senior%20Design%203D%20Printer\Design%20report\Design%20Report%20v2.docx" TargetMode="External"/><Relationship Id="rId231" Type="http://schemas.openxmlformats.org/officeDocument/2006/relationships/image" Target="media/image75.jpeg"/><Relationship Id="rId252" Type="http://schemas.openxmlformats.org/officeDocument/2006/relationships/image" Target="media/image91.png"/><Relationship Id="rId273" Type="http://schemas.openxmlformats.org/officeDocument/2006/relationships/image" Target="media/image104.emf"/><Relationship Id="rId294" Type="http://schemas.openxmlformats.org/officeDocument/2006/relationships/image" Target="media/image115.emf"/><Relationship Id="rId308" Type="http://schemas.openxmlformats.org/officeDocument/2006/relationships/image" Target="media/image122.emf"/><Relationship Id="rId47" Type="http://schemas.openxmlformats.org/officeDocument/2006/relationships/hyperlink" Target="file:///E:\Documents\Homework\SIUC\Senior%20Design%203D%20Printer\Design%20report\Design%20Report%20v2.docx" TargetMode="External"/><Relationship Id="rId68" Type="http://schemas.openxmlformats.org/officeDocument/2006/relationships/hyperlink" Target="file:///E:\Documents\Homework\SIUC\Senior%20Design%203D%20Printer\Design%20report\Design%20Report%20v2.docx" TargetMode="External"/><Relationship Id="rId89" Type="http://schemas.openxmlformats.org/officeDocument/2006/relationships/hyperlink" Target="file:///E:\Documents\Homework\SIUC\Senior%20Design%203D%20Printer\Design%20report\Design%20Report%20v2.docx" TargetMode="External"/><Relationship Id="rId112" Type="http://schemas.openxmlformats.org/officeDocument/2006/relationships/hyperlink" Target="file:///E:\Documents\Homework\SIUC\Senior%20Design%203D%20Printer\Design%20report\Design%20Report%20v1.docx" TargetMode="External"/><Relationship Id="rId133" Type="http://schemas.openxmlformats.org/officeDocument/2006/relationships/hyperlink" Target="file:///E:\Documents\Homework\SIUC\Senior%20Design%203D%20Printer\Design%20report\Design%20Report%20v1.docx" TargetMode="External"/><Relationship Id="rId154" Type="http://schemas.openxmlformats.org/officeDocument/2006/relationships/image" Target="media/image5.png"/><Relationship Id="rId175" Type="http://schemas.openxmlformats.org/officeDocument/2006/relationships/image" Target="media/image24.png"/><Relationship Id="rId196" Type="http://schemas.openxmlformats.org/officeDocument/2006/relationships/image" Target="media/image45.png"/><Relationship Id="rId200" Type="http://schemas.openxmlformats.org/officeDocument/2006/relationships/image" Target="media/image49.jpeg"/><Relationship Id="rId16" Type="http://schemas.openxmlformats.org/officeDocument/2006/relationships/hyperlink" Target="file:///E:\Documents\Homework\SIUC\Senior%20Design%203D%20Printer\Design%20report\Design%20Report%20v2.docx" TargetMode="External"/><Relationship Id="rId221" Type="http://schemas.openxmlformats.org/officeDocument/2006/relationships/image" Target="media/image65.png"/><Relationship Id="rId242" Type="http://schemas.openxmlformats.org/officeDocument/2006/relationships/image" Target="media/image81.emf"/><Relationship Id="rId263" Type="http://schemas.openxmlformats.org/officeDocument/2006/relationships/image" Target="media/image99.emf"/><Relationship Id="rId284" Type="http://schemas.openxmlformats.org/officeDocument/2006/relationships/image" Target="media/image110.emf"/><Relationship Id="rId37" Type="http://schemas.openxmlformats.org/officeDocument/2006/relationships/hyperlink" Target="file:///E:\Documents\Homework\SIUC\Senior%20Design%203D%20Printer\Design%20report\Design%20Report%20v2.docx" TargetMode="External"/><Relationship Id="rId58" Type="http://schemas.openxmlformats.org/officeDocument/2006/relationships/hyperlink" Target="file:///E:\Documents\Homework\SIUC\Senior%20Design%203D%20Printer\Design%20report\Design%20Report%20v2.docx" TargetMode="External"/><Relationship Id="rId79" Type="http://schemas.openxmlformats.org/officeDocument/2006/relationships/hyperlink" Target="file:///E:\Documents\Homework\SIUC\Senior%20Design%203D%20Printer\Design%20report\Design%20Report%20v2.docx" TargetMode="External"/><Relationship Id="rId102" Type="http://schemas.openxmlformats.org/officeDocument/2006/relationships/hyperlink" Target="file:///E:\Documents\Homework\SIUC\Senior%20Design%203D%20Printer\Design%20report\Design%20Report%20v2.docx" TargetMode="External"/><Relationship Id="rId123" Type="http://schemas.openxmlformats.org/officeDocument/2006/relationships/hyperlink" Target="file:///E:\Documents\Homework\SIUC\Senior%20Design%203D%20Printer\Design%20report\Design%20Report%20v1.docx" TargetMode="External"/><Relationship Id="rId144" Type="http://schemas.openxmlformats.org/officeDocument/2006/relationships/hyperlink" Target="file:///E:\Documents\Homework\SIUC\Senior%20Design%203D%20Printer\Design%20report\Design%20Report%20v1.docx" TargetMode="External"/><Relationship Id="rId90" Type="http://schemas.openxmlformats.org/officeDocument/2006/relationships/hyperlink" Target="file:///E:\Documents\Homework\SIUC\Senior%20Design%203D%20Printer\Design%20report\Design%20Report%20v2.docx" TargetMode="External"/><Relationship Id="rId165" Type="http://schemas.openxmlformats.org/officeDocument/2006/relationships/image" Target="media/image16.jpeg"/><Relationship Id="rId186" Type="http://schemas.openxmlformats.org/officeDocument/2006/relationships/image" Target="media/image35.png"/><Relationship Id="rId211" Type="http://schemas.openxmlformats.org/officeDocument/2006/relationships/image" Target="media/image60.jpeg"/><Relationship Id="rId232" Type="http://schemas.openxmlformats.org/officeDocument/2006/relationships/image" Target="media/image76.jpeg"/><Relationship Id="rId253" Type="http://schemas.openxmlformats.org/officeDocument/2006/relationships/image" Target="media/image92.png"/><Relationship Id="rId274" Type="http://schemas.openxmlformats.org/officeDocument/2006/relationships/oleObject" Target="embeddings/oleObject10.bin"/><Relationship Id="rId295" Type="http://schemas.openxmlformats.org/officeDocument/2006/relationships/oleObject" Target="embeddings/oleObject20.bin"/><Relationship Id="rId309" Type="http://schemas.openxmlformats.org/officeDocument/2006/relationships/oleObject" Target="embeddings/oleObject27.bin"/><Relationship Id="rId27" Type="http://schemas.openxmlformats.org/officeDocument/2006/relationships/hyperlink" Target="file:///E:\Documents\Homework\SIUC\Senior%20Design%203D%20Printer\Design%20report\Design%20Report%20v2.docx" TargetMode="External"/><Relationship Id="rId48" Type="http://schemas.openxmlformats.org/officeDocument/2006/relationships/hyperlink" Target="file:///E:\Documents\Homework\SIUC\Senior%20Design%203D%20Printer\Design%20report\Design%20Report%20v2.docx" TargetMode="External"/><Relationship Id="rId69" Type="http://schemas.openxmlformats.org/officeDocument/2006/relationships/hyperlink" Target="file:///E:\Documents\Homework\SIUC\Senior%20Design%203D%20Printer\Design%20report\Design%20Report%20v2.docx" TargetMode="External"/><Relationship Id="rId113" Type="http://schemas.openxmlformats.org/officeDocument/2006/relationships/hyperlink" Target="file:///E:\Documents\Homework\SIUC\Senior%20Design%203D%20Printer\Design%20report\Design%20Report%20v1.docx" TargetMode="External"/><Relationship Id="rId134" Type="http://schemas.openxmlformats.org/officeDocument/2006/relationships/hyperlink" Target="file:///E:\Documents\Homework\SIUC\Senior%20Design%203D%20Printer\Design%20report\Design%20Report%20v1.docx" TargetMode="External"/><Relationship Id="rId80" Type="http://schemas.openxmlformats.org/officeDocument/2006/relationships/hyperlink" Target="file:///E:\Documents\Homework\SIUC\Senior%20Design%203D%20Printer\Design%20report\Design%20Report%20v2.docx" TargetMode="External"/><Relationship Id="rId155" Type="http://schemas.openxmlformats.org/officeDocument/2006/relationships/image" Target="media/image6.png"/><Relationship Id="rId176" Type="http://schemas.openxmlformats.org/officeDocument/2006/relationships/image" Target="media/image25.png"/><Relationship Id="rId197" Type="http://schemas.openxmlformats.org/officeDocument/2006/relationships/image" Target="media/image46.jpeg"/><Relationship Id="rId201" Type="http://schemas.openxmlformats.org/officeDocument/2006/relationships/image" Target="media/image50.jpeg"/><Relationship Id="rId222" Type="http://schemas.openxmlformats.org/officeDocument/2006/relationships/image" Target="media/image66.jpeg"/><Relationship Id="rId243" Type="http://schemas.openxmlformats.org/officeDocument/2006/relationships/image" Target="media/image82.jpeg"/><Relationship Id="rId264" Type="http://schemas.openxmlformats.org/officeDocument/2006/relationships/oleObject" Target="embeddings/oleObject5.bin"/><Relationship Id="rId285" Type="http://schemas.openxmlformats.org/officeDocument/2006/relationships/oleObject" Target="embeddings/oleObject15.bin"/><Relationship Id="rId17" Type="http://schemas.openxmlformats.org/officeDocument/2006/relationships/hyperlink" Target="file:///E:\Documents\Homework\SIUC\Senior%20Design%203D%20Printer\Design%20report\Design%20Report%20v2.docx" TargetMode="External"/><Relationship Id="rId38" Type="http://schemas.openxmlformats.org/officeDocument/2006/relationships/hyperlink" Target="file:///E:\Documents\Homework\SIUC\Senior%20Design%203D%20Printer\Design%20report\Design%20Report%20v2.docx" TargetMode="External"/><Relationship Id="rId59" Type="http://schemas.openxmlformats.org/officeDocument/2006/relationships/hyperlink" Target="file:///E:\Documents\Homework\SIUC\Senior%20Design%203D%20Printer\Design%20report\Design%20Report%20v2.docx" TargetMode="External"/><Relationship Id="rId103" Type="http://schemas.openxmlformats.org/officeDocument/2006/relationships/hyperlink" Target="file:///E:\Documents\Homework\SIUC\Senior%20Design%203D%20Printer\Design%20report\Design%20Report%20v1.docx" TargetMode="External"/><Relationship Id="rId124" Type="http://schemas.openxmlformats.org/officeDocument/2006/relationships/hyperlink" Target="file:///E:\Documents\Homework\SIUC\Senior%20Design%203D%20Printer\Design%20report\Design%20Report%20v1.docx" TargetMode="External"/><Relationship Id="rId310" Type="http://schemas.openxmlformats.org/officeDocument/2006/relationships/fontTable" Target="fontTable.xml"/><Relationship Id="rId70" Type="http://schemas.openxmlformats.org/officeDocument/2006/relationships/hyperlink" Target="file:///E:\Documents\Homework\SIUC\Senior%20Design%203D%20Printer\Design%20report\Design%20Report%20v2.docx" TargetMode="External"/><Relationship Id="rId91" Type="http://schemas.openxmlformats.org/officeDocument/2006/relationships/hyperlink" Target="file:///E:\Documents\Homework\SIUC\Senior%20Design%203D%20Printer\Design%20report\Design%20Report%20v2.docx" TargetMode="External"/><Relationship Id="rId145" Type="http://schemas.openxmlformats.org/officeDocument/2006/relationships/hyperlink" Target="file:///E:\Documents\Homework\SIUC\Senior%20Design%203D%20Printer\Design%20report\Design%20Report%20v1.docx" TargetMode="External"/><Relationship Id="rId166" Type="http://schemas.openxmlformats.org/officeDocument/2006/relationships/image" Target="media/image17.jpeg"/><Relationship Id="rId187" Type="http://schemas.openxmlformats.org/officeDocument/2006/relationships/image" Target="media/image36.jpeg"/><Relationship Id="rId1" Type="http://schemas.openxmlformats.org/officeDocument/2006/relationships/customXml" Target="../customXml/item1.xml"/><Relationship Id="rId212" Type="http://schemas.openxmlformats.org/officeDocument/2006/relationships/image" Target="media/image61.jpeg"/><Relationship Id="rId233" Type="http://schemas.openxmlformats.org/officeDocument/2006/relationships/diagramData" Target="diagrams/data2.xml"/><Relationship Id="rId254" Type="http://schemas.openxmlformats.org/officeDocument/2006/relationships/image" Target="media/image93.png"/><Relationship Id="rId28" Type="http://schemas.openxmlformats.org/officeDocument/2006/relationships/hyperlink" Target="file:///E:\Documents\Homework\SIUC\Senior%20Design%203D%20Printer\Design%20report\Design%20Report%20v2.docx" TargetMode="External"/><Relationship Id="rId49" Type="http://schemas.openxmlformats.org/officeDocument/2006/relationships/hyperlink" Target="file:///E:\Documents\Homework\SIUC\Senior%20Design%203D%20Printer\Design%20report\Design%20Report%20v2.docx" TargetMode="External"/><Relationship Id="rId114" Type="http://schemas.openxmlformats.org/officeDocument/2006/relationships/hyperlink" Target="file:///E:\Documents\Homework\SIUC\Senior%20Design%203D%20Printer\Design%20report\Design%20Report%20v1.docx" TargetMode="External"/><Relationship Id="rId275" Type="http://schemas.openxmlformats.org/officeDocument/2006/relationships/image" Target="media/image105.emf"/><Relationship Id="rId296" Type="http://schemas.openxmlformats.org/officeDocument/2006/relationships/image" Target="media/image116.emf"/><Relationship Id="rId300" Type="http://schemas.openxmlformats.org/officeDocument/2006/relationships/image" Target="media/image118.emf"/><Relationship Id="rId60" Type="http://schemas.openxmlformats.org/officeDocument/2006/relationships/hyperlink" Target="file:///E:\Documents\Homework\SIUC\Senior%20Design%203D%20Printer\Design%20report\Design%20Report%20v2.docx" TargetMode="External"/><Relationship Id="rId81" Type="http://schemas.openxmlformats.org/officeDocument/2006/relationships/hyperlink" Target="file:///E:\Documents\Homework\SIUC\Senior%20Design%203D%20Printer\Design%20report\Design%20Report%20v2.docx" TargetMode="External"/><Relationship Id="rId135" Type="http://schemas.openxmlformats.org/officeDocument/2006/relationships/hyperlink" Target="file:///E:\Documents\Homework\SIUC\Senior%20Design%203D%20Printer\Design%20report\Design%20Report%20v1.docx" TargetMode="External"/><Relationship Id="rId156" Type="http://schemas.openxmlformats.org/officeDocument/2006/relationships/image" Target="media/image7.jpeg"/><Relationship Id="rId177" Type="http://schemas.openxmlformats.org/officeDocument/2006/relationships/image" Target="media/image26.jpeg"/><Relationship Id="rId198" Type="http://schemas.openxmlformats.org/officeDocument/2006/relationships/image" Target="media/image47.emf"/><Relationship Id="rId202" Type="http://schemas.openxmlformats.org/officeDocument/2006/relationships/image" Target="media/image51.jpeg"/><Relationship Id="rId223" Type="http://schemas.openxmlformats.org/officeDocument/2006/relationships/image" Target="media/image67.jpeg"/><Relationship Id="rId244" Type="http://schemas.openxmlformats.org/officeDocument/2006/relationships/image" Target="media/image83.jpeg"/><Relationship Id="rId18" Type="http://schemas.openxmlformats.org/officeDocument/2006/relationships/hyperlink" Target="file:///E:\Documents\Homework\SIUC\Senior%20Design%203D%20Printer\Design%20report\Design%20Report%20v2.docx" TargetMode="External"/><Relationship Id="rId39" Type="http://schemas.openxmlformats.org/officeDocument/2006/relationships/hyperlink" Target="file:///E:\Documents\Homework\SIUC\Senior%20Design%203D%20Printer\Design%20report\Design%20Report%20v2.docx" TargetMode="External"/><Relationship Id="rId265" Type="http://schemas.openxmlformats.org/officeDocument/2006/relationships/image" Target="media/image100.emf"/><Relationship Id="rId286" Type="http://schemas.openxmlformats.org/officeDocument/2006/relationships/image" Target="media/image111.emf"/><Relationship Id="rId50" Type="http://schemas.openxmlformats.org/officeDocument/2006/relationships/hyperlink" Target="file:///E:\Documents\Homework\SIUC\Senior%20Design%203D%20Printer\Design%20report\Design%20Report%20v2.docx" TargetMode="External"/><Relationship Id="rId104" Type="http://schemas.openxmlformats.org/officeDocument/2006/relationships/hyperlink" Target="file:///E:\Documents\Homework\SIUC\Senior%20Design%203D%20Printer\Design%20report\Design%20Report%20v1.docx" TargetMode="External"/><Relationship Id="rId125" Type="http://schemas.openxmlformats.org/officeDocument/2006/relationships/hyperlink" Target="file:///E:\Documents\Homework\SIUC\Senior%20Design%203D%20Printer\Design%20report\Design%20Report%20v1.docx" TargetMode="External"/><Relationship Id="rId146" Type="http://schemas.openxmlformats.org/officeDocument/2006/relationships/hyperlink" Target="file:///E:\Documents\Homework\SIUC\Senior%20Design%203D%20Printer\Design%20report\Design%20Report%20v1.docx" TargetMode="External"/><Relationship Id="rId167" Type="http://schemas.openxmlformats.org/officeDocument/2006/relationships/image" Target="media/image18.jpeg"/><Relationship Id="rId188" Type="http://schemas.openxmlformats.org/officeDocument/2006/relationships/image" Target="media/image37.jpeg"/><Relationship Id="rId311" Type="http://schemas.microsoft.com/office/2011/relationships/people" Target="people.xml"/><Relationship Id="rId71" Type="http://schemas.openxmlformats.org/officeDocument/2006/relationships/hyperlink" Target="file:///E:\Documents\Homework\SIUC\Senior%20Design%203D%20Printer\Design%20report\Design%20Report%20v2.docx" TargetMode="External"/><Relationship Id="rId92" Type="http://schemas.openxmlformats.org/officeDocument/2006/relationships/hyperlink" Target="file:///E:\Documents\Homework\SIUC\Senior%20Design%203D%20Printer\Design%20report\Design%20Report%20v2.docx" TargetMode="External"/><Relationship Id="rId213" Type="http://schemas.openxmlformats.org/officeDocument/2006/relationships/image" Target="media/image62.png"/><Relationship Id="rId234" Type="http://schemas.openxmlformats.org/officeDocument/2006/relationships/diagramLayout" Target="diagrams/layout2.xml"/><Relationship Id="rId2" Type="http://schemas.openxmlformats.org/officeDocument/2006/relationships/numbering" Target="numbering.xml"/><Relationship Id="rId29" Type="http://schemas.openxmlformats.org/officeDocument/2006/relationships/hyperlink" Target="file:///E:\Documents\Homework\SIUC\Senior%20Design%203D%20Printer\Design%20report\Design%20Report%20v2.docx" TargetMode="External"/><Relationship Id="rId255" Type="http://schemas.openxmlformats.org/officeDocument/2006/relationships/image" Target="media/image94.png"/><Relationship Id="rId276" Type="http://schemas.openxmlformats.org/officeDocument/2006/relationships/oleObject" Target="embeddings/oleObject11.bin"/><Relationship Id="rId297" Type="http://schemas.openxmlformats.org/officeDocument/2006/relationships/oleObject" Target="embeddings/oleObject21.bin"/></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966399-56FF-44CC-985E-193220BE1DF0}"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1C337032-2ADE-4AFA-93FC-C4536C614B00}">
      <dgm:prSet phldrT="[Text]"/>
      <dgm:spPr/>
      <dgm:t>
        <a:bodyPr/>
        <a:lstStyle/>
        <a:p>
          <a:r>
            <a:rPr lang="en-US" i="1"/>
            <a:t>Print a line</a:t>
          </a:r>
        </a:p>
      </dgm:t>
    </dgm:pt>
    <dgm:pt modelId="{70E93565-8A86-4B25-93FC-887D05844E06}" type="parTrans" cxnId="{214D0B21-AEC6-4985-AC76-176D8F99C644}">
      <dgm:prSet/>
      <dgm:spPr/>
      <dgm:t>
        <a:bodyPr/>
        <a:lstStyle/>
        <a:p>
          <a:endParaRPr lang="en-US"/>
        </a:p>
      </dgm:t>
    </dgm:pt>
    <dgm:pt modelId="{A4DA5C34-B3EC-4E55-87FE-150F34712169}" type="sibTrans" cxnId="{214D0B21-AEC6-4985-AC76-176D8F99C644}">
      <dgm:prSet/>
      <dgm:spPr/>
      <dgm:t>
        <a:bodyPr/>
        <a:lstStyle/>
        <a:p>
          <a:endParaRPr lang="en-US"/>
        </a:p>
      </dgm:t>
    </dgm:pt>
    <dgm:pt modelId="{98356A2C-D634-40B5-AE60-0AFB43EAAE38}">
      <dgm:prSet phldrT="[Text]" custT="1"/>
      <dgm:spPr/>
      <dgm:t>
        <a:bodyPr/>
        <a:lstStyle/>
        <a:p>
          <a:r>
            <a:rPr lang="en-US" sz="900"/>
            <a:t>Translate X/Y axes into position (+/- a small gap)</a:t>
          </a:r>
        </a:p>
      </dgm:t>
    </dgm:pt>
    <dgm:pt modelId="{8C899D2F-FD07-4E4E-B30C-83A281E9CD70}" type="parTrans" cxnId="{6053A245-E651-49BC-94E0-EB78C3399572}">
      <dgm:prSet/>
      <dgm:spPr/>
      <dgm:t>
        <a:bodyPr/>
        <a:lstStyle/>
        <a:p>
          <a:endParaRPr lang="en-US"/>
        </a:p>
      </dgm:t>
    </dgm:pt>
    <dgm:pt modelId="{A914D502-FED9-4BEB-BE2D-C90083FAA234}" type="sibTrans" cxnId="{6053A245-E651-49BC-94E0-EB78C3399572}">
      <dgm:prSet/>
      <dgm:spPr/>
      <dgm:t>
        <a:bodyPr/>
        <a:lstStyle/>
        <a:p>
          <a:endParaRPr lang="en-US"/>
        </a:p>
      </dgm:t>
    </dgm:pt>
    <dgm:pt modelId="{AA4FEE3C-B20F-443A-AB65-046E6246F911}">
      <dgm:prSet custT="1"/>
      <dgm:spPr/>
      <dgm:t>
        <a:bodyPr/>
        <a:lstStyle/>
        <a:p>
          <a:r>
            <a:rPr lang="en-US" sz="900"/>
            <a:t>Send initializing print line data</a:t>
          </a:r>
        </a:p>
      </dgm:t>
    </dgm:pt>
    <dgm:pt modelId="{BCE480C6-BA03-43FB-96A6-BB0D54F47A60}" type="parTrans" cxnId="{E0E1784B-9CD6-4C4A-8D70-D307C89A135E}">
      <dgm:prSet/>
      <dgm:spPr/>
      <dgm:t>
        <a:bodyPr/>
        <a:lstStyle/>
        <a:p>
          <a:endParaRPr lang="en-US"/>
        </a:p>
      </dgm:t>
    </dgm:pt>
    <dgm:pt modelId="{5674DE31-94B3-4002-BA6C-1D788223FE38}" type="sibTrans" cxnId="{E0E1784B-9CD6-4C4A-8D70-D307C89A135E}">
      <dgm:prSet/>
      <dgm:spPr/>
      <dgm:t>
        <a:bodyPr/>
        <a:lstStyle/>
        <a:p>
          <a:endParaRPr lang="en-US"/>
        </a:p>
      </dgm:t>
    </dgm:pt>
    <dgm:pt modelId="{A34AAEAF-F228-4A7F-8199-8D9CC339C949}">
      <dgm:prSet custT="1"/>
      <dgm:spPr/>
      <dgm:t>
        <a:bodyPr/>
        <a:lstStyle/>
        <a:p>
          <a:r>
            <a:rPr lang="en-US" sz="900"/>
            <a:t>Send print line data (as many packets required to print the line)</a:t>
          </a:r>
        </a:p>
      </dgm:t>
    </dgm:pt>
    <dgm:pt modelId="{4A1CECAA-6210-41DB-8B29-B533EB8DA14C}" type="parTrans" cxnId="{3A51C285-9BC4-4C94-8BA6-3DD3886B257F}">
      <dgm:prSet/>
      <dgm:spPr/>
      <dgm:t>
        <a:bodyPr/>
        <a:lstStyle/>
        <a:p>
          <a:endParaRPr lang="en-US"/>
        </a:p>
      </dgm:t>
    </dgm:pt>
    <dgm:pt modelId="{6C1E9816-A7F1-4F9B-A213-E45870DEF56A}" type="sibTrans" cxnId="{3A51C285-9BC4-4C94-8BA6-3DD3886B257F}">
      <dgm:prSet/>
      <dgm:spPr/>
      <dgm:t>
        <a:bodyPr/>
        <a:lstStyle/>
        <a:p>
          <a:endParaRPr lang="en-US"/>
        </a:p>
      </dgm:t>
    </dgm:pt>
    <dgm:pt modelId="{1AF2DE28-D96F-450D-9339-5AF0B3DC6D9C}">
      <dgm:prSet custT="1"/>
      <dgm:spPr/>
      <dgm:t>
        <a:bodyPr/>
        <a:lstStyle/>
        <a:p>
          <a:r>
            <a:rPr lang="en-US" sz="900"/>
            <a:t>Translate X (sweep in the X direction to print the loaded line)</a:t>
          </a:r>
        </a:p>
      </dgm:t>
    </dgm:pt>
    <dgm:pt modelId="{C4D9B259-EF94-464B-99EA-92EE4D5FE0AE}" type="parTrans" cxnId="{BB5C2ED2-F3F8-4B57-9608-2E43689728FF}">
      <dgm:prSet/>
      <dgm:spPr/>
      <dgm:t>
        <a:bodyPr/>
        <a:lstStyle/>
        <a:p>
          <a:endParaRPr lang="en-US"/>
        </a:p>
      </dgm:t>
    </dgm:pt>
    <dgm:pt modelId="{9E7026C9-8CF1-441B-B769-D9F1D3BA650E}" type="sibTrans" cxnId="{BB5C2ED2-F3F8-4B57-9608-2E43689728FF}">
      <dgm:prSet/>
      <dgm:spPr/>
      <dgm:t>
        <a:bodyPr/>
        <a:lstStyle/>
        <a:p>
          <a:endParaRPr lang="en-US"/>
        </a:p>
      </dgm:t>
    </dgm:pt>
    <dgm:pt modelId="{2DE63050-906B-4E9B-8852-1F3326BA4303}">
      <dgm:prSet custT="1"/>
      <dgm:spPr/>
      <dgm:t>
        <a:bodyPr/>
        <a:lstStyle/>
        <a:p>
          <a:r>
            <a:rPr lang="en-US" sz="900"/>
            <a:t>Translate Y for next line</a:t>
          </a:r>
        </a:p>
      </dgm:t>
    </dgm:pt>
    <dgm:pt modelId="{D8130177-5CF9-48E3-8415-864DA1E660E4}" type="parTrans" cxnId="{D429BCBC-9B07-4893-8734-3F65CA431417}">
      <dgm:prSet/>
      <dgm:spPr/>
      <dgm:t>
        <a:bodyPr/>
        <a:lstStyle/>
        <a:p>
          <a:endParaRPr lang="en-US"/>
        </a:p>
      </dgm:t>
    </dgm:pt>
    <dgm:pt modelId="{F4789FF1-3A3A-4278-AD47-E11D033C43F9}" type="sibTrans" cxnId="{D429BCBC-9B07-4893-8734-3F65CA431417}">
      <dgm:prSet/>
      <dgm:spPr/>
      <dgm:t>
        <a:bodyPr/>
        <a:lstStyle/>
        <a:p>
          <a:endParaRPr lang="en-US"/>
        </a:p>
      </dgm:t>
    </dgm:pt>
    <dgm:pt modelId="{99F3A76C-C166-402C-8EE5-845D5E6845E1}">
      <dgm:prSet/>
      <dgm:spPr/>
      <dgm:t>
        <a:bodyPr/>
        <a:lstStyle/>
        <a:p>
          <a:r>
            <a:rPr lang="en-US" i="1"/>
            <a:t>Print a layer</a:t>
          </a:r>
          <a:endParaRPr lang="en-US"/>
        </a:p>
      </dgm:t>
    </dgm:pt>
    <dgm:pt modelId="{AAE7C3ED-D50C-4083-9EC0-82198AD98977}" type="parTrans" cxnId="{56C07F56-D409-45C8-8048-19D79FC27F8E}">
      <dgm:prSet/>
      <dgm:spPr/>
      <dgm:t>
        <a:bodyPr/>
        <a:lstStyle/>
        <a:p>
          <a:endParaRPr lang="en-US"/>
        </a:p>
      </dgm:t>
    </dgm:pt>
    <dgm:pt modelId="{D1C2A3DE-7D50-42DB-B9E1-9DC33B305530}" type="sibTrans" cxnId="{56C07F56-D409-45C8-8048-19D79FC27F8E}">
      <dgm:prSet/>
      <dgm:spPr/>
      <dgm:t>
        <a:bodyPr/>
        <a:lstStyle/>
        <a:p>
          <a:endParaRPr lang="en-US"/>
        </a:p>
      </dgm:t>
    </dgm:pt>
    <dgm:pt modelId="{8A136165-56D8-4C2B-AAAD-EAED55310AFE}">
      <dgm:prSet custT="1"/>
      <dgm:spPr/>
      <dgm:t>
        <a:bodyPr/>
        <a:lstStyle/>
        <a:p>
          <a:r>
            <a:rPr lang="en-US" sz="900"/>
            <a:t>Translate X/Y carriage to powder distribution point 1</a:t>
          </a:r>
        </a:p>
      </dgm:t>
    </dgm:pt>
    <dgm:pt modelId="{A4DD64E1-262E-467E-AB0B-FF1EB359DFD8}" type="parTrans" cxnId="{49E9F80E-DCF0-4464-8CD0-3CC189EAFC06}">
      <dgm:prSet/>
      <dgm:spPr/>
      <dgm:t>
        <a:bodyPr/>
        <a:lstStyle/>
        <a:p>
          <a:endParaRPr lang="en-US"/>
        </a:p>
      </dgm:t>
    </dgm:pt>
    <dgm:pt modelId="{B691457E-A96C-44E5-8731-367A15B07F9B}" type="sibTrans" cxnId="{49E9F80E-DCF0-4464-8CD0-3CC189EAFC06}">
      <dgm:prSet/>
      <dgm:spPr/>
      <dgm:t>
        <a:bodyPr/>
        <a:lstStyle/>
        <a:p>
          <a:endParaRPr lang="en-US"/>
        </a:p>
      </dgm:t>
    </dgm:pt>
    <dgm:pt modelId="{9BFAE3CA-DDAE-4D06-85EA-71F3BD21FE79}">
      <dgm:prSet custT="1"/>
      <dgm:spPr/>
      <dgm:t>
        <a:bodyPr/>
        <a:lstStyle/>
        <a:p>
          <a:r>
            <a:rPr lang="en-US" sz="900"/>
            <a:t>Move platforms for powder distribution</a:t>
          </a:r>
        </a:p>
      </dgm:t>
    </dgm:pt>
    <dgm:pt modelId="{E332568F-3886-4EA4-B48E-6456147A200B}" type="parTrans" cxnId="{38B33AC1-4ADB-45D4-9B48-9FD6CE532612}">
      <dgm:prSet/>
      <dgm:spPr/>
      <dgm:t>
        <a:bodyPr/>
        <a:lstStyle/>
        <a:p>
          <a:endParaRPr lang="en-US"/>
        </a:p>
      </dgm:t>
    </dgm:pt>
    <dgm:pt modelId="{F3614C40-2EB5-464F-AEC2-079833CB8399}" type="sibTrans" cxnId="{38B33AC1-4ADB-45D4-9B48-9FD6CE532612}">
      <dgm:prSet/>
      <dgm:spPr/>
      <dgm:t>
        <a:bodyPr/>
        <a:lstStyle/>
        <a:p>
          <a:endParaRPr lang="en-US"/>
        </a:p>
      </dgm:t>
    </dgm:pt>
    <dgm:pt modelId="{AED931E5-AC0F-4D95-B966-2E66974688D1}">
      <dgm:prSet custT="1"/>
      <dgm:spPr/>
      <dgm:t>
        <a:bodyPr/>
        <a:lstStyle/>
        <a:p>
          <a:r>
            <a:rPr lang="en-US" sz="900"/>
            <a:t>Translate X/Y carriage to powder distribution point 2 (to distribute the new layer of powder)</a:t>
          </a:r>
        </a:p>
      </dgm:t>
    </dgm:pt>
    <dgm:pt modelId="{944F6C0D-C4D7-4C53-84DE-5CCC30441F03}" type="parTrans" cxnId="{34EC7781-9A37-4A0E-B996-064CD06A5325}">
      <dgm:prSet/>
      <dgm:spPr/>
      <dgm:t>
        <a:bodyPr/>
        <a:lstStyle/>
        <a:p>
          <a:endParaRPr lang="en-US"/>
        </a:p>
      </dgm:t>
    </dgm:pt>
    <dgm:pt modelId="{8FA3133D-36FB-43EE-BD19-075BA9FA018E}" type="sibTrans" cxnId="{34EC7781-9A37-4A0E-B996-064CD06A5325}">
      <dgm:prSet/>
      <dgm:spPr/>
      <dgm:t>
        <a:bodyPr/>
        <a:lstStyle/>
        <a:p>
          <a:endParaRPr lang="en-US"/>
        </a:p>
      </dgm:t>
    </dgm:pt>
    <dgm:pt modelId="{7B1AEAF2-FA27-4B7F-B194-81FE55ADEA75}">
      <dgm:prSet custT="1"/>
      <dgm:spPr/>
      <dgm:t>
        <a:bodyPr/>
        <a:lstStyle/>
        <a:p>
          <a:r>
            <a:rPr lang="en-US" sz="900"/>
            <a:t>Translate X/Y carriage into position for next layer</a:t>
          </a:r>
        </a:p>
      </dgm:t>
    </dgm:pt>
    <dgm:pt modelId="{9830307D-D0D3-4C0D-BCC7-64FF0892B1A7}" type="parTrans" cxnId="{53D345A0-AE25-45CA-8DF1-9E01589ACA5E}">
      <dgm:prSet/>
      <dgm:spPr/>
      <dgm:t>
        <a:bodyPr/>
        <a:lstStyle/>
        <a:p>
          <a:endParaRPr lang="en-US"/>
        </a:p>
      </dgm:t>
    </dgm:pt>
    <dgm:pt modelId="{13C17A7F-99B2-4934-9B85-9E229FFFC53B}" type="sibTrans" cxnId="{53D345A0-AE25-45CA-8DF1-9E01589ACA5E}">
      <dgm:prSet/>
      <dgm:spPr/>
      <dgm:t>
        <a:bodyPr/>
        <a:lstStyle/>
        <a:p>
          <a:endParaRPr lang="en-US"/>
        </a:p>
      </dgm:t>
    </dgm:pt>
    <dgm:pt modelId="{A23E88E1-2AD6-4F77-A3B0-5A612B12C639}">
      <dgm:prSet/>
      <dgm:spPr/>
      <dgm:t>
        <a:bodyPr/>
        <a:lstStyle/>
        <a:p>
          <a:r>
            <a:rPr lang="en-US" i="1"/>
            <a:t>Print a part</a:t>
          </a:r>
          <a:endParaRPr lang="en-US"/>
        </a:p>
      </dgm:t>
    </dgm:pt>
    <dgm:pt modelId="{3BE12FEA-79F0-427E-B95D-37D42C60097C}" type="parTrans" cxnId="{4F080A1B-9498-4F57-8EC0-22BDA77B5C2B}">
      <dgm:prSet/>
      <dgm:spPr/>
      <dgm:t>
        <a:bodyPr/>
        <a:lstStyle/>
        <a:p>
          <a:endParaRPr lang="en-US"/>
        </a:p>
      </dgm:t>
    </dgm:pt>
    <dgm:pt modelId="{E6DB0C6B-0493-4E98-9AF3-BC648124E32A}" type="sibTrans" cxnId="{4F080A1B-9498-4F57-8EC0-22BDA77B5C2B}">
      <dgm:prSet/>
      <dgm:spPr/>
      <dgm:t>
        <a:bodyPr/>
        <a:lstStyle/>
        <a:p>
          <a:endParaRPr lang="en-US"/>
        </a:p>
      </dgm:t>
    </dgm:pt>
    <dgm:pt modelId="{8897F136-4DE3-4265-AD18-AF4655B4CA35}">
      <dgm:prSet custT="1"/>
      <dgm:spPr/>
      <dgm:t>
        <a:bodyPr/>
        <a:lstStyle/>
        <a:p>
          <a:r>
            <a:rPr lang="en-US" sz="900"/>
            <a:t>(repeat the prev. for an entire layer)</a:t>
          </a:r>
        </a:p>
      </dgm:t>
    </dgm:pt>
    <dgm:pt modelId="{56B2472E-FAD3-4ACB-BC23-ACC1678C1966}" type="parTrans" cxnId="{29501159-0C63-4806-B9A7-2669AC9C04C2}">
      <dgm:prSet/>
      <dgm:spPr/>
      <dgm:t>
        <a:bodyPr/>
        <a:lstStyle/>
        <a:p>
          <a:endParaRPr lang="en-US"/>
        </a:p>
      </dgm:t>
    </dgm:pt>
    <dgm:pt modelId="{D046E2EA-0F43-4E02-A284-CF3528CEAC7A}" type="sibTrans" cxnId="{29501159-0C63-4806-B9A7-2669AC9C04C2}">
      <dgm:prSet/>
      <dgm:spPr/>
      <dgm:t>
        <a:bodyPr/>
        <a:lstStyle/>
        <a:p>
          <a:endParaRPr lang="en-US"/>
        </a:p>
      </dgm:t>
    </dgm:pt>
    <dgm:pt modelId="{D4D65A2D-096E-41DD-AAEE-EF77DFC4D5FC}">
      <dgm:prSet custT="1"/>
      <dgm:spPr/>
      <dgm:t>
        <a:bodyPr/>
        <a:lstStyle/>
        <a:p>
          <a:r>
            <a:rPr lang="en-US" sz="900"/>
            <a:t>(repreat the prev. for the entire part)</a:t>
          </a:r>
        </a:p>
      </dgm:t>
    </dgm:pt>
    <dgm:pt modelId="{CBE40CF5-B247-4177-AC93-FCDFC5FD4380}" type="parTrans" cxnId="{B75AEF2D-EB72-4683-B10B-60EC86D10C14}">
      <dgm:prSet/>
      <dgm:spPr/>
      <dgm:t>
        <a:bodyPr/>
        <a:lstStyle/>
        <a:p>
          <a:endParaRPr lang="en-US"/>
        </a:p>
      </dgm:t>
    </dgm:pt>
    <dgm:pt modelId="{5A91DE6A-D010-43A5-88AE-A4E3B905878B}" type="sibTrans" cxnId="{B75AEF2D-EB72-4683-B10B-60EC86D10C14}">
      <dgm:prSet/>
      <dgm:spPr/>
      <dgm:t>
        <a:bodyPr/>
        <a:lstStyle/>
        <a:p>
          <a:endParaRPr lang="en-US"/>
        </a:p>
      </dgm:t>
    </dgm:pt>
    <dgm:pt modelId="{7D60DEAA-907F-4D54-8FA2-2E3DD91C74A2}">
      <dgm:prSet custT="1"/>
      <dgm:spPr/>
      <dgm:t>
        <a:bodyPr/>
        <a:lstStyle/>
        <a:p>
          <a:r>
            <a:rPr lang="en-US" sz="900" b="0" i="1"/>
            <a:t>(wait)</a:t>
          </a:r>
        </a:p>
      </dgm:t>
    </dgm:pt>
    <dgm:pt modelId="{5EA4F224-B999-4385-97CA-95B351480AA1}" type="parTrans" cxnId="{8E382157-AD68-45FC-B780-9B83EDCE59AD}">
      <dgm:prSet/>
      <dgm:spPr/>
      <dgm:t>
        <a:bodyPr/>
        <a:lstStyle/>
        <a:p>
          <a:endParaRPr lang="en-US"/>
        </a:p>
      </dgm:t>
    </dgm:pt>
    <dgm:pt modelId="{98D0CD0E-7312-4B7B-BF86-5C0E7F7B989C}" type="sibTrans" cxnId="{8E382157-AD68-45FC-B780-9B83EDCE59AD}">
      <dgm:prSet/>
      <dgm:spPr/>
      <dgm:t>
        <a:bodyPr/>
        <a:lstStyle/>
        <a:p>
          <a:endParaRPr lang="en-US"/>
        </a:p>
      </dgm:t>
    </dgm:pt>
    <dgm:pt modelId="{BFBE66ED-FA9A-47BC-8B14-B5ECD79B3708}">
      <dgm:prSet custT="1"/>
      <dgm:spPr/>
      <dgm:t>
        <a:bodyPr/>
        <a:lstStyle/>
        <a:p>
          <a:r>
            <a:rPr lang="en-US" sz="900" b="0" i="1"/>
            <a:t>(wait)</a:t>
          </a:r>
        </a:p>
      </dgm:t>
    </dgm:pt>
    <dgm:pt modelId="{0044B784-D618-4064-A5CA-3B45F3C62E3D}" type="parTrans" cxnId="{A1E959EF-0812-47AC-9797-BEB2AB01657B}">
      <dgm:prSet/>
      <dgm:spPr/>
      <dgm:t>
        <a:bodyPr/>
        <a:lstStyle/>
        <a:p>
          <a:endParaRPr lang="en-US"/>
        </a:p>
      </dgm:t>
    </dgm:pt>
    <dgm:pt modelId="{F615353A-2AA9-401C-BD01-568616CDBD17}" type="sibTrans" cxnId="{A1E959EF-0812-47AC-9797-BEB2AB01657B}">
      <dgm:prSet/>
      <dgm:spPr/>
      <dgm:t>
        <a:bodyPr/>
        <a:lstStyle/>
        <a:p>
          <a:endParaRPr lang="en-US"/>
        </a:p>
      </dgm:t>
    </dgm:pt>
    <dgm:pt modelId="{4FF975E9-3F9C-46F6-902F-669746000792}">
      <dgm:prSet custT="1"/>
      <dgm:spPr/>
      <dgm:t>
        <a:bodyPr/>
        <a:lstStyle/>
        <a:p>
          <a:r>
            <a:rPr lang="en-US" sz="900" i="1"/>
            <a:t>(wait)</a:t>
          </a:r>
        </a:p>
      </dgm:t>
    </dgm:pt>
    <dgm:pt modelId="{2A09B2A2-3157-47E6-94A5-2C2F99B0A0F2}" type="parTrans" cxnId="{F692AD43-1362-4089-B810-7E3A32C4CA3C}">
      <dgm:prSet/>
      <dgm:spPr/>
      <dgm:t>
        <a:bodyPr/>
        <a:lstStyle/>
        <a:p>
          <a:endParaRPr lang="en-US"/>
        </a:p>
      </dgm:t>
    </dgm:pt>
    <dgm:pt modelId="{779508E0-4AF7-4D4E-896F-DECFF512472C}" type="sibTrans" cxnId="{F692AD43-1362-4089-B810-7E3A32C4CA3C}">
      <dgm:prSet/>
      <dgm:spPr/>
      <dgm:t>
        <a:bodyPr/>
        <a:lstStyle/>
        <a:p>
          <a:endParaRPr lang="en-US"/>
        </a:p>
      </dgm:t>
    </dgm:pt>
    <dgm:pt modelId="{C8BABF1B-AFDF-4ABA-9BC0-B2F25800E23C}">
      <dgm:prSet custT="1"/>
      <dgm:spPr/>
      <dgm:t>
        <a:bodyPr/>
        <a:lstStyle/>
        <a:p>
          <a:r>
            <a:rPr lang="en-US" sz="900" b="0" i="1"/>
            <a:t>(wait)</a:t>
          </a:r>
        </a:p>
      </dgm:t>
    </dgm:pt>
    <dgm:pt modelId="{6E2BD78E-FD20-4691-907A-2B488C753BBE}" type="parTrans" cxnId="{E94E62D3-6B66-431C-B5AA-C2054FB0AF5E}">
      <dgm:prSet/>
      <dgm:spPr/>
      <dgm:t>
        <a:bodyPr/>
        <a:lstStyle/>
        <a:p>
          <a:endParaRPr lang="en-US"/>
        </a:p>
      </dgm:t>
    </dgm:pt>
    <dgm:pt modelId="{79D0A793-5A65-4B4F-88C6-3DEE7160D287}" type="sibTrans" cxnId="{E94E62D3-6B66-431C-B5AA-C2054FB0AF5E}">
      <dgm:prSet/>
      <dgm:spPr/>
      <dgm:t>
        <a:bodyPr/>
        <a:lstStyle/>
        <a:p>
          <a:endParaRPr lang="en-US"/>
        </a:p>
      </dgm:t>
    </dgm:pt>
    <dgm:pt modelId="{2EE5A8D2-B88D-46E2-9F68-39B5E4199C08}">
      <dgm:prSet custT="1"/>
      <dgm:spPr/>
      <dgm:t>
        <a:bodyPr/>
        <a:lstStyle/>
        <a:p>
          <a:r>
            <a:rPr lang="en-US" sz="900" b="0" i="1"/>
            <a:t>(wait)</a:t>
          </a:r>
        </a:p>
      </dgm:t>
    </dgm:pt>
    <dgm:pt modelId="{8746D5E1-4C86-47FC-A824-A33DEC707512}" type="parTrans" cxnId="{E95FD767-E705-473A-A91C-F2C5BB03BE5C}">
      <dgm:prSet/>
      <dgm:spPr/>
      <dgm:t>
        <a:bodyPr/>
        <a:lstStyle/>
        <a:p>
          <a:endParaRPr lang="en-US"/>
        </a:p>
      </dgm:t>
    </dgm:pt>
    <dgm:pt modelId="{D234DF9D-699E-42B0-8B5A-FBCBACE678FA}" type="sibTrans" cxnId="{E95FD767-E705-473A-A91C-F2C5BB03BE5C}">
      <dgm:prSet/>
      <dgm:spPr/>
      <dgm:t>
        <a:bodyPr/>
        <a:lstStyle/>
        <a:p>
          <a:endParaRPr lang="en-US"/>
        </a:p>
      </dgm:t>
    </dgm:pt>
    <dgm:pt modelId="{33B3BF60-A90A-49DB-8FE7-C07AC72FD6E4}" type="pres">
      <dgm:prSet presAssocID="{0A966399-56FF-44CC-985E-193220BE1DF0}" presName="linearFlow" presStyleCnt="0">
        <dgm:presLayoutVars>
          <dgm:dir/>
          <dgm:animLvl val="lvl"/>
          <dgm:resizeHandles val="exact"/>
        </dgm:presLayoutVars>
      </dgm:prSet>
      <dgm:spPr/>
      <dgm:t>
        <a:bodyPr/>
        <a:lstStyle/>
        <a:p>
          <a:endParaRPr lang="en-US"/>
        </a:p>
      </dgm:t>
    </dgm:pt>
    <dgm:pt modelId="{8FF2DBC2-6F85-449D-89FC-8D34C3E2CA27}" type="pres">
      <dgm:prSet presAssocID="{1C337032-2ADE-4AFA-93FC-C4536C614B00}" presName="composite" presStyleCnt="0"/>
      <dgm:spPr/>
    </dgm:pt>
    <dgm:pt modelId="{CFBFE917-DFE0-459C-8817-84C2AAE811DC}" type="pres">
      <dgm:prSet presAssocID="{1C337032-2ADE-4AFA-93FC-C4536C614B00}" presName="parentText" presStyleLbl="alignNode1" presStyleIdx="0" presStyleCnt="3">
        <dgm:presLayoutVars>
          <dgm:chMax val="1"/>
          <dgm:bulletEnabled val="1"/>
        </dgm:presLayoutVars>
      </dgm:prSet>
      <dgm:spPr/>
      <dgm:t>
        <a:bodyPr/>
        <a:lstStyle/>
        <a:p>
          <a:endParaRPr lang="en-US"/>
        </a:p>
      </dgm:t>
    </dgm:pt>
    <dgm:pt modelId="{E045FDA0-E855-4B10-9FE5-2B60E3925C31}" type="pres">
      <dgm:prSet presAssocID="{1C337032-2ADE-4AFA-93FC-C4536C614B00}" presName="descendantText" presStyleLbl="alignAcc1" presStyleIdx="0" presStyleCnt="3" custScaleY="133294">
        <dgm:presLayoutVars>
          <dgm:bulletEnabled val="1"/>
        </dgm:presLayoutVars>
      </dgm:prSet>
      <dgm:spPr/>
      <dgm:t>
        <a:bodyPr/>
        <a:lstStyle/>
        <a:p>
          <a:endParaRPr lang="en-US"/>
        </a:p>
      </dgm:t>
    </dgm:pt>
    <dgm:pt modelId="{5209DAC4-8F04-402C-9AFC-ED8DE58D749B}" type="pres">
      <dgm:prSet presAssocID="{A4DA5C34-B3EC-4E55-87FE-150F34712169}" presName="sp" presStyleCnt="0"/>
      <dgm:spPr/>
    </dgm:pt>
    <dgm:pt modelId="{8C6A0421-A196-4316-B58C-7EA4A6FA64B1}" type="pres">
      <dgm:prSet presAssocID="{99F3A76C-C166-402C-8EE5-845D5E6845E1}" presName="composite" presStyleCnt="0"/>
      <dgm:spPr/>
    </dgm:pt>
    <dgm:pt modelId="{36A82D61-A5B5-492F-A5BE-1BB504495D0D}" type="pres">
      <dgm:prSet presAssocID="{99F3A76C-C166-402C-8EE5-845D5E6845E1}" presName="parentText" presStyleLbl="alignNode1" presStyleIdx="1" presStyleCnt="3">
        <dgm:presLayoutVars>
          <dgm:chMax val="1"/>
          <dgm:bulletEnabled val="1"/>
        </dgm:presLayoutVars>
      </dgm:prSet>
      <dgm:spPr/>
      <dgm:t>
        <a:bodyPr/>
        <a:lstStyle/>
        <a:p>
          <a:endParaRPr lang="en-US"/>
        </a:p>
      </dgm:t>
    </dgm:pt>
    <dgm:pt modelId="{D35C4F36-358E-4A79-9763-D2072F9FDB6D}" type="pres">
      <dgm:prSet presAssocID="{99F3A76C-C166-402C-8EE5-845D5E6845E1}" presName="descendantText" presStyleLbl="alignAcc1" presStyleIdx="1" presStyleCnt="3" custScaleY="150072">
        <dgm:presLayoutVars>
          <dgm:bulletEnabled val="1"/>
        </dgm:presLayoutVars>
      </dgm:prSet>
      <dgm:spPr/>
      <dgm:t>
        <a:bodyPr/>
        <a:lstStyle/>
        <a:p>
          <a:endParaRPr lang="en-US"/>
        </a:p>
      </dgm:t>
    </dgm:pt>
    <dgm:pt modelId="{16840995-39DF-4BE2-9297-6E4B11BE532F}" type="pres">
      <dgm:prSet presAssocID="{D1C2A3DE-7D50-42DB-B9E1-9DC33B305530}" presName="sp" presStyleCnt="0"/>
      <dgm:spPr/>
    </dgm:pt>
    <dgm:pt modelId="{8A1DB174-C2A9-42AB-A9E3-AE969AD01AE4}" type="pres">
      <dgm:prSet presAssocID="{A23E88E1-2AD6-4F77-A3B0-5A612B12C639}" presName="composite" presStyleCnt="0"/>
      <dgm:spPr/>
    </dgm:pt>
    <dgm:pt modelId="{EB628321-8F7D-461A-AF52-C86EAAE0530C}" type="pres">
      <dgm:prSet presAssocID="{A23E88E1-2AD6-4F77-A3B0-5A612B12C639}" presName="parentText" presStyleLbl="alignNode1" presStyleIdx="2" presStyleCnt="3">
        <dgm:presLayoutVars>
          <dgm:chMax val="1"/>
          <dgm:bulletEnabled val="1"/>
        </dgm:presLayoutVars>
      </dgm:prSet>
      <dgm:spPr/>
      <dgm:t>
        <a:bodyPr/>
        <a:lstStyle/>
        <a:p>
          <a:endParaRPr lang="en-US"/>
        </a:p>
      </dgm:t>
    </dgm:pt>
    <dgm:pt modelId="{0A0E3AB7-DA04-4190-8E6A-C49088ADF06E}" type="pres">
      <dgm:prSet presAssocID="{A23E88E1-2AD6-4F77-A3B0-5A612B12C639}" presName="descendantText" presStyleLbl="alignAcc1" presStyleIdx="2" presStyleCnt="3" custScaleY="30030">
        <dgm:presLayoutVars>
          <dgm:bulletEnabled val="1"/>
        </dgm:presLayoutVars>
      </dgm:prSet>
      <dgm:spPr/>
      <dgm:t>
        <a:bodyPr/>
        <a:lstStyle/>
        <a:p>
          <a:endParaRPr lang="en-US"/>
        </a:p>
      </dgm:t>
    </dgm:pt>
  </dgm:ptLst>
  <dgm:cxnLst>
    <dgm:cxn modelId="{8D1BDC67-2CBD-44FE-9093-3FF6F3D84AC0}" type="presOf" srcId="{BFBE66ED-FA9A-47BC-8B14-B5ECD79B3708}" destId="{E045FDA0-E855-4B10-9FE5-2B60E3925C31}" srcOrd="0" destOrd="5" presId="urn:microsoft.com/office/officeart/2005/8/layout/chevron2"/>
    <dgm:cxn modelId="{6053A245-E651-49BC-94E0-EB78C3399572}" srcId="{1C337032-2ADE-4AFA-93FC-C4536C614B00}" destId="{98356A2C-D634-40B5-AE60-0AFB43EAAE38}" srcOrd="0" destOrd="0" parTransId="{8C899D2F-FD07-4E4E-B30C-83A281E9CD70}" sibTransId="{A914D502-FED9-4BEB-BE2D-C90083FAA234}"/>
    <dgm:cxn modelId="{E95FD767-E705-473A-A91C-F2C5BB03BE5C}" srcId="{99F3A76C-C166-402C-8EE5-845D5E6845E1}" destId="{2EE5A8D2-B88D-46E2-9F68-39B5E4199C08}" srcOrd="6" destOrd="0" parTransId="{8746D5E1-4C86-47FC-A824-A33DEC707512}" sibTransId="{D234DF9D-699E-42B0-8B5A-FBCBACE678FA}"/>
    <dgm:cxn modelId="{C4AE5A05-AC5A-4E40-A0BA-64EC3E60862C}" type="presOf" srcId="{1AF2DE28-D96F-450D-9339-5AF0B3DC6D9C}" destId="{E045FDA0-E855-4B10-9FE5-2B60E3925C31}" srcOrd="0" destOrd="4" presId="urn:microsoft.com/office/officeart/2005/8/layout/chevron2"/>
    <dgm:cxn modelId="{DE47BC88-E561-43D9-B1FC-7DC99FB1456C}" type="presOf" srcId="{8897F136-4DE3-4265-AD18-AF4655B4CA35}" destId="{D35C4F36-358E-4A79-9763-D2072F9FDB6D}" srcOrd="0" destOrd="0" presId="urn:microsoft.com/office/officeart/2005/8/layout/chevron2"/>
    <dgm:cxn modelId="{C0A09C04-0FAD-449D-9F57-7B27F7024FFA}" type="presOf" srcId="{7D60DEAA-907F-4D54-8FA2-2E3DD91C74A2}" destId="{E045FDA0-E855-4B10-9FE5-2B60E3925C31}" srcOrd="0" destOrd="3" presId="urn:microsoft.com/office/officeart/2005/8/layout/chevron2"/>
    <dgm:cxn modelId="{38B33AC1-4ADB-45D4-9B48-9FD6CE532612}" srcId="{99F3A76C-C166-402C-8EE5-845D5E6845E1}" destId="{9BFAE3CA-DDAE-4D06-85EA-71F3BD21FE79}" srcOrd="3" destOrd="0" parTransId="{E332568F-3886-4EA4-B48E-6456147A200B}" sibTransId="{F3614C40-2EB5-464F-AEC2-079833CB8399}"/>
    <dgm:cxn modelId="{F3B7E0E7-A976-40B1-9A4F-7D96AD688894}" type="presOf" srcId="{AA4FEE3C-B20F-443A-AB65-046E6246F911}" destId="{E045FDA0-E855-4B10-9FE5-2B60E3925C31}" srcOrd="0" destOrd="1" presId="urn:microsoft.com/office/officeart/2005/8/layout/chevron2"/>
    <dgm:cxn modelId="{3A51C285-9BC4-4C94-8BA6-3DD3886B257F}" srcId="{1C337032-2ADE-4AFA-93FC-C4536C614B00}" destId="{A34AAEAF-F228-4A7F-8199-8D9CC339C949}" srcOrd="2" destOrd="0" parTransId="{4A1CECAA-6210-41DB-8B29-B533EB8DA14C}" sibTransId="{6C1E9816-A7F1-4F9B-A213-E45870DEF56A}"/>
    <dgm:cxn modelId="{1E067261-D3A1-44EC-8F62-3CA9E31FFB01}" type="presOf" srcId="{D4D65A2D-096E-41DD-AAEE-EF77DFC4D5FC}" destId="{0A0E3AB7-DA04-4190-8E6A-C49088ADF06E}" srcOrd="0" destOrd="0" presId="urn:microsoft.com/office/officeart/2005/8/layout/chevron2"/>
    <dgm:cxn modelId="{E0E1784B-9CD6-4C4A-8D70-D307C89A135E}" srcId="{1C337032-2ADE-4AFA-93FC-C4536C614B00}" destId="{AA4FEE3C-B20F-443A-AB65-046E6246F911}" srcOrd="1" destOrd="0" parTransId="{BCE480C6-BA03-43FB-96A6-BB0D54F47A60}" sibTransId="{5674DE31-94B3-4002-BA6C-1D788223FE38}"/>
    <dgm:cxn modelId="{2883F8C8-6D63-44B9-A7BE-9FCCD8FB9CCE}" type="presOf" srcId="{1C337032-2ADE-4AFA-93FC-C4536C614B00}" destId="{CFBFE917-DFE0-459C-8817-84C2AAE811DC}" srcOrd="0" destOrd="0" presId="urn:microsoft.com/office/officeart/2005/8/layout/chevron2"/>
    <dgm:cxn modelId="{58E87769-E2AF-43CA-B1C0-B7ABAA568A2E}" type="presOf" srcId="{0A966399-56FF-44CC-985E-193220BE1DF0}" destId="{33B3BF60-A90A-49DB-8FE7-C07AC72FD6E4}" srcOrd="0" destOrd="0" presId="urn:microsoft.com/office/officeart/2005/8/layout/chevron2"/>
    <dgm:cxn modelId="{4F080A1B-9498-4F57-8EC0-22BDA77B5C2B}" srcId="{0A966399-56FF-44CC-985E-193220BE1DF0}" destId="{A23E88E1-2AD6-4F77-A3B0-5A612B12C639}" srcOrd="2" destOrd="0" parTransId="{3BE12FEA-79F0-427E-B95D-37D42C60097C}" sibTransId="{E6DB0C6B-0493-4E98-9AF3-BC648124E32A}"/>
    <dgm:cxn modelId="{B89D794D-79ED-4C1E-9DC2-C20170082563}" type="presOf" srcId="{7B1AEAF2-FA27-4B7F-B194-81FE55ADEA75}" destId="{D35C4F36-358E-4A79-9763-D2072F9FDB6D}" srcOrd="0" destOrd="7" presId="urn:microsoft.com/office/officeart/2005/8/layout/chevron2"/>
    <dgm:cxn modelId="{214D0B21-AEC6-4985-AC76-176D8F99C644}" srcId="{0A966399-56FF-44CC-985E-193220BE1DF0}" destId="{1C337032-2ADE-4AFA-93FC-C4536C614B00}" srcOrd="0" destOrd="0" parTransId="{70E93565-8A86-4B25-93FC-887D05844E06}" sibTransId="{A4DA5C34-B3EC-4E55-87FE-150F34712169}"/>
    <dgm:cxn modelId="{34EC7781-9A37-4A0E-B996-064CD06A5325}" srcId="{99F3A76C-C166-402C-8EE5-845D5E6845E1}" destId="{AED931E5-AC0F-4D95-B966-2E66974688D1}" srcOrd="5" destOrd="0" parTransId="{944F6C0D-C4D7-4C53-84DE-5CCC30441F03}" sibTransId="{8FA3133D-36FB-43EE-BD19-075BA9FA018E}"/>
    <dgm:cxn modelId="{D429BCBC-9B07-4893-8734-3F65CA431417}" srcId="{1C337032-2ADE-4AFA-93FC-C4536C614B00}" destId="{2DE63050-906B-4E9B-8852-1F3326BA4303}" srcOrd="6" destOrd="0" parTransId="{D8130177-5CF9-48E3-8415-864DA1E660E4}" sibTransId="{F4789FF1-3A3A-4278-AD47-E11D033C43F9}"/>
    <dgm:cxn modelId="{29501159-0C63-4806-B9A7-2669AC9C04C2}" srcId="{99F3A76C-C166-402C-8EE5-845D5E6845E1}" destId="{8897F136-4DE3-4265-AD18-AF4655B4CA35}" srcOrd="0" destOrd="0" parTransId="{56B2472E-FAD3-4ACB-BC23-ACC1678C1966}" sibTransId="{D046E2EA-0F43-4E02-A284-CF3528CEAC7A}"/>
    <dgm:cxn modelId="{D5ED19A1-15E2-430F-AA04-152F27AC8465}" type="presOf" srcId="{98356A2C-D634-40B5-AE60-0AFB43EAAE38}" destId="{E045FDA0-E855-4B10-9FE5-2B60E3925C31}" srcOrd="0" destOrd="0" presId="urn:microsoft.com/office/officeart/2005/8/layout/chevron2"/>
    <dgm:cxn modelId="{989BBE75-78F8-430F-8CFE-2935D80D0F2E}" type="presOf" srcId="{C8BABF1B-AFDF-4ABA-9BC0-B2F25800E23C}" destId="{D35C4F36-358E-4A79-9763-D2072F9FDB6D}" srcOrd="0" destOrd="4" presId="urn:microsoft.com/office/officeart/2005/8/layout/chevron2"/>
    <dgm:cxn modelId="{BB5C2ED2-F3F8-4B57-9608-2E43689728FF}" srcId="{1C337032-2ADE-4AFA-93FC-C4536C614B00}" destId="{1AF2DE28-D96F-450D-9339-5AF0B3DC6D9C}" srcOrd="4" destOrd="0" parTransId="{C4D9B259-EF94-464B-99EA-92EE4D5FE0AE}" sibTransId="{9E7026C9-8CF1-441B-B769-D9F1D3BA650E}"/>
    <dgm:cxn modelId="{56C07F56-D409-45C8-8048-19D79FC27F8E}" srcId="{0A966399-56FF-44CC-985E-193220BE1DF0}" destId="{99F3A76C-C166-402C-8EE5-845D5E6845E1}" srcOrd="1" destOrd="0" parTransId="{AAE7C3ED-D50C-4083-9EC0-82198AD98977}" sibTransId="{D1C2A3DE-7D50-42DB-B9E1-9DC33B305530}"/>
    <dgm:cxn modelId="{8E382157-AD68-45FC-B780-9B83EDCE59AD}" srcId="{1C337032-2ADE-4AFA-93FC-C4536C614B00}" destId="{7D60DEAA-907F-4D54-8FA2-2E3DD91C74A2}" srcOrd="3" destOrd="0" parTransId="{5EA4F224-B999-4385-97CA-95B351480AA1}" sibTransId="{98D0CD0E-7312-4B7B-BF86-5C0E7F7B989C}"/>
    <dgm:cxn modelId="{6B6FDF68-AD9D-4905-B44C-6E93E21CE59F}" type="presOf" srcId="{9BFAE3CA-DDAE-4D06-85EA-71F3BD21FE79}" destId="{D35C4F36-358E-4A79-9763-D2072F9FDB6D}" srcOrd="0" destOrd="3" presId="urn:microsoft.com/office/officeart/2005/8/layout/chevron2"/>
    <dgm:cxn modelId="{A1E959EF-0812-47AC-9797-BEB2AB01657B}" srcId="{1C337032-2ADE-4AFA-93FC-C4536C614B00}" destId="{BFBE66ED-FA9A-47BC-8B14-B5ECD79B3708}" srcOrd="5" destOrd="0" parTransId="{0044B784-D618-4064-A5CA-3B45F3C62E3D}" sibTransId="{F615353A-2AA9-401C-BD01-568616CDBD17}"/>
    <dgm:cxn modelId="{9B967B0E-2FE6-4929-8E1E-194D989C9FBC}" type="presOf" srcId="{99F3A76C-C166-402C-8EE5-845D5E6845E1}" destId="{36A82D61-A5B5-492F-A5BE-1BB504495D0D}" srcOrd="0" destOrd="0" presId="urn:microsoft.com/office/officeart/2005/8/layout/chevron2"/>
    <dgm:cxn modelId="{B75AEF2D-EB72-4683-B10B-60EC86D10C14}" srcId="{A23E88E1-2AD6-4F77-A3B0-5A612B12C639}" destId="{D4D65A2D-096E-41DD-AAEE-EF77DFC4D5FC}" srcOrd="0" destOrd="0" parTransId="{CBE40CF5-B247-4177-AC93-FCDFC5FD4380}" sibTransId="{5A91DE6A-D010-43A5-88AE-A4E3B905878B}"/>
    <dgm:cxn modelId="{53D345A0-AE25-45CA-8DF1-9E01589ACA5E}" srcId="{99F3A76C-C166-402C-8EE5-845D5E6845E1}" destId="{7B1AEAF2-FA27-4B7F-B194-81FE55ADEA75}" srcOrd="7" destOrd="0" parTransId="{9830307D-D0D3-4C0D-BCC7-64FF0892B1A7}" sibTransId="{13C17A7F-99B2-4934-9B85-9E229FFFC53B}"/>
    <dgm:cxn modelId="{7614ABD2-A8AD-43A1-B11F-E054BD8759E8}" type="presOf" srcId="{2DE63050-906B-4E9B-8852-1F3326BA4303}" destId="{E045FDA0-E855-4B10-9FE5-2B60E3925C31}" srcOrd="0" destOrd="6" presId="urn:microsoft.com/office/officeart/2005/8/layout/chevron2"/>
    <dgm:cxn modelId="{7E44FDC3-79E7-4F61-80CA-ED29187003CE}" type="presOf" srcId="{2EE5A8D2-B88D-46E2-9F68-39B5E4199C08}" destId="{D35C4F36-358E-4A79-9763-D2072F9FDB6D}" srcOrd="0" destOrd="6" presId="urn:microsoft.com/office/officeart/2005/8/layout/chevron2"/>
    <dgm:cxn modelId="{0B2AECDC-CE4F-4A3E-A71D-698E0823E77B}" type="presOf" srcId="{A34AAEAF-F228-4A7F-8199-8D9CC339C949}" destId="{E045FDA0-E855-4B10-9FE5-2B60E3925C31}" srcOrd="0" destOrd="2" presId="urn:microsoft.com/office/officeart/2005/8/layout/chevron2"/>
    <dgm:cxn modelId="{A6DC10E4-8FD2-411C-A8CE-846B14DC797B}" type="presOf" srcId="{4FF975E9-3F9C-46F6-902F-669746000792}" destId="{D35C4F36-358E-4A79-9763-D2072F9FDB6D}" srcOrd="0" destOrd="2" presId="urn:microsoft.com/office/officeart/2005/8/layout/chevron2"/>
    <dgm:cxn modelId="{F692AD43-1362-4089-B810-7E3A32C4CA3C}" srcId="{99F3A76C-C166-402C-8EE5-845D5E6845E1}" destId="{4FF975E9-3F9C-46F6-902F-669746000792}" srcOrd="2" destOrd="0" parTransId="{2A09B2A2-3157-47E6-94A5-2C2F99B0A0F2}" sibTransId="{779508E0-4AF7-4D4E-896F-DECFF512472C}"/>
    <dgm:cxn modelId="{359DEA0E-0DF7-4CBD-85BB-EF703FE6BA3C}" type="presOf" srcId="{A23E88E1-2AD6-4F77-A3B0-5A612B12C639}" destId="{EB628321-8F7D-461A-AF52-C86EAAE0530C}" srcOrd="0" destOrd="0" presId="urn:microsoft.com/office/officeart/2005/8/layout/chevron2"/>
    <dgm:cxn modelId="{BAFB02DB-702B-446C-8402-198AB969E802}" type="presOf" srcId="{8A136165-56D8-4C2B-AAAD-EAED55310AFE}" destId="{D35C4F36-358E-4A79-9763-D2072F9FDB6D}" srcOrd="0" destOrd="1" presId="urn:microsoft.com/office/officeart/2005/8/layout/chevron2"/>
    <dgm:cxn modelId="{70876B85-ED88-4B80-9D86-D98C1DE87D1F}" type="presOf" srcId="{AED931E5-AC0F-4D95-B966-2E66974688D1}" destId="{D35C4F36-358E-4A79-9763-D2072F9FDB6D}" srcOrd="0" destOrd="5" presId="urn:microsoft.com/office/officeart/2005/8/layout/chevron2"/>
    <dgm:cxn modelId="{49E9F80E-DCF0-4464-8CD0-3CC189EAFC06}" srcId="{99F3A76C-C166-402C-8EE5-845D5E6845E1}" destId="{8A136165-56D8-4C2B-AAAD-EAED55310AFE}" srcOrd="1" destOrd="0" parTransId="{A4DD64E1-262E-467E-AB0B-FF1EB359DFD8}" sibTransId="{B691457E-A96C-44E5-8731-367A15B07F9B}"/>
    <dgm:cxn modelId="{E94E62D3-6B66-431C-B5AA-C2054FB0AF5E}" srcId="{99F3A76C-C166-402C-8EE5-845D5E6845E1}" destId="{C8BABF1B-AFDF-4ABA-9BC0-B2F25800E23C}" srcOrd="4" destOrd="0" parTransId="{6E2BD78E-FD20-4691-907A-2B488C753BBE}" sibTransId="{79D0A793-5A65-4B4F-88C6-3DEE7160D287}"/>
    <dgm:cxn modelId="{4BBA8514-8AA9-4405-9522-B10DC7FD795D}" type="presParOf" srcId="{33B3BF60-A90A-49DB-8FE7-C07AC72FD6E4}" destId="{8FF2DBC2-6F85-449D-89FC-8D34C3E2CA27}" srcOrd="0" destOrd="0" presId="urn:microsoft.com/office/officeart/2005/8/layout/chevron2"/>
    <dgm:cxn modelId="{90C83A5D-1B0C-4B35-B395-6017343674D9}" type="presParOf" srcId="{8FF2DBC2-6F85-449D-89FC-8D34C3E2CA27}" destId="{CFBFE917-DFE0-459C-8817-84C2AAE811DC}" srcOrd="0" destOrd="0" presId="urn:microsoft.com/office/officeart/2005/8/layout/chevron2"/>
    <dgm:cxn modelId="{E479BCE2-352A-46CD-BC57-34210C969CDC}" type="presParOf" srcId="{8FF2DBC2-6F85-449D-89FC-8D34C3E2CA27}" destId="{E045FDA0-E855-4B10-9FE5-2B60E3925C31}" srcOrd="1" destOrd="0" presId="urn:microsoft.com/office/officeart/2005/8/layout/chevron2"/>
    <dgm:cxn modelId="{8280AFC9-833C-4EF1-807B-D3F394C8076E}" type="presParOf" srcId="{33B3BF60-A90A-49DB-8FE7-C07AC72FD6E4}" destId="{5209DAC4-8F04-402C-9AFC-ED8DE58D749B}" srcOrd="1" destOrd="0" presId="urn:microsoft.com/office/officeart/2005/8/layout/chevron2"/>
    <dgm:cxn modelId="{88DF5B8B-5A32-4A3D-848B-BCD516343C47}" type="presParOf" srcId="{33B3BF60-A90A-49DB-8FE7-C07AC72FD6E4}" destId="{8C6A0421-A196-4316-B58C-7EA4A6FA64B1}" srcOrd="2" destOrd="0" presId="urn:microsoft.com/office/officeart/2005/8/layout/chevron2"/>
    <dgm:cxn modelId="{376CBF7C-C633-4256-A06F-7804DA3B1F12}" type="presParOf" srcId="{8C6A0421-A196-4316-B58C-7EA4A6FA64B1}" destId="{36A82D61-A5B5-492F-A5BE-1BB504495D0D}" srcOrd="0" destOrd="0" presId="urn:microsoft.com/office/officeart/2005/8/layout/chevron2"/>
    <dgm:cxn modelId="{FD84E2A6-C868-45F1-BA5E-89328829392D}" type="presParOf" srcId="{8C6A0421-A196-4316-B58C-7EA4A6FA64B1}" destId="{D35C4F36-358E-4A79-9763-D2072F9FDB6D}" srcOrd="1" destOrd="0" presId="urn:microsoft.com/office/officeart/2005/8/layout/chevron2"/>
    <dgm:cxn modelId="{35423EB5-7112-4D71-85FF-0DECFA8B5FBF}" type="presParOf" srcId="{33B3BF60-A90A-49DB-8FE7-C07AC72FD6E4}" destId="{16840995-39DF-4BE2-9297-6E4B11BE532F}" srcOrd="3" destOrd="0" presId="urn:microsoft.com/office/officeart/2005/8/layout/chevron2"/>
    <dgm:cxn modelId="{4056D537-6E93-49D2-B55C-F611B330CCC5}" type="presParOf" srcId="{33B3BF60-A90A-49DB-8FE7-C07AC72FD6E4}" destId="{8A1DB174-C2A9-42AB-A9E3-AE969AD01AE4}" srcOrd="4" destOrd="0" presId="urn:microsoft.com/office/officeart/2005/8/layout/chevron2"/>
    <dgm:cxn modelId="{96EB0292-CD96-453A-B5D3-D3145B19B63A}" type="presParOf" srcId="{8A1DB174-C2A9-42AB-A9E3-AE969AD01AE4}" destId="{EB628321-8F7D-461A-AF52-C86EAAE0530C}" srcOrd="0" destOrd="0" presId="urn:microsoft.com/office/officeart/2005/8/layout/chevron2"/>
    <dgm:cxn modelId="{8208D4AA-5263-4FA8-8861-8B447D6A0A2A}" type="presParOf" srcId="{8A1DB174-C2A9-42AB-A9E3-AE969AD01AE4}" destId="{0A0E3AB7-DA04-4190-8E6A-C49088ADF06E}" srcOrd="1" destOrd="0" presId="urn:microsoft.com/office/officeart/2005/8/layout/chevron2"/>
  </dgm:cxnLst>
  <dgm:bg/>
  <dgm:whole/>
  <dgm:extLst>
    <a:ext uri="http://schemas.microsoft.com/office/drawing/2008/diagram">
      <dsp:dataModelExt xmlns:dsp="http://schemas.microsoft.com/office/drawing/2008/diagram" relId="rId2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EC58B46-235E-411C-9E8A-77E886E27A89}" type="doc">
      <dgm:prSet loTypeId="urn:microsoft.com/office/officeart/2005/8/layout/process1" loCatId="process" qsTypeId="urn:microsoft.com/office/officeart/2005/8/quickstyle/simple1" qsCatId="simple" csTypeId="urn:microsoft.com/office/officeart/2005/8/colors/accent1_2" csCatId="accent1" phldr="1"/>
      <dgm:spPr/>
    </dgm:pt>
    <dgm:pt modelId="{FC36B9EF-2855-47D4-848B-98AB566F81AE}">
      <dgm:prSet phldrT="[Text]"/>
      <dgm:spPr/>
      <dgm:t>
        <a:bodyPr/>
        <a:lstStyle/>
        <a:p>
          <a:r>
            <a:rPr lang="en-US"/>
            <a:t>Monitor motor location</a:t>
          </a:r>
        </a:p>
      </dgm:t>
    </dgm:pt>
    <dgm:pt modelId="{91AEEF01-520A-43F2-93F8-40CECEBFEE19}" type="parTrans" cxnId="{C16CC3B7-8CFF-4CB6-A478-B32F245918AB}">
      <dgm:prSet/>
      <dgm:spPr/>
      <dgm:t>
        <a:bodyPr/>
        <a:lstStyle/>
        <a:p>
          <a:endParaRPr lang="en-US"/>
        </a:p>
      </dgm:t>
    </dgm:pt>
    <dgm:pt modelId="{3BF30B3E-62D7-48AB-9976-5A3EF2D35C28}" type="sibTrans" cxnId="{C16CC3B7-8CFF-4CB6-A478-B32F245918AB}">
      <dgm:prSet/>
      <dgm:spPr/>
      <dgm:t>
        <a:bodyPr/>
        <a:lstStyle/>
        <a:p>
          <a:endParaRPr lang="en-US"/>
        </a:p>
      </dgm:t>
    </dgm:pt>
    <dgm:pt modelId="{B37EB80E-6A3C-470A-BBBB-635FFC636DD7}">
      <dgm:prSet phldrT="[Text]"/>
      <dgm:spPr/>
      <dgm:t>
        <a:bodyPr/>
        <a:lstStyle/>
        <a:p>
          <a:r>
            <a:rPr lang="en-US"/>
            <a:t>Listen for characters on the serial port</a:t>
          </a:r>
        </a:p>
      </dgm:t>
    </dgm:pt>
    <dgm:pt modelId="{F695A3D8-9D47-4390-B9DA-46EE4C62F402}" type="parTrans" cxnId="{A3192F79-CF10-4BBF-BCCD-99023E73FD93}">
      <dgm:prSet/>
      <dgm:spPr/>
      <dgm:t>
        <a:bodyPr/>
        <a:lstStyle/>
        <a:p>
          <a:endParaRPr lang="en-US"/>
        </a:p>
      </dgm:t>
    </dgm:pt>
    <dgm:pt modelId="{4454872E-CD70-438A-82E1-B8D176EDC618}" type="sibTrans" cxnId="{A3192F79-CF10-4BBF-BCCD-99023E73FD93}">
      <dgm:prSet/>
      <dgm:spPr/>
      <dgm:t>
        <a:bodyPr/>
        <a:lstStyle/>
        <a:p>
          <a:endParaRPr lang="en-US"/>
        </a:p>
      </dgm:t>
    </dgm:pt>
    <dgm:pt modelId="{1AE3ABCA-5B1F-4773-A650-CE1FEE1EF243}">
      <dgm:prSet phldrT="[Text]"/>
      <dgm:spPr/>
      <dgm:t>
        <a:bodyPr/>
        <a:lstStyle/>
        <a:p>
          <a:r>
            <a:rPr lang="en-US"/>
            <a:t>Process ready packets</a:t>
          </a:r>
        </a:p>
      </dgm:t>
    </dgm:pt>
    <dgm:pt modelId="{522F61C5-ECFD-4CFB-9ED0-52D67995411F}" type="parTrans" cxnId="{902C8611-CF37-4A26-9A29-2AC50C52BB66}">
      <dgm:prSet/>
      <dgm:spPr/>
      <dgm:t>
        <a:bodyPr/>
        <a:lstStyle/>
        <a:p>
          <a:endParaRPr lang="en-US"/>
        </a:p>
      </dgm:t>
    </dgm:pt>
    <dgm:pt modelId="{8C0977F8-78BA-4BE9-9EAB-DFAD68C2E0EB}" type="sibTrans" cxnId="{902C8611-CF37-4A26-9A29-2AC50C52BB66}">
      <dgm:prSet/>
      <dgm:spPr/>
      <dgm:t>
        <a:bodyPr/>
        <a:lstStyle/>
        <a:p>
          <a:endParaRPr lang="en-US"/>
        </a:p>
      </dgm:t>
    </dgm:pt>
    <dgm:pt modelId="{BB6B0CEA-16F4-499D-BEE3-3BCA2356FAAD}">
      <dgm:prSet phldrT="[Text]"/>
      <dgm:spPr/>
      <dgm:t>
        <a:bodyPr/>
        <a:lstStyle/>
        <a:p>
          <a:r>
            <a:rPr lang="en-US"/>
            <a:t>Reply when finished</a:t>
          </a:r>
        </a:p>
      </dgm:t>
    </dgm:pt>
    <dgm:pt modelId="{27F30EFB-03D7-47C1-BC56-3286442D975F}" type="parTrans" cxnId="{71DF42A2-7825-4D65-824B-12DC1CA9D1FC}">
      <dgm:prSet/>
      <dgm:spPr/>
      <dgm:t>
        <a:bodyPr/>
        <a:lstStyle/>
        <a:p>
          <a:endParaRPr lang="en-US"/>
        </a:p>
      </dgm:t>
    </dgm:pt>
    <dgm:pt modelId="{44CFD187-BC6F-4FF2-B3AC-47014511EC9B}" type="sibTrans" cxnId="{71DF42A2-7825-4D65-824B-12DC1CA9D1FC}">
      <dgm:prSet/>
      <dgm:spPr/>
      <dgm:t>
        <a:bodyPr/>
        <a:lstStyle/>
        <a:p>
          <a:endParaRPr lang="en-US"/>
        </a:p>
      </dgm:t>
    </dgm:pt>
    <dgm:pt modelId="{322D201B-D61A-44BF-B028-6BAA5D6F6B80}" type="pres">
      <dgm:prSet presAssocID="{AEC58B46-235E-411C-9E8A-77E886E27A89}" presName="Name0" presStyleCnt="0">
        <dgm:presLayoutVars>
          <dgm:dir/>
          <dgm:resizeHandles val="exact"/>
        </dgm:presLayoutVars>
      </dgm:prSet>
      <dgm:spPr/>
    </dgm:pt>
    <dgm:pt modelId="{D7BB4D9E-9FA1-4774-B150-9327F757CBAF}" type="pres">
      <dgm:prSet presAssocID="{FC36B9EF-2855-47D4-848B-98AB566F81AE}" presName="node" presStyleLbl="node1" presStyleIdx="0" presStyleCnt="4">
        <dgm:presLayoutVars>
          <dgm:bulletEnabled val="1"/>
        </dgm:presLayoutVars>
      </dgm:prSet>
      <dgm:spPr/>
      <dgm:t>
        <a:bodyPr/>
        <a:lstStyle/>
        <a:p>
          <a:endParaRPr lang="en-US"/>
        </a:p>
      </dgm:t>
    </dgm:pt>
    <dgm:pt modelId="{065C4F92-6DEE-4458-8379-52866B21E557}" type="pres">
      <dgm:prSet presAssocID="{3BF30B3E-62D7-48AB-9976-5A3EF2D35C28}" presName="sibTrans" presStyleLbl="sibTrans2D1" presStyleIdx="0" presStyleCnt="3"/>
      <dgm:spPr/>
      <dgm:t>
        <a:bodyPr/>
        <a:lstStyle/>
        <a:p>
          <a:endParaRPr lang="en-US"/>
        </a:p>
      </dgm:t>
    </dgm:pt>
    <dgm:pt modelId="{48A5228A-070E-4EB2-8DB4-61FC8D6FE4AE}" type="pres">
      <dgm:prSet presAssocID="{3BF30B3E-62D7-48AB-9976-5A3EF2D35C28}" presName="connectorText" presStyleLbl="sibTrans2D1" presStyleIdx="0" presStyleCnt="3"/>
      <dgm:spPr/>
      <dgm:t>
        <a:bodyPr/>
        <a:lstStyle/>
        <a:p>
          <a:endParaRPr lang="en-US"/>
        </a:p>
      </dgm:t>
    </dgm:pt>
    <dgm:pt modelId="{54568D0E-5A61-41DF-B2EB-64B5A8C52056}" type="pres">
      <dgm:prSet presAssocID="{B37EB80E-6A3C-470A-BBBB-635FFC636DD7}" presName="node" presStyleLbl="node1" presStyleIdx="1" presStyleCnt="4">
        <dgm:presLayoutVars>
          <dgm:bulletEnabled val="1"/>
        </dgm:presLayoutVars>
      </dgm:prSet>
      <dgm:spPr/>
      <dgm:t>
        <a:bodyPr/>
        <a:lstStyle/>
        <a:p>
          <a:endParaRPr lang="en-US"/>
        </a:p>
      </dgm:t>
    </dgm:pt>
    <dgm:pt modelId="{1FD31275-8701-4FCA-966B-0A4C05E372C5}" type="pres">
      <dgm:prSet presAssocID="{4454872E-CD70-438A-82E1-B8D176EDC618}" presName="sibTrans" presStyleLbl="sibTrans2D1" presStyleIdx="1" presStyleCnt="3"/>
      <dgm:spPr/>
      <dgm:t>
        <a:bodyPr/>
        <a:lstStyle/>
        <a:p>
          <a:endParaRPr lang="en-US"/>
        </a:p>
      </dgm:t>
    </dgm:pt>
    <dgm:pt modelId="{92B8E8E5-8BBE-4E77-B1B3-709D5D6F2064}" type="pres">
      <dgm:prSet presAssocID="{4454872E-CD70-438A-82E1-B8D176EDC618}" presName="connectorText" presStyleLbl="sibTrans2D1" presStyleIdx="1" presStyleCnt="3"/>
      <dgm:spPr/>
      <dgm:t>
        <a:bodyPr/>
        <a:lstStyle/>
        <a:p>
          <a:endParaRPr lang="en-US"/>
        </a:p>
      </dgm:t>
    </dgm:pt>
    <dgm:pt modelId="{6A4735B4-F5DE-40E6-AEF0-F474BB9CF18E}" type="pres">
      <dgm:prSet presAssocID="{1AE3ABCA-5B1F-4773-A650-CE1FEE1EF243}" presName="node" presStyleLbl="node1" presStyleIdx="2" presStyleCnt="4">
        <dgm:presLayoutVars>
          <dgm:bulletEnabled val="1"/>
        </dgm:presLayoutVars>
      </dgm:prSet>
      <dgm:spPr/>
      <dgm:t>
        <a:bodyPr/>
        <a:lstStyle/>
        <a:p>
          <a:endParaRPr lang="en-US"/>
        </a:p>
      </dgm:t>
    </dgm:pt>
    <dgm:pt modelId="{021A0DC8-1906-4F2A-A469-5F2E495B7C72}" type="pres">
      <dgm:prSet presAssocID="{8C0977F8-78BA-4BE9-9EAB-DFAD68C2E0EB}" presName="sibTrans" presStyleLbl="sibTrans2D1" presStyleIdx="2" presStyleCnt="3"/>
      <dgm:spPr/>
      <dgm:t>
        <a:bodyPr/>
        <a:lstStyle/>
        <a:p>
          <a:endParaRPr lang="en-US"/>
        </a:p>
      </dgm:t>
    </dgm:pt>
    <dgm:pt modelId="{1F1EF7D6-0355-42E2-8D98-8F608B7AC07D}" type="pres">
      <dgm:prSet presAssocID="{8C0977F8-78BA-4BE9-9EAB-DFAD68C2E0EB}" presName="connectorText" presStyleLbl="sibTrans2D1" presStyleIdx="2" presStyleCnt="3"/>
      <dgm:spPr/>
      <dgm:t>
        <a:bodyPr/>
        <a:lstStyle/>
        <a:p>
          <a:endParaRPr lang="en-US"/>
        </a:p>
      </dgm:t>
    </dgm:pt>
    <dgm:pt modelId="{F556DFAA-FCB3-4319-8A04-B001A2EC58A9}" type="pres">
      <dgm:prSet presAssocID="{BB6B0CEA-16F4-499D-BEE3-3BCA2356FAAD}" presName="node" presStyleLbl="node1" presStyleIdx="3" presStyleCnt="4">
        <dgm:presLayoutVars>
          <dgm:bulletEnabled val="1"/>
        </dgm:presLayoutVars>
      </dgm:prSet>
      <dgm:spPr/>
      <dgm:t>
        <a:bodyPr/>
        <a:lstStyle/>
        <a:p>
          <a:endParaRPr lang="en-US"/>
        </a:p>
      </dgm:t>
    </dgm:pt>
  </dgm:ptLst>
  <dgm:cxnLst>
    <dgm:cxn modelId="{F0E950CA-3B22-4ACB-8F43-EE38B2B5802F}" type="presOf" srcId="{4454872E-CD70-438A-82E1-B8D176EDC618}" destId="{92B8E8E5-8BBE-4E77-B1B3-709D5D6F2064}" srcOrd="1" destOrd="0" presId="urn:microsoft.com/office/officeart/2005/8/layout/process1"/>
    <dgm:cxn modelId="{0B0C1587-7954-496E-96DA-B93A59218891}" type="presOf" srcId="{8C0977F8-78BA-4BE9-9EAB-DFAD68C2E0EB}" destId="{1F1EF7D6-0355-42E2-8D98-8F608B7AC07D}" srcOrd="1" destOrd="0" presId="urn:microsoft.com/office/officeart/2005/8/layout/process1"/>
    <dgm:cxn modelId="{AC09FD5D-A830-4911-B3CB-70EFF2CD923C}" type="presOf" srcId="{FC36B9EF-2855-47D4-848B-98AB566F81AE}" destId="{D7BB4D9E-9FA1-4774-B150-9327F757CBAF}" srcOrd="0" destOrd="0" presId="urn:microsoft.com/office/officeart/2005/8/layout/process1"/>
    <dgm:cxn modelId="{1CD5C92D-DC84-4B14-A638-B9FE77516DC6}" type="presOf" srcId="{4454872E-CD70-438A-82E1-B8D176EDC618}" destId="{1FD31275-8701-4FCA-966B-0A4C05E372C5}" srcOrd="0" destOrd="0" presId="urn:microsoft.com/office/officeart/2005/8/layout/process1"/>
    <dgm:cxn modelId="{ED71CB0E-D642-4658-992B-8E89F7E2183D}" type="presOf" srcId="{AEC58B46-235E-411C-9E8A-77E886E27A89}" destId="{322D201B-D61A-44BF-B028-6BAA5D6F6B80}" srcOrd="0" destOrd="0" presId="urn:microsoft.com/office/officeart/2005/8/layout/process1"/>
    <dgm:cxn modelId="{C16CC3B7-8CFF-4CB6-A478-B32F245918AB}" srcId="{AEC58B46-235E-411C-9E8A-77E886E27A89}" destId="{FC36B9EF-2855-47D4-848B-98AB566F81AE}" srcOrd="0" destOrd="0" parTransId="{91AEEF01-520A-43F2-93F8-40CECEBFEE19}" sibTransId="{3BF30B3E-62D7-48AB-9976-5A3EF2D35C28}"/>
    <dgm:cxn modelId="{71DF42A2-7825-4D65-824B-12DC1CA9D1FC}" srcId="{AEC58B46-235E-411C-9E8A-77E886E27A89}" destId="{BB6B0CEA-16F4-499D-BEE3-3BCA2356FAAD}" srcOrd="3" destOrd="0" parTransId="{27F30EFB-03D7-47C1-BC56-3286442D975F}" sibTransId="{44CFD187-BC6F-4FF2-B3AC-47014511EC9B}"/>
    <dgm:cxn modelId="{F18BD710-88B5-4261-AA31-EC1B202AE72D}" type="presOf" srcId="{3BF30B3E-62D7-48AB-9976-5A3EF2D35C28}" destId="{065C4F92-6DEE-4458-8379-52866B21E557}" srcOrd="0" destOrd="0" presId="urn:microsoft.com/office/officeart/2005/8/layout/process1"/>
    <dgm:cxn modelId="{DE40414F-819A-4417-9580-5C87AC907226}" type="presOf" srcId="{BB6B0CEA-16F4-499D-BEE3-3BCA2356FAAD}" destId="{F556DFAA-FCB3-4319-8A04-B001A2EC58A9}" srcOrd="0" destOrd="0" presId="urn:microsoft.com/office/officeart/2005/8/layout/process1"/>
    <dgm:cxn modelId="{902C8611-CF37-4A26-9A29-2AC50C52BB66}" srcId="{AEC58B46-235E-411C-9E8A-77E886E27A89}" destId="{1AE3ABCA-5B1F-4773-A650-CE1FEE1EF243}" srcOrd="2" destOrd="0" parTransId="{522F61C5-ECFD-4CFB-9ED0-52D67995411F}" sibTransId="{8C0977F8-78BA-4BE9-9EAB-DFAD68C2E0EB}"/>
    <dgm:cxn modelId="{371D5254-5829-4FA4-B92C-E9769D20F005}" type="presOf" srcId="{8C0977F8-78BA-4BE9-9EAB-DFAD68C2E0EB}" destId="{021A0DC8-1906-4F2A-A469-5F2E495B7C72}" srcOrd="0" destOrd="0" presId="urn:microsoft.com/office/officeart/2005/8/layout/process1"/>
    <dgm:cxn modelId="{A3192F79-CF10-4BBF-BCCD-99023E73FD93}" srcId="{AEC58B46-235E-411C-9E8A-77E886E27A89}" destId="{B37EB80E-6A3C-470A-BBBB-635FFC636DD7}" srcOrd="1" destOrd="0" parTransId="{F695A3D8-9D47-4390-B9DA-46EE4C62F402}" sibTransId="{4454872E-CD70-438A-82E1-B8D176EDC618}"/>
    <dgm:cxn modelId="{0E628133-021C-4327-9645-971EBD7FCA32}" type="presOf" srcId="{1AE3ABCA-5B1F-4773-A650-CE1FEE1EF243}" destId="{6A4735B4-F5DE-40E6-AEF0-F474BB9CF18E}" srcOrd="0" destOrd="0" presId="urn:microsoft.com/office/officeart/2005/8/layout/process1"/>
    <dgm:cxn modelId="{E5E2C66F-08FB-42D7-BA92-865F438ED8B0}" type="presOf" srcId="{3BF30B3E-62D7-48AB-9976-5A3EF2D35C28}" destId="{48A5228A-070E-4EB2-8DB4-61FC8D6FE4AE}" srcOrd="1" destOrd="0" presId="urn:microsoft.com/office/officeart/2005/8/layout/process1"/>
    <dgm:cxn modelId="{2EC1C49F-311E-4D88-9937-59F08D18E3B9}" type="presOf" srcId="{B37EB80E-6A3C-470A-BBBB-635FFC636DD7}" destId="{54568D0E-5A61-41DF-B2EB-64B5A8C52056}" srcOrd="0" destOrd="0" presId="urn:microsoft.com/office/officeart/2005/8/layout/process1"/>
    <dgm:cxn modelId="{B4EA5C60-B12A-4092-9A62-900FA8FC57C4}" type="presParOf" srcId="{322D201B-D61A-44BF-B028-6BAA5D6F6B80}" destId="{D7BB4D9E-9FA1-4774-B150-9327F757CBAF}" srcOrd="0" destOrd="0" presId="urn:microsoft.com/office/officeart/2005/8/layout/process1"/>
    <dgm:cxn modelId="{A3346A2F-07FA-4A84-9D1C-A1D7D7F8601B}" type="presParOf" srcId="{322D201B-D61A-44BF-B028-6BAA5D6F6B80}" destId="{065C4F92-6DEE-4458-8379-52866B21E557}" srcOrd="1" destOrd="0" presId="urn:microsoft.com/office/officeart/2005/8/layout/process1"/>
    <dgm:cxn modelId="{29F17AAA-BD3B-4A37-84B4-1AD6BFF5479D}" type="presParOf" srcId="{065C4F92-6DEE-4458-8379-52866B21E557}" destId="{48A5228A-070E-4EB2-8DB4-61FC8D6FE4AE}" srcOrd="0" destOrd="0" presId="urn:microsoft.com/office/officeart/2005/8/layout/process1"/>
    <dgm:cxn modelId="{3BB1021D-4D3B-4BDB-A4E9-C04225BA99C7}" type="presParOf" srcId="{322D201B-D61A-44BF-B028-6BAA5D6F6B80}" destId="{54568D0E-5A61-41DF-B2EB-64B5A8C52056}" srcOrd="2" destOrd="0" presId="urn:microsoft.com/office/officeart/2005/8/layout/process1"/>
    <dgm:cxn modelId="{236BC6EE-36EC-4606-917E-12208D0E799F}" type="presParOf" srcId="{322D201B-D61A-44BF-B028-6BAA5D6F6B80}" destId="{1FD31275-8701-4FCA-966B-0A4C05E372C5}" srcOrd="3" destOrd="0" presId="urn:microsoft.com/office/officeart/2005/8/layout/process1"/>
    <dgm:cxn modelId="{E73E4553-AF6E-4927-91ED-892D9412ACB6}" type="presParOf" srcId="{1FD31275-8701-4FCA-966B-0A4C05E372C5}" destId="{92B8E8E5-8BBE-4E77-B1B3-709D5D6F2064}" srcOrd="0" destOrd="0" presId="urn:microsoft.com/office/officeart/2005/8/layout/process1"/>
    <dgm:cxn modelId="{86B83261-23A3-4830-A186-E7A2323833D9}" type="presParOf" srcId="{322D201B-D61A-44BF-B028-6BAA5D6F6B80}" destId="{6A4735B4-F5DE-40E6-AEF0-F474BB9CF18E}" srcOrd="4" destOrd="0" presId="urn:microsoft.com/office/officeart/2005/8/layout/process1"/>
    <dgm:cxn modelId="{3F163F34-5704-446B-9115-9161C84B66A0}" type="presParOf" srcId="{322D201B-D61A-44BF-B028-6BAA5D6F6B80}" destId="{021A0DC8-1906-4F2A-A469-5F2E495B7C72}" srcOrd="5" destOrd="0" presId="urn:microsoft.com/office/officeart/2005/8/layout/process1"/>
    <dgm:cxn modelId="{8F725CC2-00DC-4F9E-A39E-C9B7ED72E31E}" type="presParOf" srcId="{021A0DC8-1906-4F2A-A469-5F2E495B7C72}" destId="{1F1EF7D6-0355-42E2-8D98-8F608B7AC07D}" srcOrd="0" destOrd="0" presId="urn:microsoft.com/office/officeart/2005/8/layout/process1"/>
    <dgm:cxn modelId="{8DE09CB6-F088-4A37-8E6F-A5CC5DB1F68C}" type="presParOf" srcId="{322D201B-D61A-44BF-B028-6BAA5D6F6B80}" destId="{F556DFAA-FCB3-4319-8A04-B001A2EC58A9}" srcOrd="6" destOrd="0" presId="urn:microsoft.com/office/officeart/2005/8/layout/process1"/>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BFE917-DFE0-459C-8817-84C2AAE811DC}">
      <dsp:nvSpPr>
        <dsp:cNvPr id="0" name=""/>
        <dsp:cNvSpPr/>
      </dsp:nvSpPr>
      <dsp:spPr>
        <a:xfrm rot="5400000">
          <a:off x="-185042" y="321052"/>
          <a:ext cx="1233614" cy="863530"/>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i="1" kern="1200"/>
            <a:t>Print a line</a:t>
          </a:r>
        </a:p>
      </dsp:txBody>
      <dsp:txXfrm rot="-5400000">
        <a:off x="0" y="567775"/>
        <a:ext cx="863530" cy="370084"/>
      </dsp:txXfrm>
    </dsp:sp>
    <dsp:sp modelId="{E045FDA0-E855-4B10-9FE5-2B60E3925C31}">
      <dsp:nvSpPr>
        <dsp:cNvPr id="0" name=""/>
        <dsp:cNvSpPr/>
      </dsp:nvSpPr>
      <dsp:spPr>
        <a:xfrm rot="5400000">
          <a:off x="3293653" y="-2427597"/>
          <a:ext cx="1068817" cy="592906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t>Translate X/Y axes into position (+/- a small gap)</a:t>
          </a:r>
        </a:p>
        <a:p>
          <a:pPr marL="57150" lvl="1" indent="-57150" algn="l" defTabSz="400050">
            <a:lnSpc>
              <a:spcPct val="90000"/>
            </a:lnSpc>
            <a:spcBef>
              <a:spcPct val="0"/>
            </a:spcBef>
            <a:spcAft>
              <a:spcPct val="15000"/>
            </a:spcAft>
            <a:buChar char="••"/>
          </a:pPr>
          <a:r>
            <a:rPr lang="en-US" sz="900" kern="1200"/>
            <a:t>Send initializing print line data</a:t>
          </a:r>
        </a:p>
        <a:p>
          <a:pPr marL="57150" lvl="1" indent="-57150" algn="l" defTabSz="400050">
            <a:lnSpc>
              <a:spcPct val="90000"/>
            </a:lnSpc>
            <a:spcBef>
              <a:spcPct val="0"/>
            </a:spcBef>
            <a:spcAft>
              <a:spcPct val="15000"/>
            </a:spcAft>
            <a:buChar char="••"/>
          </a:pPr>
          <a:r>
            <a:rPr lang="en-US" sz="900" kern="1200"/>
            <a:t>Send print line data (as many packets required to print the line)</a:t>
          </a:r>
        </a:p>
        <a:p>
          <a:pPr marL="57150" lvl="1" indent="-57150" algn="l" defTabSz="400050">
            <a:lnSpc>
              <a:spcPct val="90000"/>
            </a:lnSpc>
            <a:spcBef>
              <a:spcPct val="0"/>
            </a:spcBef>
            <a:spcAft>
              <a:spcPct val="15000"/>
            </a:spcAft>
            <a:buChar char="••"/>
          </a:pPr>
          <a:r>
            <a:rPr lang="en-US" sz="900" b="0" i="1" kern="1200"/>
            <a:t>(wait)</a:t>
          </a:r>
        </a:p>
        <a:p>
          <a:pPr marL="57150" lvl="1" indent="-57150" algn="l" defTabSz="400050">
            <a:lnSpc>
              <a:spcPct val="90000"/>
            </a:lnSpc>
            <a:spcBef>
              <a:spcPct val="0"/>
            </a:spcBef>
            <a:spcAft>
              <a:spcPct val="15000"/>
            </a:spcAft>
            <a:buChar char="••"/>
          </a:pPr>
          <a:r>
            <a:rPr lang="en-US" sz="900" kern="1200"/>
            <a:t>Translate X (sweep in the X direction to print the loaded line)</a:t>
          </a:r>
        </a:p>
        <a:p>
          <a:pPr marL="57150" lvl="1" indent="-57150" algn="l" defTabSz="400050">
            <a:lnSpc>
              <a:spcPct val="90000"/>
            </a:lnSpc>
            <a:spcBef>
              <a:spcPct val="0"/>
            </a:spcBef>
            <a:spcAft>
              <a:spcPct val="15000"/>
            </a:spcAft>
            <a:buChar char="••"/>
          </a:pPr>
          <a:r>
            <a:rPr lang="en-US" sz="900" b="0" i="1" kern="1200"/>
            <a:t>(wait)</a:t>
          </a:r>
        </a:p>
        <a:p>
          <a:pPr marL="57150" lvl="1" indent="-57150" algn="l" defTabSz="400050">
            <a:lnSpc>
              <a:spcPct val="90000"/>
            </a:lnSpc>
            <a:spcBef>
              <a:spcPct val="0"/>
            </a:spcBef>
            <a:spcAft>
              <a:spcPct val="15000"/>
            </a:spcAft>
            <a:buChar char="••"/>
          </a:pPr>
          <a:r>
            <a:rPr lang="en-US" sz="900" kern="1200"/>
            <a:t>Translate Y for next line</a:t>
          </a:r>
        </a:p>
      </dsp:txBody>
      <dsp:txXfrm rot="-5400000">
        <a:off x="863530" y="54701"/>
        <a:ext cx="5876889" cy="964467"/>
      </dsp:txXfrm>
    </dsp:sp>
    <dsp:sp modelId="{36A82D61-A5B5-492F-A5BE-1BB504495D0D}">
      <dsp:nvSpPr>
        <dsp:cNvPr id="0" name=""/>
        <dsp:cNvSpPr/>
      </dsp:nvSpPr>
      <dsp:spPr>
        <a:xfrm rot="5400000">
          <a:off x="-185042" y="1575899"/>
          <a:ext cx="1233614" cy="863530"/>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i="1" kern="1200"/>
            <a:t>Print a layer</a:t>
          </a:r>
          <a:endParaRPr lang="en-US" sz="1300" kern="1200"/>
        </a:p>
      </dsp:txBody>
      <dsp:txXfrm rot="-5400000">
        <a:off x="0" y="1822622"/>
        <a:ext cx="863530" cy="370084"/>
      </dsp:txXfrm>
    </dsp:sp>
    <dsp:sp modelId="{D35C4F36-358E-4A79-9763-D2072F9FDB6D}">
      <dsp:nvSpPr>
        <dsp:cNvPr id="0" name=""/>
        <dsp:cNvSpPr/>
      </dsp:nvSpPr>
      <dsp:spPr>
        <a:xfrm rot="5400000">
          <a:off x="3226386" y="-1172749"/>
          <a:ext cx="1203351" cy="592906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t>(repeat the prev. for an entire layer)</a:t>
          </a:r>
        </a:p>
        <a:p>
          <a:pPr marL="57150" lvl="1" indent="-57150" algn="l" defTabSz="400050">
            <a:lnSpc>
              <a:spcPct val="90000"/>
            </a:lnSpc>
            <a:spcBef>
              <a:spcPct val="0"/>
            </a:spcBef>
            <a:spcAft>
              <a:spcPct val="15000"/>
            </a:spcAft>
            <a:buChar char="••"/>
          </a:pPr>
          <a:r>
            <a:rPr lang="en-US" sz="900" kern="1200"/>
            <a:t>Translate X/Y carriage to powder distribution point 1</a:t>
          </a:r>
        </a:p>
        <a:p>
          <a:pPr marL="57150" lvl="1" indent="-57150" algn="l" defTabSz="400050">
            <a:lnSpc>
              <a:spcPct val="90000"/>
            </a:lnSpc>
            <a:spcBef>
              <a:spcPct val="0"/>
            </a:spcBef>
            <a:spcAft>
              <a:spcPct val="15000"/>
            </a:spcAft>
            <a:buChar char="••"/>
          </a:pPr>
          <a:r>
            <a:rPr lang="en-US" sz="900" i="1" kern="1200"/>
            <a:t>(wait)</a:t>
          </a:r>
        </a:p>
        <a:p>
          <a:pPr marL="57150" lvl="1" indent="-57150" algn="l" defTabSz="400050">
            <a:lnSpc>
              <a:spcPct val="90000"/>
            </a:lnSpc>
            <a:spcBef>
              <a:spcPct val="0"/>
            </a:spcBef>
            <a:spcAft>
              <a:spcPct val="15000"/>
            </a:spcAft>
            <a:buChar char="••"/>
          </a:pPr>
          <a:r>
            <a:rPr lang="en-US" sz="900" kern="1200"/>
            <a:t>Move platforms for powder distribution</a:t>
          </a:r>
        </a:p>
        <a:p>
          <a:pPr marL="57150" lvl="1" indent="-57150" algn="l" defTabSz="400050">
            <a:lnSpc>
              <a:spcPct val="90000"/>
            </a:lnSpc>
            <a:spcBef>
              <a:spcPct val="0"/>
            </a:spcBef>
            <a:spcAft>
              <a:spcPct val="15000"/>
            </a:spcAft>
            <a:buChar char="••"/>
          </a:pPr>
          <a:r>
            <a:rPr lang="en-US" sz="900" b="0" i="1" kern="1200"/>
            <a:t>(wait)</a:t>
          </a:r>
        </a:p>
        <a:p>
          <a:pPr marL="57150" lvl="1" indent="-57150" algn="l" defTabSz="400050">
            <a:lnSpc>
              <a:spcPct val="90000"/>
            </a:lnSpc>
            <a:spcBef>
              <a:spcPct val="0"/>
            </a:spcBef>
            <a:spcAft>
              <a:spcPct val="15000"/>
            </a:spcAft>
            <a:buChar char="••"/>
          </a:pPr>
          <a:r>
            <a:rPr lang="en-US" sz="900" kern="1200"/>
            <a:t>Translate X/Y carriage to powder distribution point 2 (to distribute the new layer of powder)</a:t>
          </a:r>
        </a:p>
        <a:p>
          <a:pPr marL="57150" lvl="1" indent="-57150" algn="l" defTabSz="400050">
            <a:lnSpc>
              <a:spcPct val="90000"/>
            </a:lnSpc>
            <a:spcBef>
              <a:spcPct val="0"/>
            </a:spcBef>
            <a:spcAft>
              <a:spcPct val="15000"/>
            </a:spcAft>
            <a:buChar char="••"/>
          </a:pPr>
          <a:r>
            <a:rPr lang="en-US" sz="900" b="0" i="1" kern="1200"/>
            <a:t>(wait)</a:t>
          </a:r>
        </a:p>
        <a:p>
          <a:pPr marL="57150" lvl="1" indent="-57150" algn="l" defTabSz="400050">
            <a:lnSpc>
              <a:spcPct val="90000"/>
            </a:lnSpc>
            <a:spcBef>
              <a:spcPct val="0"/>
            </a:spcBef>
            <a:spcAft>
              <a:spcPct val="15000"/>
            </a:spcAft>
            <a:buChar char="••"/>
          </a:pPr>
          <a:r>
            <a:rPr lang="en-US" sz="900" kern="1200"/>
            <a:t>Translate X/Y carriage into position for next layer</a:t>
          </a:r>
        </a:p>
      </dsp:txBody>
      <dsp:txXfrm rot="-5400000">
        <a:off x="863530" y="1248850"/>
        <a:ext cx="5870321" cy="1085865"/>
      </dsp:txXfrm>
    </dsp:sp>
    <dsp:sp modelId="{EB628321-8F7D-461A-AF52-C86EAAE0530C}">
      <dsp:nvSpPr>
        <dsp:cNvPr id="0" name=""/>
        <dsp:cNvSpPr/>
      </dsp:nvSpPr>
      <dsp:spPr>
        <a:xfrm rot="5400000">
          <a:off x="-185042" y="2629996"/>
          <a:ext cx="1233614" cy="863530"/>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i="1" kern="1200"/>
            <a:t>Print a part</a:t>
          </a:r>
          <a:endParaRPr lang="en-US" sz="1300" kern="1200"/>
        </a:p>
      </dsp:txBody>
      <dsp:txXfrm rot="-5400000">
        <a:off x="0" y="2876719"/>
        <a:ext cx="863530" cy="370084"/>
      </dsp:txXfrm>
    </dsp:sp>
    <dsp:sp modelId="{0A0E3AB7-DA04-4190-8E6A-C49088ADF06E}">
      <dsp:nvSpPr>
        <dsp:cNvPr id="0" name=""/>
        <dsp:cNvSpPr/>
      </dsp:nvSpPr>
      <dsp:spPr>
        <a:xfrm rot="5400000">
          <a:off x="3707664" y="-118653"/>
          <a:ext cx="240795" cy="592906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t>(repreat the prev. for the entire part)</a:t>
          </a:r>
        </a:p>
      </dsp:txBody>
      <dsp:txXfrm rot="-5400000">
        <a:off x="863530" y="2737236"/>
        <a:ext cx="5917309" cy="2172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BB4D9E-9FA1-4774-B150-9327F757CBAF}">
      <dsp:nvSpPr>
        <dsp:cNvPr id="0" name=""/>
        <dsp:cNvSpPr/>
      </dsp:nvSpPr>
      <dsp:spPr>
        <a:xfrm>
          <a:off x="2412" y="22147"/>
          <a:ext cx="1054834" cy="109274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Monitor motor location</a:t>
          </a:r>
        </a:p>
      </dsp:txBody>
      <dsp:txXfrm>
        <a:off x="33307" y="53042"/>
        <a:ext cx="993044" cy="1030952"/>
      </dsp:txXfrm>
    </dsp:sp>
    <dsp:sp modelId="{065C4F92-6DEE-4458-8379-52866B21E557}">
      <dsp:nvSpPr>
        <dsp:cNvPr id="0" name=""/>
        <dsp:cNvSpPr/>
      </dsp:nvSpPr>
      <dsp:spPr>
        <a:xfrm>
          <a:off x="1162729" y="437719"/>
          <a:ext cx="223624" cy="2615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162729" y="490039"/>
        <a:ext cx="156537" cy="156958"/>
      </dsp:txXfrm>
    </dsp:sp>
    <dsp:sp modelId="{54568D0E-5A61-41DF-B2EB-64B5A8C52056}">
      <dsp:nvSpPr>
        <dsp:cNvPr id="0" name=""/>
        <dsp:cNvSpPr/>
      </dsp:nvSpPr>
      <dsp:spPr>
        <a:xfrm>
          <a:off x="1479180" y="22147"/>
          <a:ext cx="1054834" cy="109274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Listen for characters on the serial port</a:t>
          </a:r>
        </a:p>
      </dsp:txBody>
      <dsp:txXfrm>
        <a:off x="1510075" y="53042"/>
        <a:ext cx="993044" cy="1030952"/>
      </dsp:txXfrm>
    </dsp:sp>
    <dsp:sp modelId="{1FD31275-8701-4FCA-966B-0A4C05E372C5}">
      <dsp:nvSpPr>
        <dsp:cNvPr id="0" name=""/>
        <dsp:cNvSpPr/>
      </dsp:nvSpPr>
      <dsp:spPr>
        <a:xfrm>
          <a:off x="2639497" y="437719"/>
          <a:ext cx="223624" cy="2615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639497" y="490039"/>
        <a:ext cx="156537" cy="156958"/>
      </dsp:txXfrm>
    </dsp:sp>
    <dsp:sp modelId="{6A4735B4-F5DE-40E6-AEF0-F474BB9CF18E}">
      <dsp:nvSpPr>
        <dsp:cNvPr id="0" name=""/>
        <dsp:cNvSpPr/>
      </dsp:nvSpPr>
      <dsp:spPr>
        <a:xfrm>
          <a:off x="2955947" y="22147"/>
          <a:ext cx="1054834" cy="109274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Process ready packets</a:t>
          </a:r>
        </a:p>
      </dsp:txBody>
      <dsp:txXfrm>
        <a:off x="2986842" y="53042"/>
        <a:ext cx="993044" cy="1030952"/>
      </dsp:txXfrm>
    </dsp:sp>
    <dsp:sp modelId="{021A0DC8-1906-4F2A-A469-5F2E495B7C72}">
      <dsp:nvSpPr>
        <dsp:cNvPr id="0" name=""/>
        <dsp:cNvSpPr/>
      </dsp:nvSpPr>
      <dsp:spPr>
        <a:xfrm>
          <a:off x="4116265" y="437719"/>
          <a:ext cx="223624" cy="2615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4116265" y="490039"/>
        <a:ext cx="156537" cy="156958"/>
      </dsp:txXfrm>
    </dsp:sp>
    <dsp:sp modelId="{F556DFAA-FCB3-4319-8A04-B001A2EC58A9}">
      <dsp:nvSpPr>
        <dsp:cNvPr id="0" name=""/>
        <dsp:cNvSpPr/>
      </dsp:nvSpPr>
      <dsp:spPr>
        <a:xfrm>
          <a:off x="4432715" y="22147"/>
          <a:ext cx="1054834" cy="109274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Reply when finished</a:t>
          </a:r>
        </a:p>
      </dsp:txBody>
      <dsp:txXfrm>
        <a:off x="4463610" y="53042"/>
        <a:ext cx="993044" cy="103095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Rep1</b:Tag>
    <b:SourceType>InternetSite</b:SourceType>
    <b:Guid>{BA2BE541-437A-4326-AF28-0B1E1F0136F9}</b:Guid>
    <b:Title>Repetier Software | The software driving your 3d printer</b:Title>
    <b:URL>http://www.repetier.com/</b:URL>
    <b:RefOrder>5</b:RefOrder>
  </b:Source>
  <b:Source>
    <b:Tag>Acc</b:Tag>
    <b:SourceType>InternetSite</b:SourceType>
    <b:Guid>{D841254B-AC3C-4A1D-BE36-1210FA92EB64}</b:Guid>
    <b:Title>AccelStepper: AccelStepper library for Arduino</b:Title>
    <b:URL>http://www.airspayce.com/mikem/arduino/AccelStepper/</b:URL>
    <b:RefOrder>8</b:RefOrder>
  </b:Source>
  <b:Source>
    <b:Tag>Ard</b:Tag>
    <b:SourceType>InternetSite</b:SourceType>
    <b:Guid>{A2418149-247E-4B3D-99D4-B97D8D64D93B}</b:Guid>
    <b:Title>Arduino - ArduinoBoardMega</b:Title>
    <b:URL>http://arduino.cc/en/Main/arduinoBoardMega</b:URL>
    <b:RefOrder>6</b:RefOrder>
  </b:Source>
  <b:Source>
    <b:Tag>Ink</b:Tag>
    <b:SourceType>InternetSite</b:SourceType>
    <b:Guid>{E2004AC0-F7E4-4E2C-8AF2-AEAF335ECE4A}</b:Guid>
    <b:Title>InkShield | Nicholas C Lewis</b:Title>
    <b:URL>http://nicholasclewis.com/projects/inkshield/</b:URL>
    <b:RefOrder>7</b:RefOrder>
  </b:Source>
  <b:Source>
    <b:Tag>Eas13</b:Tag>
    <b:SourceType>InternetSite</b:SourceType>
    <b:Guid>{D3A6F004-26CC-4858-9A3F-41C5D7C4E7F4}</b:Guid>
    <b:Title>EasyDriver Stepper Motor Driver</b:Title>
    <b:ProductionCompany>SparkFun Electronics</b:ProductionCompany>
    <b:YearAccessed>2013</b:YearAccessed>
    <b:MonthAccessed>November</b:MonthAccessed>
    <b:DayAccessed>17</b:DayAccessed>
    <b:URL>https://www.sparkfun.com/products/10267</b:URL>
    <b:RefOrder>9</b:RefOrder>
  </b:Source>
  <b:Source>
    <b:Tag>Big13</b:Tag>
    <b:SourceType>InternetSite</b:SourceType>
    <b:Guid>{B0C22F85-E90F-4E46-9398-6AA6C9D40178}</b:Guid>
    <b:Title>Big Easy Driver Bipolar Motor Controller</b:Title>
    <b:ProductionCompany>RobotShop</b:ProductionCompany>
    <b:YearAccessed>2013</b:YearAccessed>
    <b:MonthAccessed>November</b:MonthAccessed>
    <b:DayAccessed>17</b:DayAccessed>
    <b:URL>http://www.robotshop.com/en/big-easy-driver-bipolar-motor-controller.html</b:URL>
    <b:RefOrder>10</b:RefOrder>
  </b:Source>
  <b:Source>
    <b:Tag>Ste131</b:Tag>
    <b:SourceType>InternetSite</b:SourceType>
    <b:Guid>{274EAED2-C119-4118-923E-78707DDEB895}</b:Guid>
    <b:Title>Stepper Motor with Cable - ROB-09238</b:Title>
    <b:ProductionCompany>SparkFun Electronics</b:ProductionCompany>
    <b:YearAccessed>2013</b:YearAccessed>
    <b:MonthAccessed>November</b:MonthAccessed>
    <b:DayAccessed>17</b:DayAccessed>
    <b:URL>https://www.sparkfun.com/products/9238</b:URL>
    <b:RefOrder>11</b:RefOrder>
  </b:Source>
  <b:Source>
    <b:Tag>Sma</b:Tag>
    <b:SourceType>InternetSite</b:SourceType>
    <b:Guid>{439B8CDD-A0CE-4B96-B34F-243E36ADAEBA}</b:Guid>
    <b:Title>Small Heatsink - PRT-11510 - SparkFun Electronics</b:Title>
    <b:URL>https://www.sparkfun.com/products/11510</b:URL>
    <b:RefOrder>12</b:RefOrder>
  </b:Source>
  <b:Source>
    <b:Tag>Pwd</b:Tag>
    <b:SourceType>InternetSite</b:SourceType>
    <b:Guid>{F1227D91-60AB-4E9D-B547-B79B6EC604E2}</b:Guid>
    <b:Title>Pwdr - Open source powder-based rapid prototyping machine</b:Title>
    <b:URL>http://pwdr.github.io/</b:URL>
    <b:RefOrder>13</b:RefOrder>
  </b:Source>
  <b:Source>
    <b:Tag>Lin13</b:Tag>
    <b:SourceType>InternetSite</b:SourceType>
    <b:Guid>{6708B3E0-FF52-413D-94B0-60BD2AC0D88D}</b:Guid>
    <b:Title>Linear Positioning Drives</b:Title>
    <b:InternetSiteTitle>Walker EMD Automation Solution Provider</b:InternetSiteTitle>
    <b:URL>http://www.walkeremd.com/Linear-Positioning-Drives-LS4118S1404-T6x2-150-p/ls4118s1404-t6x2-150.htm</b:URL>
    <b:YearAccessed>2013</b:YearAccessed>
    <b:MonthAccessed>December</b:MonthAccessed>
    <b:RefOrder>14</b:RefOrder>
  </b:Source>
  <b:Source>
    <b:Tag>Mon14</b:Tag>
    <b:SourceType>InternetSite</b:SourceType>
    <b:Guid>{C05CA06E-2219-4D07-95D0-3E166250FED7}</b:Guid>
    <b:Title>Monster Fastener</b:Title>
    <b:Year>2014</b:Year>
    <b:YearAccessed>2014</b:YearAccessed>
    <b:MonthAccessed>April</b:MonthAccessed>
    <b:DayAccessed>5</b:DayAccessed>
    <b:URL>http://monsterfastener.com/itemview.aspx?itm=LNSS-131&amp;gclid=CMDzytPkyr0CFcdaMgodcQ4AKQ</b:URL>
    <b:RefOrder>15</b:RefOrder>
  </b:Source>
  <b:Source>
    <b:Tag>Bre02</b:Tag>
    <b:SourceType>InternetSite</b:SourceType>
    <b:Guid>{35C43106-143B-463F-9B2D-526C3C9A2B79}</b:Guid>
    <b:Author>
      <b:Author>
        <b:NameList>
          <b:Person>
            <b:Last>Bredt</b:Last>
            <b:First>James</b:First>
            <b:Middle>F.</b:Middle>
          </b:Person>
          <b:Person>
            <b:Last>Anderson</b:Last>
            <b:First>Timothy</b:First>
            <b:Middle>C.</b:Middle>
          </b:Person>
          <b:Person>
            <b:Last>Russell</b:Last>
            <b:First>David</b:First>
            <b:Middle>B.</b:Middle>
          </b:Person>
        </b:NameList>
      </b:Author>
    </b:Author>
    <b:Title>IP Research &amp; Communities</b:Title>
    <b:Year>2002</b:Year>
    <b:Month>07</b:Month>
    <b:Day>09</b:Day>
    <b:URL>http://www.freepatentsonline.com/6416850.html</b:URL>
    <b:RefOrder>1</b:RefOrder>
  </b:Source>
  <b:Source>
    <b:Tag>Sig12</b:Tag>
    <b:SourceType>InternetSite</b:SourceType>
    <b:Guid>{A7505559-6D06-4543-BEFA-3C0771B90E6F}</b:Guid>
    <b:Title>Matrial Safety Data Sheet</b:Title>
    <b:Year>2012</b:Year>
    <b:Author>
      <b:Author>
        <b:NameList>
          <b:Person>
            <b:Last>Aldrich</b:Last>
            <b:First>Sigma</b:First>
          </b:Person>
        </b:NameList>
      </b:Author>
    </b:Author>
    <b:ProductionCompany>Sigma-Aldrich Co. LLC</b:ProductionCompany>
    <b:Month>01</b:Month>
    <b:Day>19</b:Day>
    <b:URL>sigma-aldrich.com</b:URL>
    <b:RefOrder>2</b:RefOrder>
  </b:Source>
  <b:Source>
    <b:Tag>Gly12</b:Tag>
    <b:SourceType>InternetSite</b:SourceType>
    <b:Guid>{0DDA873C-49C6-40E6-9AAD-01BC31F4B3B5}</b:Guid>
    <b:Title>Glycerol</b:Title>
    <b:ProductionCompany>Carolina Biological Supply Company</b:ProductionCompany>
    <b:Year>2012</b:Year>
    <b:Month>11</b:Month>
    <b:Day>12</b:Day>
    <b:URL>www.carolina.com</b:URL>
    <b:RefOrder>3</b:RefOrder>
  </b:Source>
  <b:Source>
    <b:Tag>Sho14</b:Tag>
    <b:SourceType>InternetSite</b:SourceType>
    <b:Guid>{477AE6E0-3956-4AD4-87C3-E4E9170FC4BC}</b:Guid>
    <b:Title>Shop - Sports and Outdoors</b:Title>
    <b:ProductionCompany>Amazon</b:ProductionCompany>
    <b:YearAccessed>2014</b:YearAccessed>
    <b:MonthAccessed>April</b:MonthAccessed>
    <b:DayAccessed>16th</b:DayAccessed>
    <b:URL>http://www.amazon.com/DuPont-Non-Stick-Dry-Film-Lubricant-Aerosol/dp/B003UTX0R8</b:URL>
    <b:RefOrder>16</b:RefOrder>
  </b:Source>
  <b:Source>
    <b:Tag>Pem</b:Tag>
    <b:SourceType>InternetSite</b:SourceType>
    <b:Guid>{36E3263A-0297-4354-9003-E773413D2AEC}</b:Guid>
    <b:Author>
      <b:Author>
        <b:NameList>
          <b:Person>
            <b:Last>Division</b:Last>
            <b:First>Pembina</b:First>
            <b:Middle>Trails School</b:Middle>
          </b:Person>
        </b:NameList>
      </b:Author>
    </b:Author>
    <b:Title>Hazard Alert - Plaster of Paris</b:Title>
    <b:ProductionCompany>Pembina Trails School Division</b:ProductionCompany>
    <b:URL>http://www.pembinatrails.ca/wsh/Hazard%20Alerts/HAZARD%20ALERT%20-%20Plaster%20of%20Paris.pdf</b:URL>
    <b:RefOrder>4</b:RefOrder>
  </b:Source>
  <b:Source>
    <b:Tag>dat12</b:Tag>
    <b:SourceType>InternetSite</b:SourceType>
    <b:Guid>{F67382DE-77F9-4B65-974E-446DC4345085}</b:Guid>
    <b:Title>datasheet</b:Title>
    <b:ProductionCompany>WalkerEMD</b:ProductionCompany>
    <b:Year>2012</b:Year>
    <b:Month>5</b:Month>
    <b:Day>25</b:Day>
    <b:YearAccessed>2014</b:YearAccessed>
    <b:MonthAccessed>3</b:MonthAccessed>
    <b:DayAccessed>12</b:DayAccessed>
    <b:URL>http://www.walkeremd.com/v/vspfiles/pdf/datasheet/Nanotec/LS4118S1404-T6x2-150.pdf</b:URL>
    <b:RefOrder>17</b:RefOrder>
  </b:Source>
</b:Sources>
</file>

<file path=customXml/itemProps1.xml><?xml version="1.0" encoding="utf-8"?>
<ds:datastoreItem xmlns:ds="http://schemas.openxmlformats.org/officeDocument/2006/customXml" ds:itemID="{FB779580-E94D-480C-B1F5-228D977FE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125</Pages>
  <Words>29633</Words>
  <Characters>168912</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Wheeler Weise</dc:creator>
  <cp:lastModifiedBy>Peter J Zamiska</cp:lastModifiedBy>
  <cp:revision>6</cp:revision>
  <dcterms:created xsi:type="dcterms:W3CDTF">2014-04-17T03:08:00Z</dcterms:created>
  <dcterms:modified xsi:type="dcterms:W3CDTF">2014-04-17T17:21:00Z</dcterms:modified>
</cp:coreProperties>
</file>